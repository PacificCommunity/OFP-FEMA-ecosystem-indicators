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1A6C58" w14:textId="77777777" w:rsidR="007C1246" w:rsidRPr="00927965" w:rsidRDefault="007C1246" w:rsidP="007C1246">
      <w:pPr>
        <w:jc w:val="center"/>
      </w:pPr>
      <w:r w:rsidRPr="00927965">
        <w:rPr>
          <w:noProof/>
          <w:lang w:eastAsia="en-AU"/>
        </w:rPr>
        <w:drawing>
          <wp:inline distT="0" distB="0" distL="0" distR="0" wp14:anchorId="2CAE3795" wp14:editId="50AFE5FB">
            <wp:extent cx="2106930" cy="1106805"/>
            <wp:effectExtent l="19050" t="0" r="7620" b="0"/>
            <wp:docPr id="1"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AI-generated content may be incorrect."/>
                    <pic:cNvPicPr>
                      <a:picLocks noChangeAspect="1" noChangeArrowheads="1"/>
                    </pic:cNvPicPr>
                  </pic:nvPicPr>
                  <pic:blipFill>
                    <a:blip r:embed="rId8" cstate="print"/>
                    <a:srcRect/>
                    <a:stretch>
                      <a:fillRect/>
                    </a:stretch>
                  </pic:blipFill>
                  <pic:spPr bwMode="auto">
                    <a:xfrm>
                      <a:off x="0" y="0"/>
                      <a:ext cx="2106930" cy="1106805"/>
                    </a:xfrm>
                    <a:prstGeom prst="rect">
                      <a:avLst/>
                    </a:prstGeom>
                    <a:noFill/>
                    <a:ln w="9525">
                      <a:noFill/>
                      <a:miter lim="800000"/>
                      <a:headEnd/>
                      <a:tailEnd/>
                    </a:ln>
                  </pic:spPr>
                </pic:pic>
              </a:graphicData>
            </a:graphic>
          </wp:inline>
        </w:drawing>
      </w:r>
    </w:p>
    <w:p w14:paraId="44BB3237" w14:textId="77777777" w:rsidR="007C1246" w:rsidRPr="00927965" w:rsidRDefault="007C1246" w:rsidP="007C1246">
      <w:pPr>
        <w:spacing w:line="240" w:lineRule="exact"/>
        <w:jc w:val="center"/>
      </w:pPr>
    </w:p>
    <w:p w14:paraId="5C8239A7" w14:textId="77777777" w:rsidR="007C1246" w:rsidRPr="00927965" w:rsidRDefault="007C1246" w:rsidP="007C1246">
      <w:pPr>
        <w:spacing w:line="240" w:lineRule="exact"/>
        <w:jc w:val="center"/>
        <w:rPr>
          <w:b/>
        </w:rPr>
      </w:pPr>
      <w:r w:rsidRPr="00927965">
        <w:rPr>
          <w:b/>
        </w:rPr>
        <w:t>SCIENTIFIC COMMITTEE</w:t>
      </w:r>
    </w:p>
    <w:p w14:paraId="0AEA9510" w14:textId="77777777" w:rsidR="007C1246" w:rsidRPr="00927965" w:rsidRDefault="007C1246" w:rsidP="007C1246">
      <w:pPr>
        <w:spacing w:line="240" w:lineRule="exact"/>
        <w:jc w:val="center"/>
        <w:rPr>
          <w:b/>
        </w:rPr>
      </w:pPr>
      <w:r w:rsidRPr="00927965">
        <w:rPr>
          <w:rFonts w:eastAsia="Batang"/>
          <w:b/>
          <w:lang w:eastAsia="ko-KR"/>
        </w:rPr>
        <w:t xml:space="preserve">TWENTY FIRST </w:t>
      </w:r>
      <w:r w:rsidRPr="00927965">
        <w:rPr>
          <w:b/>
        </w:rPr>
        <w:t>REGULAR SESSION</w:t>
      </w:r>
    </w:p>
    <w:p w14:paraId="64652EAC" w14:textId="77777777" w:rsidR="007C1246" w:rsidRPr="00927965" w:rsidRDefault="007C1246" w:rsidP="007C1246">
      <w:pPr>
        <w:spacing w:line="240" w:lineRule="exact"/>
        <w:rPr>
          <w:b/>
        </w:rPr>
      </w:pPr>
    </w:p>
    <w:p w14:paraId="18BC6E9A" w14:textId="77777777" w:rsidR="007C1246" w:rsidRPr="00927965" w:rsidRDefault="007C1246" w:rsidP="007C1246">
      <w:pPr>
        <w:spacing w:line="240" w:lineRule="exact"/>
        <w:jc w:val="center"/>
      </w:pPr>
      <w:r w:rsidRPr="00927965">
        <w:t>Nuku’alofa, Tonga</w:t>
      </w:r>
    </w:p>
    <w:p w14:paraId="0FEBD5ED" w14:textId="77777777" w:rsidR="007C1246" w:rsidRPr="00927965" w:rsidRDefault="007C1246" w:rsidP="007C1246">
      <w:pPr>
        <w:spacing w:line="240" w:lineRule="exact"/>
        <w:jc w:val="center"/>
      </w:pPr>
      <w:r w:rsidRPr="00927965">
        <w:t>13-21 August 2025</w:t>
      </w:r>
    </w:p>
    <w:p w14:paraId="657A9F9D" w14:textId="4A7AFD07" w:rsidR="007C1246" w:rsidRPr="00927965" w:rsidRDefault="007C1246" w:rsidP="007C1246">
      <w:pPr>
        <w:pStyle w:val="BodyText3"/>
        <w:pBdr>
          <w:top w:val="single" w:sz="12" w:space="1" w:color="auto"/>
          <w:bottom w:val="single" w:sz="12" w:space="1" w:color="auto"/>
        </w:pBdr>
        <w:spacing w:after="0"/>
        <w:jc w:val="center"/>
        <w:rPr>
          <w:b/>
          <w:sz w:val="22"/>
          <w:szCs w:val="22"/>
        </w:rPr>
      </w:pPr>
      <w:r w:rsidRPr="6B0C39A9">
        <w:rPr>
          <w:b/>
          <w:sz w:val="22"/>
          <w:szCs w:val="22"/>
        </w:rPr>
        <w:t xml:space="preserve">Ecosystem and </w:t>
      </w:r>
      <w:r w:rsidR="6B0C39A9" w:rsidRPr="6B0C39A9">
        <w:rPr>
          <w:b/>
          <w:bCs/>
          <w:sz w:val="22"/>
          <w:szCs w:val="22"/>
        </w:rPr>
        <w:t>climate</w:t>
      </w:r>
      <w:r w:rsidRPr="6B0C39A9">
        <w:rPr>
          <w:b/>
          <w:sz w:val="22"/>
          <w:szCs w:val="22"/>
        </w:rPr>
        <w:t xml:space="preserve"> indicators of the western and central Pacific Ocean</w:t>
      </w:r>
    </w:p>
    <w:p w14:paraId="2C4A44EB" w14:textId="496D740E" w:rsidR="007C1246" w:rsidRPr="00927965" w:rsidRDefault="007C1246" w:rsidP="007C1246">
      <w:pPr>
        <w:spacing w:before="60"/>
        <w:jc w:val="right"/>
        <w:rPr>
          <w:b/>
        </w:rPr>
      </w:pPr>
      <w:r w:rsidRPr="00927965">
        <w:rPr>
          <w:b/>
        </w:rPr>
        <w:t>WCPFC-SC21-2025/</w:t>
      </w:r>
      <w:r w:rsidR="00030A87" w:rsidRPr="00927965">
        <w:rPr>
          <w:b/>
        </w:rPr>
        <w:t>EB</w:t>
      </w:r>
      <w:r w:rsidRPr="00927965">
        <w:rPr>
          <w:b/>
        </w:rPr>
        <w:t>-</w:t>
      </w:r>
      <w:r w:rsidR="00030A87" w:rsidRPr="00927965">
        <w:rPr>
          <w:b/>
        </w:rPr>
        <w:t>WP</w:t>
      </w:r>
      <w:r w:rsidRPr="00927965">
        <w:rPr>
          <w:b/>
        </w:rPr>
        <w:t>-01</w:t>
      </w:r>
    </w:p>
    <w:p w14:paraId="3842C104" w14:textId="27646823" w:rsidR="007C1246" w:rsidRPr="00927965" w:rsidRDefault="00270204" w:rsidP="007C1246">
      <w:pPr>
        <w:spacing w:before="60"/>
        <w:jc w:val="right"/>
        <w:rPr>
          <w:b/>
        </w:rPr>
      </w:pPr>
      <w:r>
        <w:rPr>
          <w:b/>
        </w:rPr>
        <w:t>14</w:t>
      </w:r>
      <w:r w:rsidR="007C1246" w:rsidRPr="00927965">
        <w:rPr>
          <w:b/>
        </w:rPr>
        <w:t xml:space="preserve"> Ju</w:t>
      </w:r>
      <w:r>
        <w:rPr>
          <w:b/>
        </w:rPr>
        <w:t>ly</w:t>
      </w:r>
      <w:r w:rsidR="007C1246" w:rsidRPr="00927965">
        <w:rPr>
          <w:b/>
        </w:rPr>
        <w:t xml:space="preserve"> 2025</w:t>
      </w:r>
    </w:p>
    <w:p w14:paraId="73F38187" w14:textId="77777777" w:rsidR="007C1246" w:rsidRPr="00927965" w:rsidRDefault="007C1246" w:rsidP="007C1246">
      <w:pPr>
        <w:spacing w:line="240" w:lineRule="exact"/>
        <w:jc w:val="center"/>
      </w:pPr>
    </w:p>
    <w:p w14:paraId="5FBD1865" w14:textId="77777777" w:rsidR="007C1246" w:rsidRPr="00927965" w:rsidRDefault="007C1246" w:rsidP="007C1246">
      <w:pPr>
        <w:spacing w:line="240" w:lineRule="exact"/>
        <w:jc w:val="center"/>
      </w:pPr>
    </w:p>
    <w:p w14:paraId="745DBA5F" w14:textId="77777777" w:rsidR="007C1246" w:rsidRPr="00927965" w:rsidRDefault="007C1246" w:rsidP="007C1246">
      <w:pPr>
        <w:spacing w:line="240" w:lineRule="exact"/>
        <w:jc w:val="center"/>
      </w:pPr>
    </w:p>
    <w:p w14:paraId="549BF720" w14:textId="2470A690" w:rsidR="007C1246" w:rsidRPr="00E24BD1" w:rsidRDefault="005F38D1" w:rsidP="007C1246">
      <w:pPr>
        <w:jc w:val="center"/>
      </w:pPr>
      <w:r w:rsidRPr="00927965">
        <w:t xml:space="preserve">Nicholas </w:t>
      </w:r>
      <w:r w:rsidR="00D949AC" w:rsidRPr="00927965">
        <w:t xml:space="preserve">J </w:t>
      </w:r>
      <w:r w:rsidRPr="00927965">
        <w:t>Hill</w:t>
      </w:r>
      <w:r w:rsidRPr="00927965">
        <w:rPr>
          <w:vertAlign w:val="superscript"/>
        </w:rPr>
        <w:t>1</w:t>
      </w:r>
      <w:r w:rsidRPr="00927965">
        <w:t>, Simon Nicol</w:t>
      </w:r>
      <w:r w:rsidRPr="00927965">
        <w:rPr>
          <w:vertAlign w:val="superscript"/>
        </w:rPr>
        <w:t>1</w:t>
      </w:r>
      <w:r w:rsidRPr="00927965">
        <w:t>, Joanne Potts</w:t>
      </w:r>
      <w:r w:rsidRPr="00927965">
        <w:rPr>
          <w:vertAlign w:val="superscript"/>
        </w:rPr>
        <w:t>1</w:t>
      </w:r>
      <w:r w:rsidRPr="00927965">
        <w:t>, Bernadette Sloyan</w:t>
      </w:r>
      <w:r w:rsidRPr="00927965">
        <w:rPr>
          <w:vertAlign w:val="superscript"/>
        </w:rPr>
        <w:t>2</w:t>
      </w:r>
      <w:r w:rsidRPr="00927965">
        <w:t>, Thomas Moore</w:t>
      </w:r>
      <w:r w:rsidRPr="00927965">
        <w:rPr>
          <w:vertAlign w:val="superscript"/>
        </w:rPr>
        <w:t>2</w:t>
      </w:r>
      <w:r w:rsidR="00E24BD1">
        <w:t>, Pearse Buchanan</w:t>
      </w:r>
      <w:r w:rsidR="00E24BD1" w:rsidRPr="00927965">
        <w:rPr>
          <w:vertAlign w:val="superscript"/>
        </w:rPr>
        <w:t>2</w:t>
      </w:r>
      <w:ins w:id="0" w:author="Guest User" w:date="2025-07-07T23:54:00Z">
        <w:r w:rsidR="52FF4B21" w:rsidRPr="38353C27">
          <w:rPr>
            <w:rPrChange w:id="1" w:author="Guest User" w:date="2025-07-08T11:03:00Z" w16du:dateUtc="2025-07-08T00:03:00Z">
              <w:rPr>
                <w:vertAlign w:val="superscript"/>
              </w:rPr>
            </w:rPrChange>
          </w:rPr>
          <w:t>,</w:t>
        </w:r>
        <w:r w:rsidR="38353C27" w:rsidRPr="38353C27">
          <w:rPr>
            <w:rPrChange w:id="2" w:author="Guest User" w:date="2025-07-07T23:55:00Z">
              <w:rPr>
                <w:vertAlign w:val="superscript"/>
              </w:rPr>
            </w:rPrChange>
          </w:rPr>
          <w:t xml:space="preserve"> Christopher Chapman</w:t>
        </w:r>
      </w:ins>
      <w:ins w:id="3" w:author="Guest User" w:date="2025-07-07T23:55:00Z">
        <w:r w:rsidR="38353C27" w:rsidRPr="38353C27">
          <w:rPr>
            <w:vertAlign w:val="superscript"/>
            <w:rPrChange w:id="4" w:author="Guest User" w:date="2025-07-07T23:55:00Z">
              <w:rPr/>
            </w:rPrChange>
          </w:rPr>
          <w:t>2</w:t>
        </w:r>
      </w:ins>
    </w:p>
    <w:p w14:paraId="7E647212" w14:textId="77777777" w:rsidR="007C1246" w:rsidRPr="00927965" w:rsidRDefault="007C1246" w:rsidP="007C1246">
      <w:pPr>
        <w:jc w:val="center"/>
      </w:pPr>
    </w:p>
    <w:p w14:paraId="6E790882" w14:textId="77777777" w:rsidR="007C1246" w:rsidRPr="00927965" w:rsidRDefault="007C1246" w:rsidP="007C1246">
      <w:pPr>
        <w:jc w:val="center"/>
      </w:pPr>
    </w:p>
    <w:p w14:paraId="344859B0" w14:textId="77777777" w:rsidR="007C1246" w:rsidRPr="00927965" w:rsidRDefault="007C1246" w:rsidP="007C1246">
      <w:pPr>
        <w:jc w:val="center"/>
      </w:pPr>
    </w:p>
    <w:p w14:paraId="56A59585" w14:textId="77777777" w:rsidR="007C1246" w:rsidRPr="00927965" w:rsidRDefault="007C1246" w:rsidP="007C1246">
      <w:pPr>
        <w:jc w:val="center"/>
      </w:pPr>
    </w:p>
    <w:p w14:paraId="2965EE54" w14:textId="77777777" w:rsidR="007C1246" w:rsidRPr="00927965" w:rsidRDefault="007C1246" w:rsidP="007C1246">
      <w:pPr>
        <w:jc w:val="center"/>
      </w:pPr>
    </w:p>
    <w:p w14:paraId="4674CC48" w14:textId="77777777" w:rsidR="007C1246" w:rsidRPr="00927965" w:rsidRDefault="007C1246" w:rsidP="007C1246">
      <w:pPr>
        <w:jc w:val="center"/>
      </w:pPr>
    </w:p>
    <w:p w14:paraId="25850ED4" w14:textId="77777777" w:rsidR="005F38D1" w:rsidRPr="00927965" w:rsidRDefault="005F38D1" w:rsidP="007C1246">
      <w:pPr>
        <w:jc w:val="center"/>
      </w:pPr>
    </w:p>
    <w:p w14:paraId="00EFBCC1" w14:textId="77777777" w:rsidR="007C1246" w:rsidRPr="00927965" w:rsidRDefault="007C1246" w:rsidP="001020EF">
      <w:pPr>
        <w:rPr>
          <w:b/>
          <w:bCs/>
        </w:rPr>
      </w:pPr>
    </w:p>
    <w:p w14:paraId="255B8C19" w14:textId="77777777" w:rsidR="007C1246" w:rsidRPr="00927965" w:rsidRDefault="007C1246" w:rsidP="001020EF">
      <w:pPr>
        <w:rPr>
          <w:b/>
          <w:bCs/>
        </w:rPr>
      </w:pPr>
    </w:p>
    <w:p w14:paraId="063BA90C" w14:textId="0706ACA1" w:rsidR="009307E1" w:rsidRPr="00927965" w:rsidRDefault="009307E1" w:rsidP="001020EF"/>
    <w:p w14:paraId="4A14945B" w14:textId="757E3D68" w:rsidR="002403D2" w:rsidRPr="00927965" w:rsidRDefault="000674EA" w:rsidP="001020EF">
      <w:r w:rsidRPr="00927965">
        <w:lastRenderedPageBreak/>
        <w:br/>
      </w:r>
    </w:p>
    <w:sdt>
      <w:sdtPr>
        <w:rPr>
          <w:rFonts w:asciiTheme="minorHAnsi" w:eastAsiaTheme="minorEastAsia" w:hAnsiTheme="minorHAnsi" w:cstheme="minorBidi"/>
          <w:b w:val="0"/>
          <w:bCs w:val="0"/>
          <w:color w:val="auto"/>
          <w:sz w:val="22"/>
          <w:szCs w:val="22"/>
          <w:lang w:eastAsia="en-US"/>
        </w:rPr>
        <w:id w:val="1140001797"/>
        <w:docPartObj>
          <w:docPartGallery w:val="Table of Contents"/>
          <w:docPartUnique/>
        </w:docPartObj>
      </w:sdtPr>
      <w:sdtContent>
        <w:p w14:paraId="01577737" w14:textId="23BCEDC1" w:rsidR="005F7334" w:rsidRPr="00927965" w:rsidRDefault="005F7334">
          <w:pPr>
            <w:pStyle w:val="TOCHeading"/>
          </w:pPr>
          <w:r w:rsidRPr="00927965">
            <w:t>Contents</w:t>
          </w:r>
        </w:p>
        <w:p w14:paraId="57ACB055" w14:textId="31FF98ED" w:rsidR="00186F69" w:rsidRDefault="006D14CD">
          <w:pPr>
            <w:pStyle w:val="TOC1"/>
            <w:tabs>
              <w:tab w:val="right" w:leader="dot" w:pos="9016"/>
            </w:tabs>
            <w:rPr>
              <w:rFonts w:eastAsiaTheme="minorEastAsia"/>
              <w:noProof/>
              <w:kern w:val="2"/>
              <w:sz w:val="24"/>
              <w:szCs w:val="24"/>
              <w:lang w:val="en-AU" w:eastAsia="en-AU"/>
              <w14:ligatures w14:val="standardContextual"/>
            </w:rPr>
          </w:pPr>
          <w:r w:rsidRPr="00927965">
            <w:fldChar w:fldCharType="begin"/>
          </w:r>
          <w:r w:rsidRPr="00927965">
            <w:instrText xml:space="preserve"> TOC \o "1-2" \h \z \u </w:instrText>
          </w:r>
          <w:r w:rsidRPr="00927965">
            <w:fldChar w:fldCharType="separate"/>
          </w:r>
          <w:hyperlink w:anchor="_Toc203027945" w:history="1">
            <w:r w:rsidR="00186F69" w:rsidRPr="003B41F1">
              <w:rPr>
                <w:rStyle w:val="Hyperlink"/>
                <w:noProof/>
              </w:rPr>
              <w:t>Executive Summary</w:t>
            </w:r>
            <w:r w:rsidR="00186F69">
              <w:rPr>
                <w:noProof/>
                <w:webHidden/>
              </w:rPr>
              <w:tab/>
            </w:r>
            <w:r w:rsidR="00186F69">
              <w:rPr>
                <w:noProof/>
                <w:webHidden/>
              </w:rPr>
              <w:fldChar w:fldCharType="begin"/>
            </w:r>
            <w:r w:rsidR="00186F69">
              <w:rPr>
                <w:noProof/>
                <w:webHidden/>
              </w:rPr>
              <w:instrText xml:space="preserve"> PAGEREF _Toc203027945 \h </w:instrText>
            </w:r>
            <w:r w:rsidR="00186F69">
              <w:rPr>
                <w:noProof/>
                <w:webHidden/>
              </w:rPr>
            </w:r>
            <w:r w:rsidR="00186F69">
              <w:rPr>
                <w:noProof/>
                <w:webHidden/>
              </w:rPr>
              <w:fldChar w:fldCharType="separate"/>
            </w:r>
            <w:r w:rsidR="00186F69">
              <w:rPr>
                <w:noProof/>
                <w:webHidden/>
              </w:rPr>
              <w:t>3</w:t>
            </w:r>
            <w:r w:rsidR="00186F69">
              <w:rPr>
                <w:noProof/>
                <w:webHidden/>
              </w:rPr>
              <w:fldChar w:fldCharType="end"/>
            </w:r>
          </w:hyperlink>
        </w:p>
        <w:p w14:paraId="16F59302" w14:textId="1F5FCFFA" w:rsidR="00186F69" w:rsidRDefault="00186F69">
          <w:pPr>
            <w:pStyle w:val="TOC1"/>
            <w:tabs>
              <w:tab w:val="right" w:leader="dot" w:pos="9016"/>
            </w:tabs>
            <w:rPr>
              <w:rFonts w:eastAsiaTheme="minorEastAsia"/>
              <w:noProof/>
              <w:kern w:val="2"/>
              <w:sz w:val="24"/>
              <w:szCs w:val="24"/>
              <w:lang w:val="en-AU" w:eastAsia="en-AU"/>
              <w14:ligatures w14:val="standardContextual"/>
            </w:rPr>
          </w:pPr>
          <w:hyperlink w:anchor="_Toc203027946" w:history="1">
            <w:r w:rsidRPr="003B41F1">
              <w:rPr>
                <w:rStyle w:val="Hyperlink"/>
                <w:noProof/>
              </w:rPr>
              <w:t>Recommendations</w:t>
            </w:r>
            <w:r>
              <w:rPr>
                <w:noProof/>
                <w:webHidden/>
              </w:rPr>
              <w:tab/>
            </w:r>
            <w:r>
              <w:rPr>
                <w:noProof/>
                <w:webHidden/>
              </w:rPr>
              <w:fldChar w:fldCharType="begin"/>
            </w:r>
            <w:r>
              <w:rPr>
                <w:noProof/>
                <w:webHidden/>
              </w:rPr>
              <w:instrText xml:space="preserve"> PAGEREF _Toc203027946 \h </w:instrText>
            </w:r>
            <w:r>
              <w:rPr>
                <w:noProof/>
                <w:webHidden/>
              </w:rPr>
            </w:r>
            <w:r>
              <w:rPr>
                <w:noProof/>
                <w:webHidden/>
              </w:rPr>
              <w:fldChar w:fldCharType="separate"/>
            </w:r>
            <w:r>
              <w:rPr>
                <w:noProof/>
                <w:webHidden/>
              </w:rPr>
              <w:t>3</w:t>
            </w:r>
            <w:r>
              <w:rPr>
                <w:noProof/>
                <w:webHidden/>
              </w:rPr>
              <w:fldChar w:fldCharType="end"/>
            </w:r>
          </w:hyperlink>
        </w:p>
        <w:p w14:paraId="66157D4E" w14:textId="4FA4E4DD" w:rsidR="00186F69" w:rsidRDefault="00186F69">
          <w:pPr>
            <w:pStyle w:val="TOC1"/>
            <w:tabs>
              <w:tab w:val="right" w:leader="dot" w:pos="9016"/>
            </w:tabs>
            <w:rPr>
              <w:rFonts w:eastAsiaTheme="minorEastAsia"/>
              <w:noProof/>
              <w:kern w:val="2"/>
              <w:sz w:val="24"/>
              <w:szCs w:val="24"/>
              <w:lang w:val="en-AU" w:eastAsia="en-AU"/>
              <w14:ligatures w14:val="standardContextual"/>
            </w:rPr>
          </w:pPr>
          <w:hyperlink w:anchor="_Toc203027947" w:history="1">
            <w:r w:rsidRPr="003B41F1">
              <w:rPr>
                <w:rStyle w:val="Hyperlink"/>
                <w:noProof/>
              </w:rPr>
              <w:t>Introduction</w:t>
            </w:r>
            <w:r>
              <w:rPr>
                <w:noProof/>
                <w:webHidden/>
              </w:rPr>
              <w:tab/>
            </w:r>
            <w:r>
              <w:rPr>
                <w:noProof/>
                <w:webHidden/>
              </w:rPr>
              <w:fldChar w:fldCharType="begin"/>
            </w:r>
            <w:r>
              <w:rPr>
                <w:noProof/>
                <w:webHidden/>
              </w:rPr>
              <w:instrText xml:space="preserve"> PAGEREF _Toc203027947 \h </w:instrText>
            </w:r>
            <w:r>
              <w:rPr>
                <w:noProof/>
                <w:webHidden/>
              </w:rPr>
            </w:r>
            <w:r>
              <w:rPr>
                <w:noProof/>
                <w:webHidden/>
              </w:rPr>
              <w:fldChar w:fldCharType="separate"/>
            </w:r>
            <w:r>
              <w:rPr>
                <w:noProof/>
                <w:webHidden/>
              </w:rPr>
              <w:t>4</w:t>
            </w:r>
            <w:r>
              <w:rPr>
                <w:noProof/>
                <w:webHidden/>
              </w:rPr>
              <w:fldChar w:fldCharType="end"/>
            </w:r>
          </w:hyperlink>
        </w:p>
        <w:p w14:paraId="61750169" w14:textId="2F667583" w:rsidR="00186F69" w:rsidRDefault="00186F69">
          <w:pPr>
            <w:pStyle w:val="TOC1"/>
            <w:tabs>
              <w:tab w:val="right" w:leader="dot" w:pos="9016"/>
            </w:tabs>
            <w:rPr>
              <w:rFonts w:eastAsiaTheme="minorEastAsia"/>
              <w:noProof/>
              <w:kern w:val="2"/>
              <w:sz w:val="24"/>
              <w:szCs w:val="24"/>
              <w:lang w:val="en-AU" w:eastAsia="en-AU"/>
              <w14:ligatures w14:val="standardContextual"/>
            </w:rPr>
          </w:pPr>
          <w:hyperlink w:anchor="_Toc203027948" w:history="1">
            <w:r w:rsidRPr="003B41F1">
              <w:rPr>
                <w:rStyle w:val="Hyperlink"/>
                <w:noProof/>
              </w:rPr>
              <w:t>Proposed indicators</w:t>
            </w:r>
            <w:r>
              <w:rPr>
                <w:noProof/>
                <w:webHidden/>
              </w:rPr>
              <w:tab/>
            </w:r>
            <w:r>
              <w:rPr>
                <w:noProof/>
                <w:webHidden/>
              </w:rPr>
              <w:fldChar w:fldCharType="begin"/>
            </w:r>
            <w:r>
              <w:rPr>
                <w:noProof/>
                <w:webHidden/>
              </w:rPr>
              <w:instrText xml:space="preserve"> PAGEREF _Toc203027948 \h </w:instrText>
            </w:r>
            <w:r>
              <w:rPr>
                <w:noProof/>
                <w:webHidden/>
              </w:rPr>
            </w:r>
            <w:r>
              <w:rPr>
                <w:noProof/>
                <w:webHidden/>
              </w:rPr>
              <w:fldChar w:fldCharType="separate"/>
            </w:r>
            <w:r>
              <w:rPr>
                <w:noProof/>
                <w:webHidden/>
              </w:rPr>
              <w:t>7</w:t>
            </w:r>
            <w:r>
              <w:rPr>
                <w:noProof/>
                <w:webHidden/>
              </w:rPr>
              <w:fldChar w:fldCharType="end"/>
            </w:r>
          </w:hyperlink>
        </w:p>
        <w:p w14:paraId="60C3FE72" w14:textId="287BB1C5" w:rsidR="00186F69" w:rsidRDefault="00186F69">
          <w:pPr>
            <w:pStyle w:val="TOC2"/>
            <w:tabs>
              <w:tab w:val="right" w:leader="dot" w:pos="9016"/>
            </w:tabs>
            <w:rPr>
              <w:rFonts w:eastAsiaTheme="minorEastAsia"/>
              <w:noProof/>
              <w:kern w:val="2"/>
              <w:sz w:val="24"/>
              <w:szCs w:val="24"/>
              <w:lang w:val="en-AU" w:eastAsia="en-AU"/>
              <w14:ligatures w14:val="standardContextual"/>
            </w:rPr>
          </w:pPr>
          <w:hyperlink w:anchor="_Toc203027949" w:history="1">
            <w:r w:rsidRPr="003B41F1">
              <w:rPr>
                <w:rStyle w:val="Hyperlink"/>
                <w:noProof/>
              </w:rPr>
              <w:t>Indicator X: Centre of gravity (COG) of the purse seine fishery</w:t>
            </w:r>
            <w:r>
              <w:rPr>
                <w:noProof/>
                <w:webHidden/>
              </w:rPr>
              <w:tab/>
            </w:r>
            <w:r>
              <w:rPr>
                <w:noProof/>
                <w:webHidden/>
              </w:rPr>
              <w:fldChar w:fldCharType="begin"/>
            </w:r>
            <w:r>
              <w:rPr>
                <w:noProof/>
                <w:webHidden/>
              </w:rPr>
              <w:instrText xml:space="preserve"> PAGEREF _Toc203027949 \h </w:instrText>
            </w:r>
            <w:r>
              <w:rPr>
                <w:noProof/>
                <w:webHidden/>
              </w:rPr>
            </w:r>
            <w:r>
              <w:rPr>
                <w:noProof/>
                <w:webHidden/>
              </w:rPr>
              <w:fldChar w:fldCharType="separate"/>
            </w:r>
            <w:r>
              <w:rPr>
                <w:noProof/>
                <w:webHidden/>
              </w:rPr>
              <w:t>7</w:t>
            </w:r>
            <w:r>
              <w:rPr>
                <w:noProof/>
                <w:webHidden/>
              </w:rPr>
              <w:fldChar w:fldCharType="end"/>
            </w:r>
          </w:hyperlink>
        </w:p>
        <w:p w14:paraId="5A054B6E" w14:textId="30067608" w:rsidR="00186F69" w:rsidRDefault="00186F69">
          <w:pPr>
            <w:pStyle w:val="TOC2"/>
            <w:tabs>
              <w:tab w:val="right" w:leader="dot" w:pos="9016"/>
            </w:tabs>
            <w:rPr>
              <w:rFonts w:eastAsiaTheme="minorEastAsia"/>
              <w:noProof/>
              <w:kern w:val="2"/>
              <w:sz w:val="24"/>
              <w:szCs w:val="24"/>
              <w:lang w:val="en-AU" w:eastAsia="en-AU"/>
              <w14:ligatures w14:val="standardContextual"/>
            </w:rPr>
          </w:pPr>
          <w:hyperlink w:anchor="_Toc203027950" w:history="1">
            <w:r w:rsidRPr="003B41F1">
              <w:rPr>
                <w:rStyle w:val="Hyperlink"/>
                <w:noProof/>
              </w:rPr>
              <w:t>Indicator X: Size composition of tunas</w:t>
            </w:r>
            <w:r>
              <w:rPr>
                <w:noProof/>
                <w:webHidden/>
              </w:rPr>
              <w:tab/>
            </w:r>
            <w:r>
              <w:rPr>
                <w:noProof/>
                <w:webHidden/>
              </w:rPr>
              <w:fldChar w:fldCharType="begin"/>
            </w:r>
            <w:r>
              <w:rPr>
                <w:noProof/>
                <w:webHidden/>
              </w:rPr>
              <w:instrText xml:space="preserve"> PAGEREF _Toc203027950 \h </w:instrText>
            </w:r>
            <w:r>
              <w:rPr>
                <w:noProof/>
                <w:webHidden/>
              </w:rPr>
            </w:r>
            <w:r>
              <w:rPr>
                <w:noProof/>
                <w:webHidden/>
              </w:rPr>
              <w:fldChar w:fldCharType="separate"/>
            </w:r>
            <w:r>
              <w:rPr>
                <w:noProof/>
                <w:webHidden/>
              </w:rPr>
              <w:t>12</w:t>
            </w:r>
            <w:r>
              <w:rPr>
                <w:noProof/>
                <w:webHidden/>
              </w:rPr>
              <w:fldChar w:fldCharType="end"/>
            </w:r>
          </w:hyperlink>
        </w:p>
        <w:p w14:paraId="182BAA02" w14:textId="2CB8FE2D" w:rsidR="00186F69" w:rsidRDefault="00186F69">
          <w:pPr>
            <w:pStyle w:val="TOC1"/>
            <w:tabs>
              <w:tab w:val="right" w:leader="dot" w:pos="9016"/>
            </w:tabs>
            <w:rPr>
              <w:rFonts w:eastAsiaTheme="minorEastAsia"/>
              <w:noProof/>
              <w:kern w:val="2"/>
              <w:sz w:val="24"/>
              <w:szCs w:val="24"/>
              <w:lang w:val="en-AU" w:eastAsia="en-AU"/>
              <w14:ligatures w14:val="standardContextual"/>
            </w:rPr>
          </w:pPr>
          <w:hyperlink w:anchor="_Toc203027951" w:history="1">
            <w:r w:rsidRPr="003B41F1">
              <w:rPr>
                <w:rStyle w:val="Hyperlink"/>
                <w:noProof/>
              </w:rPr>
              <w:t>Discussion</w:t>
            </w:r>
            <w:r>
              <w:rPr>
                <w:noProof/>
                <w:webHidden/>
              </w:rPr>
              <w:tab/>
            </w:r>
            <w:r>
              <w:rPr>
                <w:noProof/>
                <w:webHidden/>
              </w:rPr>
              <w:fldChar w:fldCharType="begin"/>
            </w:r>
            <w:r>
              <w:rPr>
                <w:noProof/>
                <w:webHidden/>
              </w:rPr>
              <w:instrText xml:space="preserve"> PAGEREF _Toc203027951 \h </w:instrText>
            </w:r>
            <w:r>
              <w:rPr>
                <w:noProof/>
                <w:webHidden/>
              </w:rPr>
            </w:r>
            <w:r>
              <w:rPr>
                <w:noProof/>
                <w:webHidden/>
              </w:rPr>
              <w:fldChar w:fldCharType="separate"/>
            </w:r>
            <w:r>
              <w:rPr>
                <w:noProof/>
                <w:webHidden/>
              </w:rPr>
              <w:t>16</w:t>
            </w:r>
            <w:r>
              <w:rPr>
                <w:noProof/>
                <w:webHidden/>
              </w:rPr>
              <w:fldChar w:fldCharType="end"/>
            </w:r>
          </w:hyperlink>
        </w:p>
        <w:p w14:paraId="5E25C98B" w14:textId="0548066E" w:rsidR="00186F69" w:rsidRDefault="00186F69">
          <w:pPr>
            <w:pStyle w:val="TOC1"/>
            <w:tabs>
              <w:tab w:val="right" w:leader="dot" w:pos="9016"/>
            </w:tabs>
            <w:rPr>
              <w:rFonts w:eastAsiaTheme="minorEastAsia"/>
              <w:noProof/>
              <w:kern w:val="2"/>
              <w:sz w:val="24"/>
              <w:szCs w:val="24"/>
              <w:lang w:val="en-AU" w:eastAsia="en-AU"/>
              <w14:ligatures w14:val="standardContextual"/>
            </w:rPr>
          </w:pPr>
          <w:hyperlink w:anchor="_Toc203027952" w:history="1">
            <w:r w:rsidRPr="003B41F1">
              <w:rPr>
                <w:rStyle w:val="Hyperlink"/>
                <w:noProof/>
              </w:rPr>
              <w:t>References</w:t>
            </w:r>
            <w:r>
              <w:rPr>
                <w:noProof/>
                <w:webHidden/>
              </w:rPr>
              <w:tab/>
            </w:r>
            <w:r>
              <w:rPr>
                <w:noProof/>
                <w:webHidden/>
              </w:rPr>
              <w:fldChar w:fldCharType="begin"/>
            </w:r>
            <w:r>
              <w:rPr>
                <w:noProof/>
                <w:webHidden/>
              </w:rPr>
              <w:instrText xml:space="preserve"> PAGEREF _Toc203027952 \h </w:instrText>
            </w:r>
            <w:r>
              <w:rPr>
                <w:noProof/>
                <w:webHidden/>
              </w:rPr>
            </w:r>
            <w:r>
              <w:rPr>
                <w:noProof/>
                <w:webHidden/>
              </w:rPr>
              <w:fldChar w:fldCharType="separate"/>
            </w:r>
            <w:r>
              <w:rPr>
                <w:noProof/>
                <w:webHidden/>
              </w:rPr>
              <w:t>18</w:t>
            </w:r>
            <w:r>
              <w:rPr>
                <w:noProof/>
                <w:webHidden/>
              </w:rPr>
              <w:fldChar w:fldCharType="end"/>
            </w:r>
          </w:hyperlink>
        </w:p>
        <w:p w14:paraId="6AB1C9E3" w14:textId="215E68F7" w:rsidR="00186F69" w:rsidRDefault="00186F69">
          <w:pPr>
            <w:pStyle w:val="TOC1"/>
            <w:tabs>
              <w:tab w:val="right" w:leader="dot" w:pos="9016"/>
            </w:tabs>
            <w:rPr>
              <w:rFonts w:eastAsiaTheme="minorEastAsia"/>
              <w:noProof/>
              <w:kern w:val="2"/>
              <w:sz w:val="24"/>
              <w:szCs w:val="24"/>
              <w:lang w:val="en-AU" w:eastAsia="en-AU"/>
              <w14:ligatures w14:val="standardContextual"/>
            </w:rPr>
          </w:pPr>
          <w:hyperlink w:anchor="_Toc203027953" w:history="1">
            <w:r w:rsidRPr="003B41F1">
              <w:rPr>
                <w:rStyle w:val="Hyperlink"/>
                <w:noProof/>
              </w:rPr>
              <w:t>Appendix 1: Terms of reference for adopting ecosystem and climate indicators</w:t>
            </w:r>
            <w:r>
              <w:rPr>
                <w:noProof/>
                <w:webHidden/>
              </w:rPr>
              <w:tab/>
            </w:r>
            <w:r>
              <w:rPr>
                <w:noProof/>
                <w:webHidden/>
              </w:rPr>
              <w:fldChar w:fldCharType="begin"/>
            </w:r>
            <w:r>
              <w:rPr>
                <w:noProof/>
                <w:webHidden/>
              </w:rPr>
              <w:instrText xml:space="preserve"> PAGEREF _Toc203027953 \h </w:instrText>
            </w:r>
            <w:r>
              <w:rPr>
                <w:noProof/>
                <w:webHidden/>
              </w:rPr>
            </w:r>
            <w:r>
              <w:rPr>
                <w:noProof/>
                <w:webHidden/>
              </w:rPr>
              <w:fldChar w:fldCharType="separate"/>
            </w:r>
            <w:r>
              <w:rPr>
                <w:noProof/>
                <w:webHidden/>
              </w:rPr>
              <w:t>22</w:t>
            </w:r>
            <w:r>
              <w:rPr>
                <w:noProof/>
                <w:webHidden/>
              </w:rPr>
              <w:fldChar w:fldCharType="end"/>
            </w:r>
          </w:hyperlink>
        </w:p>
        <w:p w14:paraId="419AF4FD" w14:textId="62810D3C" w:rsidR="00186F69" w:rsidRDefault="00186F69">
          <w:pPr>
            <w:pStyle w:val="TOC1"/>
            <w:tabs>
              <w:tab w:val="right" w:leader="dot" w:pos="9016"/>
            </w:tabs>
            <w:rPr>
              <w:rFonts w:eastAsiaTheme="minorEastAsia"/>
              <w:noProof/>
              <w:kern w:val="2"/>
              <w:sz w:val="24"/>
              <w:szCs w:val="24"/>
              <w:lang w:val="en-AU" w:eastAsia="en-AU"/>
              <w14:ligatures w14:val="standardContextual"/>
            </w:rPr>
          </w:pPr>
          <w:hyperlink w:anchor="_Toc203027954" w:history="1">
            <w:r w:rsidRPr="003B41F1">
              <w:rPr>
                <w:rStyle w:val="Hyperlink"/>
                <w:noProof/>
              </w:rPr>
              <w:t>Appendix 2: Suva ecosystem and climate indicators workshop summary</w:t>
            </w:r>
            <w:r>
              <w:rPr>
                <w:noProof/>
                <w:webHidden/>
              </w:rPr>
              <w:tab/>
            </w:r>
            <w:r>
              <w:rPr>
                <w:noProof/>
                <w:webHidden/>
              </w:rPr>
              <w:fldChar w:fldCharType="begin"/>
            </w:r>
            <w:r>
              <w:rPr>
                <w:noProof/>
                <w:webHidden/>
              </w:rPr>
              <w:instrText xml:space="preserve"> PAGEREF _Toc203027954 \h </w:instrText>
            </w:r>
            <w:r>
              <w:rPr>
                <w:noProof/>
                <w:webHidden/>
              </w:rPr>
            </w:r>
            <w:r>
              <w:rPr>
                <w:noProof/>
                <w:webHidden/>
              </w:rPr>
              <w:fldChar w:fldCharType="separate"/>
            </w:r>
            <w:r>
              <w:rPr>
                <w:noProof/>
                <w:webHidden/>
              </w:rPr>
              <w:t>24</w:t>
            </w:r>
            <w:r>
              <w:rPr>
                <w:noProof/>
                <w:webHidden/>
              </w:rPr>
              <w:fldChar w:fldCharType="end"/>
            </w:r>
          </w:hyperlink>
        </w:p>
        <w:p w14:paraId="70B55A7C" w14:textId="0E13787D" w:rsidR="00186F69" w:rsidRDefault="00186F69">
          <w:pPr>
            <w:pStyle w:val="TOC2"/>
            <w:tabs>
              <w:tab w:val="right" w:leader="dot" w:pos="9016"/>
            </w:tabs>
            <w:rPr>
              <w:rFonts w:eastAsiaTheme="minorEastAsia"/>
              <w:noProof/>
              <w:kern w:val="2"/>
              <w:sz w:val="24"/>
              <w:szCs w:val="24"/>
              <w:lang w:val="en-AU" w:eastAsia="en-AU"/>
              <w14:ligatures w14:val="standardContextual"/>
            </w:rPr>
          </w:pPr>
          <w:hyperlink w:anchor="_Toc203027955" w:history="1">
            <w:r w:rsidRPr="003B41F1">
              <w:rPr>
                <w:rStyle w:val="Hyperlink"/>
                <w:noProof/>
              </w:rPr>
              <w:t>Workshop agenda</w:t>
            </w:r>
            <w:r>
              <w:rPr>
                <w:noProof/>
                <w:webHidden/>
              </w:rPr>
              <w:tab/>
            </w:r>
            <w:r>
              <w:rPr>
                <w:noProof/>
                <w:webHidden/>
              </w:rPr>
              <w:fldChar w:fldCharType="begin"/>
            </w:r>
            <w:r>
              <w:rPr>
                <w:noProof/>
                <w:webHidden/>
              </w:rPr>
              <w:instrText xml:space="preserve"> PAGEREF _Toc203027955 \h </w:instrText>
            </w:r>
            <w:r>
              <w:rPr>
                <w:noProof/>
                <w:webHidden/>
              </w:rPr>
            </w:r>
            <w:r>
              <w:rPr>
                <w:noProof/>
                <w:webHidden/>
              </w:rPr>
              <w:fldChar w:fldCharType="separate"/>
            </w:r>
            <w:r>
              <w:rPr>
                <w:noProof/>
                <w:webHidden/>
              </w:rPr>
              <w:t>24</w:t>
            </w:r>
            <w:r>
              <w:rPr>
                <w:noProof/>
                <w:webHidden/>
              </w:rPr>
              <w:fldChar w:fldCharType="end"/>
            </w:r>
          </w:hyperlink>
        </w:p>
        <w:p w14:paraId="785D394F" w14:textId="15E2367A" w:rsidR="00186F69" w:rsidRDefault="00186F69">
          <w:pPr>
            <w:pStyle w:val="TOC2"/>
            <w:tabs>
              <w:tab w:val="right" w:leader="dot" w:pos="9016"/>
            </w:tabs>
            <w:rPr>
              <w:rFonts w:eastAsiaTheme="minorEastAsia"/>
              <w:noProof/>
              <w:kern w:val="2"/>
              <w:sz w:val="24"/>
              <w:szCs w:val="24"/>
              <w:lang w:val="en-AU" w:eastAsia="en-AU"/>
              <w14:ligatures w14:val="standardContextual"/>
            </w:rPr>
          </w:pPr>
          <w:hyperlink w:anchor="_Toc203027956" w:history="1">
            <w:r w:rsidRPr="003B41F1">
              <w:rPr>
                <w:rStyle w:val="Hyperlink"/>
                <w:noProof/>
              </w:rPr>
              <w:t>Workshop participants</w:t>
            </w:r>
            <w:r>
              <w:rPr>
                <w:noProof/>
                <w:webHidden/>
              </w:rPr>
              <w:tab/>
            </w:r>
            <w:r>
              <w:rPr>
                <w:noProof/>
                <w:webHidden/>
              </w:rPr>
              <w:fldChar w:fldCharType="begin"/>
            </w:r>
            <w:r>
              <w:rPr>
                <w:noProof/>
                <w:webHidden/>
              </w:rPr>
              <w:instrText xml:space="preserve"> PAGEREF _Toc203027956 \h </w:instrText>
            </w:r>
            <w:r>
              <w:rPr>
                <w:noProof/>
                <w:webHidden/>
              </w:rPr>
            </w:r>
            <w:r>
              <w:rPr>
                <w:noProof/>
                <w:webHidden/>
              </w:rPr>
              <w:fldChar w:fldCharType="separate"/>
            </w:r>
            <w:r>
              <w:rPr>
                <w:noProof/>
                <w:webHidden/>
              </w:rPr>
              <w:t>27</w:t>
            </w:r>
            <w:r>
              <w:rPr>
                <w:noProof/>
                <w:webHidden/>
              </w:rPr>
              <w:fldChar w:fldCharType="end"/>
            </w:r>
          </w:hyperlink>
        </w:p>
        <w:p w14:paraId="13853573" w14:textId="2B6C8C0E" w:rsidR="005F7334" w:rsidRPr="00927965" w:rsidRDefault="006D14CD" w:rsidP="006D14CD">
          <w:pPr>
            <w:outlineLvl w:val="2"/>
          </w:pPr>
          <w:r w:rsidRPr="00927965">
            <w:fldChar w:fldCharType="end"/>
          </w:r>
        </w:p>
      </w:sdtContent>
    </w:sdt>
    <w:p w14:paraId="04110DC7" w14:textId="77777777" w:rsidR="002403D2" w:rsidRPr="00927965" w:rsidRDefault="002403D2">
      <w:r w:rsidRPr="00927965">
        <w:br w:type="page"/>
      </w:r>
    </w:p>
    <w:p w14:paraId="3BD02EFE" w14:textId="02E6FB4E" w:rsidR="00C96756" w:rsidRPr="00927965" w:rsidRDefault="00C638A4" w:rsidP="00A10156">
      <w:pPr>
        <w:pStyle w:val="Heading1"/>
      </w:pPr>
      <w:bookmarkStart w:id="5" w:name="_Toc203027945"/>
      <w:r w:rsidRPr="00927965">
        <w:lastRenderedPageBreak/>
        <w:t>Executive Summary</w:t>
      </w:r>
      <w:bookmarkEnd w:id="5"/>
    </w:p>
    <w:p w14:paraId="25C2E2F9" w14:textId="338B4DBE" w:rsidR="00F26254" w:rsidRPr="00927965" w:rsidRDefault="00D24548" w:rsidP="00F26254">
      <w:r w:rsidRPr="00927965">
        <w:t xml:space="preserve">This Working Paper updates SC21 on progress regarding development of </w:t>
      </w:r>
      <w:proofErr w:type="gramStart"/>
      <w:r w:rsidRPr="00927965">
        <w:t>a</w:t>
      </w:r>
      <w:r w:rsidR="00237F8A" w:rsidRPr="00927965">
        <w:t xml:space="preserve"> </w:t>
      </w:r>
      <w:r w:rsidRPr="00927965">
        <w:t>climate</w:t>
      </w:r>
      <w:proofErr w:type="gramEnd"/>
      <w:r w:rsidRPr="00927965">
        <w:t xml:space="preserve"> and ecosystem indicators report for the western and central Pacific Ocean</w:t>
      </w:r>
      <w:r w:rsidR="00237F8A" w:rsidRPr="00927965">
        <w:t xml:space="preserve"> (WCPO)</w:t>
      </w:r>
      <w:r w:rsidRPr="00927965">
        <w:t>.</w:t>
      </w:r>
      <w:r w:rsidR="00237F8A" w:rsidRPr="00927965">
        <w:t xml:space="preserve"> </w:t>
      </w:r>
    </w:p>
    <w:p w14:paraId="676EE64B" w14:textId="296A19F4" w:rsidR="00237F8A" w:rsidRPr="00927965" w:rsidRDefault="00237F8A" w:rsidP="00237F8A">
      <w:r w:rsidRPr="00927965">
        <w:t>The ecosystem and climate indicator recommendations of SC20 were:</w:t>
      </w:r>
    </w:p>
    <w:p w14:paraId="7B4E9D10" w14:textId="77777777" w:rsidR="00237F8A" w:rsidRPr="00927965" w:rsidRDefault="00237F8A" w:rsidP="004E1709">
      <w:pPr>
        <w:pStyle w:val="ListParagraph"/>
        <w:numPr>
          <w:ilvl w:val="0"/>
          <w:numId w:val="6"/>
        </w:numPr>
      </w:pPr>
      <w:r w:rsidRPr="00927965">
        <w:t>note the progress towards implementing the SC19 endorsed Ecosystem and Climate Indicators Workplan.</w:t>
      </w:r>
    </w:p>
    <w:p w14:paraId="13E9F919" w14:textId="2019CB72" w:rsidR="00237F8A" w:rsidRPr="00927965" w:rsidRDefault="00237F8A" w:rsidP="004E1709">
      <w:pPr>
        <w:pStyle w:val="ListParagraph"/>
        <w:numPr>
          <w:ilvl w:val="0"/>
          <w:numId w:val="6"/>
        </w:numPr>
      </w:pPr>
      <w:r w:rsidRPr="00927965">
        <w:t>note the delay in the first expert workshop due to travel disruptions associated with</w:t>
      </w:r>
      <w:r w:rsidR="00BD662D" w:rsidRPr="00927965">
        <w:t xml:space="preserve"> </w:t>
      </w:r>
      <w:r w:rsidRPr="00927965">
        <w:t>the civil disturbances through May-July in New Caledonia.</w:t>
      </w:r>
    </w:p>
    <w:p w14:paraId="01B28192" w14:textId="304D001D" w:rsidR="00237F8A" w:rsidRPr="00927965" w:rsidRDefault="00237F8A" w:rsidP="00881543">
      <w:r w:rsidRPr="00927965">
        <w:t>This working paper notes that a workshop was successfully held in Suva, Fiji 2</w:t>
      </w:r>
      <w:r w:rsidR="000466C1" w:rsidRPr="00927965">
        <w:t>5</w:t>
      </w:r>
      <w:r w:rsidRPr="00927965">
        <w:t>-2</w:t>
      </w:r>
      <w:r w:rsidR="000466C1" w:rsidRPr="00927965">
        <w:t>6</w:t>
      </w:r>
      <w:r w:rsidR="000466C1" w:rsidRPr="00927965">
        <w:rPr>
          <w:vertAlign w:val="superscript"/>
        </w:rPr>
        <w:t>th</w:t>
      </w:r>
      <w:r w:rsidRPr="00927965">
        <w:t xml:space="preserve"> November 2024 that brought collaborators together from a range of </w:t>
      </w:r>
      <w:proofErr w:type="spellStart"/>
      <w:r w:rsidRPr="00927965">
        <w:t>organisations</w:t>
      </w:r>
      <w:proofErr w:type="spellEnd"/>
      <w:r w:rsidRPr="00927965">
        <w:t xml:space="preserve"> to inform development of a workplan and indicators. </w:t>
      </w:r>
    </w:p>
    <w:p w14:paraId="0AC6F33B" w14:textId="25FEC108" w:rsidR="00237F8A" w:rsidRPr="00927965" w:rsidRDefault="00BD662D" w:rsidP="00237F8A">
      <w:r w:rsidRPr="00927965">
        <w:t>T</w:t>
      </w:r>
      <w:r w:rsidR="00237F8A" w:rsidRPr="00927965">
        <w:t xml:space="preserve">his paper presents </w:t>
      </w:r>
      <w:r w:rsidR="00B92CF2">
        <w:t xml:space="preserve">substantial progress </w:t>
      </w:r>
      <w:r w:rsidR="00237F8A" w:rsidRPr="00927965">
        <w:t xml:space="preserve">of candidate indicators and </w:t>
      </w:r>
      <w:r w:rsidR="009E56B6">
        <w:t>production</w:t>
      </w:r>
      <w:r w:rsidR="00237F8A" w:rsidRPr="00927965">
        <w:t xml:space="preserve"> of several new </w:t>
      </w:r>
      <w:r w:rsidR="00627E93">
        <w:t xml:space="preserve">indicators outlining their rationale, </w:t>
      </w:r>
      <w:r w:rsidR="009E56B6">
        <w:t>status</w:t>
      </w:r>
      <w:r w:rsidR="00627E93">
        <w:t xml:space="preserve"> and methods.</w:t>
      </w:r>
      <w:r w:rsidR="00115A54">
        <w:t xml:space="preserve"> </w:t>
      </w:r>
      <w:r w:rsidR="009E56B6">
        <w:t xml:space="preserve">There is also discussion provided detailing whether these indicators meet the established </w:t>
      </w:r>
      <w:r w:rsidR="00C57D60">
        <w:t>screening criteria</w:t>
      </w:r>
      <w:r w:rsidR="009E56B6">
        <w:t>.</w:t>
      </w:r>
      <w:r w:rsidR="000206C1">
        <w:t xml:space="preserve"> </w:t>
      </w:r>
      <w:r w:rsidR="004D5CC0">
        <w:t>The outputs</w:t>
      </w:r>
      <w:r w:rsidR="009E56B6">
        <w:t xml:space="preserve"> from this report meet the expected outcomes detailed </w:t>
      </w:r>
      <w:r w:rsidR="005F5F61">
        <w:t>in the current workplan</w:t>
      </w:r>
      <w:r w:rsidR="009E56B6">
        <w:t>. I</w:t>
      </w:r>
      <w:r w:rsidR="009E56B6" w:rsidRPr="00927965">
        <w:t>t also details a continued workpla</w:t>
      </w:r>
      <w:r w:rsidR="00E029DA">
        <w:t xml:space="preserve">n that involves refinement of current indicators, exploration of new indicators, </w:t>
      </w:r>
      <w:r w:rsidR="00FD242F">
        <w:t xml:space="preserve">potential research, and planning of a </w:t>
      </w:r>
      <w:r w:rsidR="00412EF6">
        <w:t xml:space="preserve">second </w:t>
      </w:r>
      <w:r w:rsidR="00FD242F">
        <w:t>meeting in 2026.</w:t>
      </w:r>
    </w:p>
    <w:p w14:paraId="0AFD0C36" w14:textId="5D978B84" w:rsidR="00C638A4" w:rsidRPr="00927965" w:rsidRDefault="00C638A4" w:rsidP="00AC18B6">
      <w:pPr>
        <w:pStyle w:val="Heading1"/>
      </w:pPr>
      <w:bookmarkStart w:id="6" w:name="_Toc203027946"/>
      <w:r w:rsidRPr="00927965">
        <w:t>Recommendations</w:t>
      </w:r>
      <w:bookmarkEnd w:id="6"/>
    </w:p>
    <w:p w14:paraId="2FEE94F3" w14:textId="4C926722" w:rsidR="004C4CCC" w:rsidRPr="00927965" w:rsidRDefault="004C4CCC" w:rsidP="004C4CCC">
      <w:r w:rsidRPr="00927965">
        <w:t xml:space="preserve">We invite </w:t>
      </w:r>
      <w:r w:rsidR="00412EF6">
        <w:t>SC</w:t>
      </w:r>
      <w:r w:rsidRPr="00927965">
        <w:t xml:space="preserve">21 to note the results of this updated climate and ecosystem indicators report and </w:t>
      </w:r>
      <w:r w:rsidR="004948CE" w:rsidRPr="00927965">
        <w:t xml:space="preserve">present </w:t>
      </w:r>
      <w:r w:rsidRPr="00927965">
        <w:t>recommendations for future work:</w:t>
      </w:r>
    </w:p>
    <w:p w14:paraId="0C7998FB" w14:textId="7A9FCC29" w:rsidR="004C4CCC" w:rsidRPr="00927965" w:rsidRDefault="00CF2188" w:rsidP="004E1709">
      <w:pPr>
        <w:pStyle w:val="ListParagraph"/>
        <w:numPr>
          <w:ilvl w:val="0"/>
          <w:numId w:val="4"/>
        </w:numPr>
      </w:pPr>
      <w:r w:rsidRPr="00927965">
        <w:t>Note the successful u</w:t>
      </w:r>
      <w:r w:rsidR="004C4CCC" w:rsidRPr="00927965">
        <w:t xml:space="preserve">ndertaking of a workshop in Suva, Fiji in November 2024 that brought collaborators together from a range of </w:t>
      </w:r>
      <w:proofErr w:type="spellStart"/>
      <w:r w:rsidR="004C4CCC" w:rsidRPr="00927965">
        <w:t>organisations</w:t>
      </w:r>
      <w:proofErr w:type="spellEnd"/>
      <w:r w:rsidR="004C4CCC" w:rsidRPr="00927965">
        <w:t xml:space="preserve"> to inform development of a workplan and </w:t>
      </w:r>
      <w:r w:rsidR="00AB65F6" w:rsidRPr="00927965">
        <w:t xml:space="preserve">candidate </w:t>
      </w:r>
      <w:r w:rsidR="004C4CCC" w:rsidRPr="00927965">
        <w:t>indicators.</w:t>
      </w:r>
    </w:p>
    <w:p w14:paraId="0FEB0EA2" w14:textId="10797278" w:rsidR="00092E76" w:rsidRPr="00927965" w:rsidRDefault="00AB65F6" w:rsidP="004E1709">
      <w:pPr>
        <w:pStyle w:val="ListParagraph"/>
        <w:numPr>
          <w:ilvl w:val="0"/>
          <w:numId w:val="5"/>
        </w:numPr>
      </w:pPr>
      <w:r w:rsidRPr="00927965">
        <w:t>Note the c</w:t>
      </w:r>
      <w:r w:rsidR="00092E76" w:rsidRPr="00927965">
        <w:t>ontinue</w:t>
      </w:r>
      <w:r w:rsidRPr="00927965">
        <w:t>d</w:t>
      </w:r>
      <w:r w:rsidR="00092E76" w:rsidRPr="00927965">
        <w:t xml:space="preserve"> development </w:t>
      </w:r>
      <w:r w:rsidRPr="00927965">
        <w:t xml:space="preserve">and refinement </w:t>
      </w:r>
      <w:r w:rsidR="00092E76" w:rsidRPr="00927965">
        <w:t>of climate and ecosystem indicators for routine updating and present</w:t>
      </w:r>
      <w:r w:rsidR="00DE6C73">
        <w:t>ation</w:t>
      </w:r>
      <w:r w:rsidR="00092E76" w:rsidRPr="00927965">
        <w:t xml:space="preserve"> to </w:t>
      </w:r>
      <w:r w:rsidR="003C5F14" w:rsidRPr="00927965">
        <w:t>future SC meetings</w:t>
      </w:r>
      <w:r w:rsidR="00800242" w:rsidRPr="00927965">
        <w:t>.</w:t>
      </w:r>
    </w:p>
    <w:p w14:paraId="3F1F70E7" w14:textId="4A699B06" w:rsidR="003C5F14" w:rsidRPr="00927965" w:rsidRDefault="00AB65F6" w:rsidP="004E1709">
      <w:pPr>
        <w:pStyle w:val="ListParagraph"/>
        <w:numPr>
          <w:ilvl w:val="0"/>
          <w:numId w:val="5"/>
        </w:numPr>
      </w:pPr>
      <w:r w:rsidRPr="00927965">
        <w:t>Note the need for continued s</w:t>
      </w:r>
      <w:r w:rsidR="00800242" w:rsidRPr="00927965">
        <w:t xml:space="preserve">upport </w:t>
      </w:r>
      <w:r w:rsidRPr="00927965">
        <w:t xml:space="preserve">of </w:t>
      </w:r>
      <w:r w:rsidR="00800242" w:rsidRPr="00927965">
        <w:t xml:space="preserve">research </w:t>
      </w:r>
      <w:r w:rsidR="00C80786" w:rsidRPr="00927965">
        <w:t xml:space="preserve">focused </w:t>
      </w:r>
      <w:r w:rsidR="00800242" w:rsidRPr="00927965">
        <w:t xml:space="preserve">on developing methods that </w:t>
      </w:r>
      <w:r w:rsidR="00C80786" w:rsidRPr="00927965">
        <w:t xml:space="preserve">can identify and monitor climate </w:t>
      </w:r>
      <w:r w:rsidRPr="00927965">
        <w:t>change-related</w:t>
      </w:r>
      <w:r w:rsidR="00C80786" w:rsidRPr="00927965">
        <w:t xml:space="preserve"> </w:t>
      </w:r>
      <w:r w:rsidR="00D340D5" w:rsidRPr="00927965">
        <w:t>impacts</w:t>
      </w:r>
      <w:r w:rsidR="00C80786" w:rsidRPr="00927965">
        <w:t xml:space="preserve"> </w:t>
      </w:r>
      <w:r w:rsidR="00D340D5" w:rsidRPr="00927965">
        <w:t>o</w:t>
      </w:r>
      <w:r w:rsidR="00C80786" w:rsidRPr="00927965">
        <w:t>n the WCPO and its associated fisheries.</w:t>
      </w:r>
    </w:p>
    <w:p w14:paraId="29C723E6" w14:textId="1708C875" w:rsidR="00271CA8" w:rsidRPr="00927965" w:rsidRDefault="00D902FC" w:rsidP="004E1709">
      <w:pPr>
        <w:pStyle w:val="ListParagraph"/>
        <w:numPr>
          <w:ilvl w:val="0"/>
          <w:numId w:val="5"/>
        </w:numPr>
      </w:pPr>
      <w:r w:rsidRPr="00927965">
        <w:t>Note the u</w:t>
      </w:r>
      <w:r w:rsidR="00271CA8" w:rsidRPr="00927965">
        <w:t>pdated workplan for ecosystem and climate indicators research for 2025-26.</w:t>
      </w:r>
    </w:p>
    <w:p w14:paraId="1980D0D7" w14:textId="1226E6A5" w:rsidR="004367BF" w:rsidRPr="00927965" w:rsidRDefault="004367BF">
      <w:pPr>
        <w:spacing w:after="160" w:line="259" w:lineRule="auto"/>
        <w:jc w:val="left"/>
      </w:pPr>
      <w:r w:rsidRPr="00927965">
        <w:br w:type="page"/>
      </w:r>
    </w:p>
    <w:p w14:paraId="1CEEEE5C" w14:textId="0FD275D7" w:rsidR="004D3C81" w:rsidRPr="00927965" w:rsidRDefault="00C96756" w:rsidP="00A10156">
      <w:pPr>
        <w:pStyle w:val="Heading1"/>
      </w:pPr>
      <w:bookmarkStart w:id="7" w:name="_Toc203027947"/>
      <w:r w:rsidRPr="00927965">
        <w:lastRenderedPageBreak/>
        <w:t>Introduction</w:t>
      </w:r>
      <w:bookmarkEnd w:id="7"/>
    </w:p>
    <w:p w14:paraId="3E9F2496" w14:textId="47E074ED" w:rsidR="00F231C9" w:rsidRDefault="65A5C036" w:rsidP="00F231C9">
      <w:pPr>
        <w:rPr>
          <w:lang w:val="en-AU"/>
        </w:rPr>
      </w:pPr>
      <w:r w:rsidRPr="65A5C036">
        <w:rPr>
          <w:lang w:val="en-AU"/>
        </w:rPr>
        <w:t>C</w:t>
      </w:r>
      <w:r w:rsidR="10A6339E" w:rsidRPr="10A6339E">
        <w:rPr>
          <w:lang w:val="en-AU"/>
        </w:rPr>
        <w:t>limate</w:t>
      </w:r>
      <w:r w:rsidR="00F231C9" w:rsidRPr="00C64877">
        <w:rPr>
          <w:lang w:val="en-AU"/>
        </w:rPr>
        <w:t xml:space="preserve"> change is impacting marine ecosystems and their associated fisheries </w:t>
      </w:r>
      <w:sdt>
        <w:sdtPr>
          <w:rPr>
            <w:color w:val="000000"/>
            <w:lang w:val="en-AU"/>
          </w:rPr>
          <w:tag w:val="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
          <w:id w:val="-631256256"/>
          <w:placeholder>
            <w:docPart w:val="6DF25362FC8E4909986DC176EC9B152E"/>
          </w:placeholder>
        </w:sdtPr>
        <w:sdtContent>
          <w:r w:rsidR="00BC304E" w:rsidRPr="00BC304E">
            <w:rPr>
              <w:color w:val="000000"/>
            </w:rPr>
            <w:t xml:space="preserve">(Antão et al., 2020; Hoegh-Guldberg and Bruno, 2010; </w:t>
          </w:r>
          <w:proofErr w:type="spellStart"/>
          <w:r w:rsidR="00BC304E" w:rsidRPr="00BC304E">
            <w:rPr>
              <w:color w:val="000000"/>
            </w:rPr>
            <w:t>Pecl</w:t>
          </w:r>
          <w:proofErr w:type="spellEnd"/>
          <w:r w:rsidR="00BC304E" w:rsidRPr="00BC304E">
            <w:rPr>
              <w:color w:val="000000"/>
            </w:rPr>
            <w:t xml:space="preserve"> et al., 2017; </w:t>
          </w:r>
          <w:proofErr w:type="spellStart"/>
          <w:r w:rsidR="00BC304E" w:rsidRPr="00BC304E">
            <w:rPr>
              <w:color w:val="000000"/>
            </w:rPr>
            <w:t>Poloczanska</w:t>
          </w:r>
          <w:proofErr w:type="spellEnd"/>
          <w:r w:rsidR="00BC304E" w:rsidRPr="00BC304E">
            <w:rPr>
              <w:color w:val="000000"/>
            </w:rPr>
            <w:t xml:space="preserve"> et al., 2013)</w:t>
          </w:r>
        </w:sdtContent>
      </w:sdt>
      <w:r w:rsidR="00F231C9" w:rsidRPr="00C64877">
        <w:rPr>
          <w:lang w:val="en-AU"/>
        </w:rPr>
        <w:t xml:space="preserve">. This includes impacts such as shifts in the ranges of species and ecosystems </w:t>
      </w:r>
      <w:sdt>
        <w:sdtPr>
          <w:rPr>
            <w:color w:val="000000"/>
            <w:lang w:val="en-AU"/>
          </w:rPr>
          <w:tag w:val="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"/>
          <w:id w:val="-738404628"/>
          <w:placeholder>
            <w:docPart w:val="6DF25362FC8E4909986DC176EC9B152E"/>
          </w:placeholder>
        </w:sdtPr>
        <w:sdtContent>
          <w:r w:rsidR="00BC304E" w:rsidRPr="00BC304E">
            <w:rPr>
              <w:color w:val="000000"/>
            </w:rPr>
            <w:t>(</w:t>
          </w:r>
          <w:proofErr w:type="spellStart"/>
          <w:r w:rsidR="00BC304E" w:rsidRPr="00BC304E">
            <w:rPr>
              <w:color w:val="000000"/>
            </w:rPr>
            <w:t>Pecl</w:t>
          </w:r>
          <w:proofErr w:type="spellEnd"/>
          <w:r w:rsidR="00BC304E" w:rsidRPr="00BC304E">
            <w:rPr>
              <w:color w:val="000000"/>
            </w:rPr>
            <w:t xml:space="preserve"> et al., 2017; Pinsky et al., 2020)</w:t>
          </w:r>
        </w:sdtContent>
      </w:sdt>
      <w:r w:rsidR="00F231C9" w:rsidRPr="00C64877">
        <w:rPr>
          <w:lang w:val="en-AU"/>
        </w:rPr>
        <w:t xml:space="preserve">, changes in species physiology (Agarwal et al. 2024), and in community compositions </w:t>
      </w:r>
      <w:sdt>
        <w:sdtPr>
          <w:rPr>
            <w:color w:val="000000"/>
            <w:lang w:val="en-AU"/>
          </w:rPr>
          <w:tag w:val="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
          <w:id w:val="1697038552"/>
          <w:placeholder>
            <w:docPart w:val="6DF25362FC8E4909986DC176EC9B152E"/>
          </w:placeholder>
        </w:sdtPr>
        <w:sdtContent>
          <w:r w:rsidR="00BC304E" w:rsidRPr="00BC304E">
            <w:rPr>
              <w:color w:val="000000"/>
            </w:rPr>
            <w:t xml:space="preserve">(Johnson et al., 2011; </w:t>
          </w:r>
          <w:proofErr w:type="spellStart"/>
          <w:r w:rsidR="00BC304E" w:rsidRPr="00BC304E">
            <w:rPr>
              <w:color w:val="000000"/>
            </w:rPr>
            <w:t>Poloczanska</w:t>
          </w:r>
          <w:proofErr w:type="spellEnd"/>
          <w:r w:rsidR="00BC304E" w:rsidRPr="00BC304E">
            <w:rPr>
              <w:color w:val="000000"/>
            </w:rPr>
            <w:t xml:space="preserve"> et al., 2016, 2013)</w:t>
          </w:r>
        </w:sdtContent>
      </w:sdt>
      <w:r w:rsidR="00F231C9" w:rsidRPr="00C64877">
        <w:rPr>
          <w:lang w:val="en-AU"/>
        </w:rPr>
        <w:t xml:space="preserve">. However, how these climate-induced impacts are manifesting themselves in individual species, ecosystems and fisheries are varied </w:t>
      </w:r>
      <w:sdt>
        <w:sdtPr>
          <w:rPr>
            <w:color w:val="000000"/>
            <w:lang w:val="en-AU"/>
          </w:rPr>
          <w:tag w:val="MENDELEY_CITATION_v3_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"/>
          <w:id w:val="-1686820088"/>
          <w:placeholder>
            <w:docPart w:val="6DF25362FC8E4909986DC176EC9B152E"/>
          </w:placeholder>
        </w:sdtPr>
        <w:sdtContent>
          <w:r w:rsidR="00BC304E" w:rsidRPr="00BC304E">
            <w:rPr>
              <w:color w:val="000000"/>
            </w:rPr>
            <w:t>(</w:t>
          </w:r>
          <w:proofErr w:type="spellStart"/>
          <w:r w:rsidR="00BC304E" w:rsidRPr="00BC304E">
            <w:rPr>
              <w:color w:val="000000"/>
            </w:rPr>
            <w:t>Garciá</w:t>
          </w:r>
          <w:proofErr w:type="spellEnd"/>
          <w:r w:rsidR="00BC304E" w:rsidRPr="00BC304E">
            <w:rPr>
              <w:color w:val="000000"/>
            </w:rPr>
            <w:t xml:space="preserve"> </w:t>
          </w:r>
          <w:proofErr w:type="spellStart"/>
          <w:r w:rsidR="00BC304E" w:rsidRPr="00BC304E">
            <w:rPr>
              <w:color w:val="000000"/>
            </w:rPr>
            <w:t>Molinos</w:t>
          </w:r>
          <w:proofErr w:type="spellEnd"/>
          <w:r w:rsidR="00BC304E" w:rsidRPr="00BC304E">
            <w:rPr>
              <w:color w:val="000000"/>
            </w:rPr>
            <w:t xml:space="preserve"> et al., 2017)</w:t>
          </w:r>
        </w:sdtContent>
      </w:sdt>
      <w:r w:rsidR="00F231C9" w:rsidRPr="00C64877">
        <w:rPr>
          <w:lang w:val="en-AU"/>
        </w:rPr>
        <w:t xml:space="preserve">. </w:t>
      </w:r>
    </w:p>
    <w:p w14:paraId="7A4B718B" w14:textId="652247F4" w:rsidR="00F231C9" w:rsidRDefault="42D33B71" w:rsidP="00F231C9">
      <w:r>
        <w:t>Within the Western and Central Pacific Ocean (WCPO), there are several major oceanic currents and circulation pathways that redistribute waters from different parts of the Pacific Ocean (</w:t>
      </w:r>
      <w:proofErr w:type="spellStart"/>
      <w:r w:rsidRPr="42D33B71">
        <w:rPr>
          <w:rFonts w:eastAsiaTheme="minorEastAsia"/>
        </w:rPr>
        <w:t>Ganachuad</w:t>
      </w:r>
      <w:proofErr w:type="spellEnd"/>
      <w:r>
        <w:t xml:space="preserve"> et al., 2014). These currents carry water masses with distinct ocean properties (e.g. temperature, salinity, oxygen and nutrients). Changes in their intensity</w:t>
      </w:r>
      <w:r w:rsidR="00F55001">
        <w:t xml:space="preserve">, </w:t>
      </w:r>
      <w:r w:rsidR="003117B8">
        <w:t xml:space="preserve">composition or position </w:t>
      </w:r>
      <w:r w:rsidR="009947D6">
        <w:t>can</w:t>
      </w:r>
      <w:r w:rsidR="003117B8">
        <w:t xml:space="preserve"> </w:t>
      </w:r>
      <w:r>
        <w:t xml:space="preserve">have an outsized impact on the </w:t>
      </w:r>
      <w:ins w:id="8" w:author="Nick Hill" w:date="2025-07-09T15:41:00Z" w16du:dateUtc="2025-07-09T04:41:00Z">
        <w:r w:rsidR="00092DBD">
          <w:t>oceanographic</w:t>
        </w:r>
      </w:ins>
      <w:del w:id="9" w:author="Nick Hill" w:date="2025-07-09T15:41:00Z" w16du:dateUtc="2025-07-09T04:41:00Z">
        <w:r w:rsidDel="00092DBD">
          <w:delText>environmental</w:delText>
        </w:r>
      </w:del>
      <w:r>
        <w:t xml:space="preserve"> composition of the WCPO. Such changes to the oceanography of the WCPO are typically driven by large-scale climate, </w:t>
      </w:r>
      <w:r w:rsidR="00F92A1C">
        <w:t>including both</w:t>
      </w:r>
      <w:r>
        <w:t xml:space="preserve"> anthropogenic trends and natural variability modes, such as the El Niño Southern Oscillation (ENSO) and Pacific Decadal Oscillation (IPO). This variability </w:t>
      </w:r>
      <w:r w:rsidR="00E17230">
        <w:t xml:space="preserve">in ocean circulation </w:t>
      </w:r>
      <w:r>
        <w:t>is not uniform and thus impacts</w:t>
      </w:r>
      <w:r w:rsidR="00FB28C9">
        <w:t xml:space="preserve"> on</w:t>
      </w:r>
      <w:r>
        <w:t xml:space="preserve"> marine ecosystems are not consistent </w:t>
      </w:r>
      <w:r w:rsidR="0022508B">
        <w:t>throughout the WCPO</w:t>
      </w:r>
      <w:r>
        <w:t>.  Therefore, it is essential to understand how climate change and natural variability, and their interactions</w:t>
      </w:r>
      <w:r w:rsidR="00C14077">
        <w:t xml:space="preserve"> </w:t>
      </w:r>
      <w:r>
        <w:t xml:space="preserve">might shift the oceanographic structure and composition of the WCPO.  </w:t>
      </w:r>
    </w:p>
    <w:p w14:paraId="3B4FE6A5" w14:textId="0C38C1B9" w:rsidR="00F231C9" w:rsidRPr="00C64877" w:rsidRDefault="00F231C9" w:rsidP="00F231C9">
      <w:pPr>
        <w:rPr>
          <w:lang w:val="en-AU"/>
        </w:rPr>
      </w:pPr>
      <w:r w:rsidRPr="00C64877">
        <w:rPr>
          <w:lang w:val="en-AU"/>
        </w:rPr>
        <w:t xml:space="preserve">The WCPO supports the world’s largest and most valuable tuna fishery in the world </w:t>
      </w:r>
      <w:sdt>
        <w:sdtPr>
          <w:rPr>
            <w:color w:val="000000"/>
            <w:lang w:val="en-AU"/>
          </w:rPr>
          <w:tag w:val="MENDELEY_CITATION_v3_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"/>
          <w:id w:val="1234424651"/>
          <w:placeholder>
            <w:docPart w:val="2760F39776114D149C5F52092F10CF75"/>
          </w:placeholder>
        </w:sdtPr>
        <w:sdtContent>
          <w:r w:rsidR="00BC304E" w:rsidRPr="00BC304E">
            <w:rPr>
              <w:color w:val="000000"/>
            </w:rPr>
            <w:t>(FAO, 2024)</w:t>
          </w:r>
        </w:sdtContent>
      </w:sdt>
      <w:r w:rsidRPr="00C64877">
        <w:rPr>
          <w:lang w:val="en-AU"/>
        </w:rPr>
        <w:t xml:space="preserve">. </w:t>
      </w:r>
      <w:r>
        <w:t>A</w:t>
      </w:r>
      <w:r w:rsidRPr="00C64877">
        <w:rPr>
          <w:lang w:val="en-AU"/>
        </w:rPr>
        <w:t xml:space="preserve"> prominent oceanographic feature in this region is the western pacific warm pool which is characterised as a large body of water above 28</w:t>
      </w:r>
      <w:r w:rsidRPr="00C64877">
        <w:rPr>
          <w:vertAlign w:val="superscript"/>
          <w:lang w:val="en-AU"/>
        </w:rPr>
        <w:t>o</w:t>
      </w:r>
      <w:r w:rsidRPr="00C64877">
        <w:rPr>
          <w:lang w:val="en-AU"/>
        </w:rPr>
        <w:t>C that sits in the equatorial WCPO and is the main fishing grounds for the Western and Central Pacific Fisheries Commission (WCPFC) purse seine fishery. The warm pool shifts in size with natural climate variability, namely with ENSO events</w:t>
      </w:r>
      <w:r>
        <w:t xml:space="preserve"> </w:t>
      </w:r>
      <w:sdt>
        <w:sdtPr>
          <w:rPr>
            <w:color w:val="000000"/>
            <w:lang w:val="en-AU"/>
          </w:rPr>
          <w:tag w:val="MENDELEY_CITATION_v3_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"/>
          <w:id w:val="701831819"/>
          <w:placeholder>
            <w:docPart w:val="2760F39776114D149C5F52092F10CF75"/>
          </w:placeholder>
        </w:sdtPr>
        <w:sdtContent>
          <w:r w:rsidR="00BC304E" w:rsidRPr="00BC304E">
            <w:rPr>
              <w:color w:val="000000"/>
            </w:rPr>
            <w:t>(Leung et al., 2022; Weller et al., 2016)</w:t>
          </w:r>
        </w:sdtContent>
      </w:sdt>
      <w:r w:rsidRPr="00C64877">
        <w:rPr>
          <w:lang w:val="en-AU"/>
        </w:rPr>
        <w:t xml:space="preserve">. Tuna and the </w:t>
      </w:r>
      <w:r w:rsidR="00F6322F">
        <w:rPr>
          <w:lang w:val="en-AU"/>
        </w:rPr>
        <w:t xml:space="preserve">WCPFC </w:t>
      </w:r>
      <w:r w:rsidRPr="00C64877">
        <w:rPr>
          <w:lang w:val="en-AU"/>
        </w:rPr>
        <w:t xml:space="preserve">purse seine fishery shift with the warm pool following favourable environmental conditions with several tropical tuna species also known to spawn in this region </w:t>
      </w:r>
      <w:sdt>
        <w:sdtPr>
          <w:rPr>
            <w:color w:val="000000"/>
            <w:lang w:val="en-AU"/>
          </w:rPr>
          <w:tag w:val="MENDELEY_CITATION_v3_eyJjaXRhdGlvbklEIjoiTUVOREVMRVlfQ0lUQVRJT05fM2VjODY4OGUtNWFiNi00ZmUyLWI1MmYtNmM3NzljZTk4NTA5IiwicHJvcGVydGllcyI6eyJub3RlSW5kZXgiOjB9LCJpc0VkaXRlZCI6ZmFsc2UsIm1hbnVhbE92ZXJyaWRlIjp7ImlzTWFudWFsbHlPdmVycmlkZGVuIjpmYWxzZSwiY2l0ZXByb2NUZXh0IjoiKExlaG9kZXkgZXQgYWwuLCAyMDIwLCAyMDAzOyBPaGFzaGkgZXQgYWwuLCAyMDE5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"/>
          <w:id w:val="1836494917"/>
          <w:placeholder>
            <w:docPart w:val="2760F39776114D149C5F52092F10CF75"/>
          </w:placeholder>
        </w:sdtPr>
        <w:sdtContent>
          <w:r w:rsidR="00BC304E" w:rsidRPr="00BC304E">
            <w:rPr>
              <w:color w:val="000000"/>
            </w:rPr>
            <w:t>(Lehodey et al., 2020, 2003; Ohashi et al., 2019)</w:t>
          </w:r>
        </w:sdtContent>
      </w:sdt>
      <w:r w:rsidRPr="00C64877">
        <w:rPr>
          <w:lang w:val="en-AU"/>
        </w:rPr>
        <w:t xml:space="preserve">. With the effects of climate change, predictions suggest an eastward expansion of the western pacific warm pool and with it, an eastward shift in tuna biomass </w:t>
      </w:r>
      <w:sdt>
        <w:sdtPr>
          <w:rPr>
            <w:color w:val="000000"/>
            <w:lang w:val="en-AU"/>
          </w:rPr>
          <w:tag w:val="MENDELEY_CITATION_v3_eyJjaXRhdGlvbklEIjoiTUVOREVMRVlfQ0lUQVRJT05fNGNlZWY4NDEtNWRlYy00ZWYxLWJiN2EtZTY1MTQzYmUzNGM1IiwicHJvcGVydGllcyI6eyJub3RlSW5kZXgiOjB9LCJpc0VkaXRlZCI6ZmFsc2UsIm1hbnVhbE92ZXJyaWRlIjp7ImlzTWFudWFsbHlPdmVycmlkZGVuIjpmYWxzZSwiY2l0ZXByb2NUZXh0IjoiKEJlbGwgZXQgYWwuLCAyMDIxOyBXZWxsZXIgZXQgYWwuLCAyMDE2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"/>
          <w:id w:val="1570226506"/>
          <w:placeholder>
            <w:docPart w:val="2760F39776114D149C5F52092F10CF75"/>
          </w:placeholder>
        </w:sdtPr>
        <w:sdtContent>
          <w:r w:rsidR="00BC304E" w:rsidRPr="00BC304E">
            <w:rPr>
              <w:color w:val="000000"/>
            </w:rPr>
            <w:t>(Bell et al., 2021; Weller et al., 2016)</w:t>
          </w:r>
        </w:sdtContent>
      </w:sdt>
      <w:r w:rsidRPr="00C64877">
        <w:rPr>
          <w:lang w:val="en-AU"/>
        </w:rPr>
        <w:t xml:space="preserve">. If tuna biomass does shift, this </w:t>
      </w:r>
      <w:r w:rsidR="00905E1A">
        <w:rPr>
          <w:lang w:val="en-AU"/>
        </w:rPr>
        <w:t>could</w:t>
      </w:r>
      <w:r w:rsidRPr="00C64877">
        <w:rPr>
          <w:lang w:val="en-AU"/>
        </w:rPr>
        <w:t xml:space="preserve"> have flow on effects to Pacific Island countries and territories (PICTs) which are highly dependent on fisheries for food security and as a source of income </w:t>
      </w:r>
      <w:sdt>
        <w:sdtPr>
          <w:rPr>
            <w:color w:val="000000"/>
            <w:lang w:val="en-AU"/>
          </w:rPr>
          <w:tag w:val="MENDELEY_CITATION_v3_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"/>
          <w:id w:val="-10158100"/>
          <w:placeholder>
            <w:docPart w:val="BD57122C99134279BC2C964545DF29B8"/>
          </w:placeholder>
        </w:sdtPr>
        <w:sdtContent>
          <w:r w:rsidR="00BC304E" w:rsidRPr="00BC304E">
            <w:rPr>
              <w:color w:val="000000"/>
            </w:rPr>
            <w:t>(Bell et al., 2015; Gillett and Fong, 2023)</w:t>
          </w:r>
        </w:sdtContent>
      </w:sdt>
      <w:r w:rsidRPr="00C64877">
        <w:rPr>
          <w:lang w:val="en-AU"/>
        </w:rPr>
        <w:t>.</w:t>
      </w:r>
    </w:p>
    <w:p w14:paraId="0350193E" w14:textId="2099B783" w:rsidR="00F231C9" w:rsidRDefault="42D33B71" w:rsidP="00F231C9">
      <w:r w:rsidRPr="42D33B71">
        <w:rPr>
          <w:lang w:val="en-AU"/>
        </w:rPr>
        <w:t xml:space="preserve">In response to climate change, fisheries administrations are increasingly looking at ways to monitor and adapt to its effects </w:t>
      </w:r>
      <w:sdt>
        <w:sdtPr>
          <w:rPr>
            <w:color w:val="000000" w:themeColor="text1"/>
            <w:lang w:val="en-AU"/>
          </w:rPr>
          <w:tag w:val="MENDELEY_CITATION_v3_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"/>
          <w:id w:val="1840036373"/>
          <w:placeholder>
            <w:docPart w:val="2760F39776114D149C5F52092F10CF75"/>
          </w:placeholder>
        </w:sdtPr>
        <w:sdtContent>
          <w:r w:rsidRPr="42D33B71">
            <w:rPr>
              <w:color w:val="000000" w:themeColor="text1"/>
            </w:rPr>
            <w:t>(Taylor and Walter, 2024)</w:t>
          </w:r>
        </w:sdtContent>
      </w:sdt>
      <w:r w:rsidRPr="42D33B71">
        <w:rPr>
          <w:lang w:val="en-AU"/>
        </w:rPr>
        <w:t xml:space="preserve">. Within tuna regional fisheries management organisations (RFMOs), climate and ecosystem indicator reports are now being regularly produced to monitor environmental conditions and to track if any underlying shifts in ecosystems, fisheries or species of interest are occurring </w:t>
      </w:r>
      <w:sdt>
        <w:sdtPr>
          <w:rPr>
            <w:color w:val="000000" w:themeColor="text1"/>
            <w:lang w:val="en-AU"/>
          </w:rPr>
          <w:tag w:val="MENDELEY_CITATION_v3_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
          <w:id w:val="260879599"/>
          <w:placeholder>
            <w:docPart w:val="2760F39776114D149C5F52092F10CF75"/>
          </w:placeholder>
        </w:sdtPr>
        <w:sdtContent>
          <w:r w:rsidRPr="42D33B71">
            <w:rPr>
              <w:color w:val="000000" w:themeColor="text1"/>
            </w:rPr>
            <w:t>(Griffiths and Fuller, 2019; Juan-</w:t>
          </w:r>
          <w:proofErr w:type="spellStart"/>
          <w:r w:rsidRPr="42D33B71">
            <w:rPr>
              <w:color w:val="000000" w:themeColor="text1"/>
            </w:rPr>
            <w:t>Jordá</w:t>
          </w:r>
          <w:proofErr w:type="spellEnd"/>
          <w:r w:rsidRPr="42D33B71">
            <w:rPr>
              <w:color w:val="000000" w:themeColor="text1"/>
            </w:rPr>
            <w:t xml:space="preserve"> et al., 2018; SPC, 2023)</w:t>
          </w:r>
        </w:sdtContent>
      </w:sdt>
      <w:r w:rsidRPr="42D33B71">
        <w:rPr>
          <w:lang w:val="en-AU"/>
        </w:rPr>
        <w:t xml:space="preserve">. Since 2015, </w:t>
      </w:r>
      <w:r>
        <w:t xml:space="preserve">the WCPFC has produced a series of reports that have explored the development of climate and ecosystem indicators for the WCPO </w:t>
      </w:r>
      <w:sdt>
        <w:sdtPr>
          <w:rPr>
            <w:color w:val="000000" w:themeColor="text1"/>
          </w:rPr>
          <w:tag w:val="MENDELEY_CITATION_v3_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"/>
          <w:id w:val="-2004346874"/>
          <w:placeholder>
            <w:docPart w:val="DBE5DBDD1C714EDDA01E0F35EB0F7F31"/>
          </w:placeholder>
        </w:sdtPr>
        <w:sdtContent>
          <w:r w:rsidRPr="42D33B71">
            <w:rPr>
              <w:color w:val="000000" w:themeColor="text1"/>
            </w:rPr>
            <w:t>(Anon, 2015)</w:t>
          </w:r>
        </w:sdtContent>
      </w:sdt>
      <w:r>
        <w:t xml:space="preserve">, and a set of candidate indicators have been reported since 2019 at SC15 </w:t>
      </w:r>
      <w:sdt>
        <w:sdtPr>
          <w:rPr>
            <w:color w:val="000000" w:themeColor="text1"/>
          </w:rPr>
          <w:tag w:val="MENDELEY_CITATION_v3_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0s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"/>
          <w:id w:val="-1610726579"/>
          <w:placeholder>
            <w:docPart w:val="A554494F60094A0881C1BA28343FE4C2"/>
          </w:placeholder>
        </w:sdtPr>
        <w:sdtContent>
          <w:r w:rsidRPr="42D33B71">
            <w:rPr>
              <w:color w:val="000000" w:themeColor="text1"/>
            </w:rPr>
            <w:t>(Allain et al., 2021, 2020; Juan-</w:t>
          </w:r>
          <w:proofErr w:type="spellStart"/>
          <w:r w:rsidRPr="42D33B71">
            <w:rPr>
              <w:color w:val="000000" w:themeColor="text1"/>
            </w:rPr>
            <w:t>Jordá</w:t>
          </w:r>
          <w:proofErr w:type="spellEnd"/>
          <w:r w:rsidRPr="42D33B71">
            <w:rPr>
              <w:color w:val="000000" w:themeColor="text1"/>
            </w:rPr>
            <w:t xml:space="preserve"> et al., 2019; SPC, 2024, 2023, 2022)</w:t>
          </w:r>
        </w:sdtContent>
      </w:sdt>
      <w:r w:rsidRPr="42D33B71">
        <w:rPr>
          <w:color w:val="000000" w:themeColor="text1"/>
        </w:rPr>
        <w:t xml:space="preserve">. Candidate indicators produced thus far have generally been empirical in nature, such as </w:t>
      </w:r>
      <w:proofErr w:type="spellStart"/>
      <w:r w:rsidRPr="42D33B71">
        <w:rPr>
          <w:color w:val="000000" w:themeColor="text1"/>
        </w:rPr>
        <w:t>summarising</w:t>
      </w:r>
      <w:proofErr w:type="spellEnd"/>
      <w:r w:rsidRPr="42D33B71">
        <w:rPr>
          <w:color w:val="000000" w:themeColor="text1"/>
        </w:rPr>
        <w:t xml:space="preserve"> </w:t>
      </w:r>
      <w:r w:rsidR="00AB449F">
        <w:rPr>
          <w:color w:val="000000" w:themeColor="text1"/>
        </w:rPr>
        <w:t xml:space="preserve">catch </w:t>
      </w:r>
      <w:r w:rsidRPr="42D33B71">
        <w:rPr>
          <w:lang w:val="en-AU"/>
        </w:rPr>
        <w:t xml:space="preserve">and effort location, </w:t>
      </w:r>
      <w:r>
        <w:t xml:space="preserve">key environmental variables </w:t>
      </w:r>
      <w:r w:rsidRPr="42D33B71">
        <w:rPr>
          <w:lang w:val="en-AU"/>
        </w:rPr>
        <w:t>(e.g. sea surface temperature</w:t>
      </w:r>
      <w:r w:rsidR="00E62089">
        <w:rPr>
          <w:lang w:val="en-AU"/>
        </w:rPr>
        <w:t>, ENSO events</w:t>
      </w:r>
      <w:r w:rsidRPr="42D33B71">
        <w:rPr>
          <w:lang w:val="en-AU"/>
        </w:rPr>
        <w:t xml:space="preserve">), and tuna biology (e.g. </w:t>
      </w:r>
      <w:r w:rsidRPr="42D33B71">
        <w:rPr>
          <w:lang w:val="en-AU"/>
        </w:rPr>
        <w:lastRenderedPageBreak/>
        <w:t>mean length of catch).</w:t>
      </w:r>
      <w:r>
        <w:t xml:space="preserve"> </w:t>
      </w:r>
      <w:r w:rsidRPr="42D33B71">
        <w:rPr>
          <w:lang w:val="en-AU"/>
        </w:rPr>
        <w:t xml:space="preserve">However, the empirical nature of many of these indicators can make it difficult to disentangle natural climate variability, changes in fishing behaviour, and any underlying trends. </w:t>
      </w:r>
    </w:p>
    <w:p w14:paraId="32E51613" w14:textId="73EAB066" w:rsidR="00F231C9" w:rsidDel="00D430AB" w:rsidRDefault="42D33B71" w:rsidP="00F231C9">
      <w:pPr>
        <w:rPr>
          <w:del w:id="10" w:author="Nick Hill" w:date="2025-07-09T15:36:00Z" w16du:dateUtc="2025-07-09T04:36:00Z"/>
        </w:rPr>
      </w:pPr>
      <w:del w:id="11" w:author="Nick Hill" w:date="2025-07-09T15:36:00Z" w16du:dateUtc="2025-07-09T04:36:00Z">
        <w:r w:rsidDel="00D430AB">
          <w:delText xml:space="preserve">This report represents a continuation of this work in presenting a set of updated ecosystem and </w:delText>
        </w:r>
      </w:del>
      <w:ins w:id="12" w:author="Guest User" w:date="2025-07-08T07:35:00Z">
        <w:del w:id="13" w:author="Nick Hill" w:date="2025-07-09T15:36:00Z" w16du:dateUtc="2025-07-09T04:36:00Z">
          <w:r w:rsidDel="00D430AB">
            <w:delText xml:space="preserve">ocean </w:delText>
          </w:r>
        </w:del>
      </w:ins>
      <w:del w:id="14" w:author="Nick Hill" w:date="2025-07-09T15:36:00Z" w16du:dateUtc="2025-07-09T04:36:00Z">
        <w:r w:rsidDel="00D430AB">
          <w:delText>climate indicators for adoption by the SC. As part of this report, the sensitivity and robustness of some of these candidate indicators will be further evaluated as well as the development of several new indicators. These indicators will help inform SC and the WCPFC</w:delText>
        </w:r>
        <w:r w:rsidR="002B6F5E" w:rsidDel="00D430AB">
          <w:delText xml:space="preserve"> </w:delText>
        </w:r>
        <w:r w:rsidDel="00D430AB">
          <w:delText xml:space="preserve">on the current state of the ecosystem and </w:delText>
        </w:r>
      </w:del>
      <w:ins w:id="15" w:author="Guest User" w:date="2025-07-08T07:35:00Z">
        <w:del w:id="16" w:author="Nick Hill" w:date="2025-07-09T15:36:00Z" w16du:dateUtc="2025-07-09T04:36:00Z">
          <w:r w:rsidDel="00D430AB">
            <w:delText xml:space="preserve">ocean </w:delText>
          </w:r>
        </w:del>
      </w:ins>
      <w:del w:id="17" w:author="Nick Hill" w:date="2025-07-09T15:36:00Z" w16du:dateUtc="2025-07-09T04:36:00Z">
        <w:r w:rsidDel="00D430AB">
          <w:delText>climate of the WCPO and any prevailing trends that are likely to influence the sustainability and management of tunas, their fisheries and surrounding ecosystems. The purpose of this report is that it will be adopted by the Commission and routinely produced to provide up-to-date information to the SC and WCPFC to help inform decision-making and support its application of an ecosystem-based approach to fisheries management (EAFM).</w:delText>
        </w:r>
      </w:del>
    </w:p>
    <w:p w14:paraId="198C9360" w14:textId="6AE98C53" w:rsidR="00F231C9" w:rsidRDefault="42D33B71" w:rsidP="00F231C9">
      <w:r>
        <w:t xml:space="preserve">As part of this ongoing work of developing ecosystem and climate indicators, a workshop was recently held in Suva, Fiji November 2024 to </w:t>
      </w:r>
      <w:r w:rsidR="00AB73DE">
        <w:t>devise</w:t>
      </w:r>
      <w:r>
        <w:t xml:space="preserve"> a workplan and discuss candidate indicators. Details of this workshop are provided in Appendix 2. In summary, this workshop brought together approximately 25 participants both in person and online from a range of </w:t>
      </w:r>
      <w:proofErr w:type="spellStart"/>
      <w:r>
        <w:t>organisations</w:t>
      </w:r>
      <w:proofErr w:type="spellEnd"/>
      <w:r>
        <w:t xml:space="preserve"> including SPC, NOAA, WCPFC, CSIRO, private sector, NGOs and member country representatives. </w:t>
      </w:r>
      <w:r w:rsidR="00B47E6D">
        <w:t>The workshop</w:t>
      </w:r>
      <w:r>
        <w:t xml:space="preserve"> discussed the development of a series of indicators that accurately detail the current climate for the Pacific region and its fisheries so that it can better monitor and adapt to the effects of climate change and ocean variability.</w:t>
      </w:r>
    </w:p>
    <w:p w14:paraId="5BBE1FEF" w14:textId="0B61BD38" w:rsidR="001020EF" w:rsidRDefault="009F25AE" w:rsidP="00EA69BF">
      <w:pPr>
        <w:pStyle w:val="Heading3"/>
        <w:rPr>
          <w:ins w:id="18" w:author="Nick Hill" w:date="2025-07-09T15:36:00Z" w16du:dateUtc="2025-07-09T04:36:00Z"/>
        </w:rPr>
      </w:pPr>
      <w:r w:rsidRPr="00927965">
        <w:t>Objectives</w:t>
      </w:r>
    </w:p>
    <w:p w14:paraId="654AD6EE" w14:textId="77777777" w:rsidR="00D430AB" w:rsidRDefault="00D430AB" w:rsidP="00D430AB">
      <w:pPr>
        <w:rPr>
          <w:ins w:id="19" w:author="Nick Hill" w:date="2025-07-09T15:36:00Z" w16du:dateUtc="2025-07-09T04:36:00Z"/>
        </w:rPr>
      </w:pPr>
      <w:ins w:id="20" w:author="Nick Hill" w:date="2025-07-09T15:36:00Z" w16du:dateUtc="2025-07-09T04:36:00Z">
        <w:r>
          <w:t xml:space="preserve">The intent of developing an ecosystem and climate indicators report is to present a summary of the current environment and climate of the WCPO which </w:t>
        </w:r>
        <w:r w:rsidRPr="00E840CD">
          <w:t xml:space="preserve">will provide the </w:t>
        </w:r>
        <w:r>
          <w:t>SC</w:t>
        </w:r>
        <w:r w:rsidRPr="00E840CD">
          <w:t xml:space="preserve"> with the capability to report on ecosystem and climate change impacts in its annual reporting to WCPFC</w:t>
        </w:r>
        <w:r>
          <w:t>.</w:t>
        </w:r>
        <w:r w:rsidRPr="000E16C8">
          <w:t xml:space="preserve"> </w:t>
        </w:r>
        <w:r>
          <w:t xml:space="preserve">Ultimately, it is the hope that this report will be adopted by the Commission and routinely produced to provide up-to-date information to the SC and WCPFC to help inform decision-making and support its application of an ecosystem-based approach to fisheries management (EAFM). This iteration of the report represents a continuation of this work. </w:t>
        </w:r>
      </w:ins>
    </w:p>
    <w:p w14:paraId="03244646" w14:textId="410C83A6" w:rsidR="00D430AB" w:rsidRPr="00927965" w:rsidRDefault="00D430AB" w:rsidP="00D430AB">
      <w:pPr>
        <w:rPr>
          <w:ins w:id="21" w:author="Nick Hill" w:date="2025-07-09T15:36:00Z" w16du:dateUtc="2025-07-09T04:36:00Z"/>
        </w:rPr>
      </w:pPr>
      <w:ins w:id="22" w:author="Nick Hill" w:date="2025-07-09T15:36:00Z" w16du:dateUtc="2025-07-09T04:36:00Z">
        <w:r>
          <w:t xml:space="preserve">Here, </w:t>
        </w:r>
        <w:r w:rsidRPr="0028660D">
          <w:rPr>
            <w:highlight w:val="yellow"/>
          </w:rPr>
          <w:t>six</w:t>
        </w:r>
        <w:r>
          <w:t xml:space="preserve"> candidate indicators are presented for consideration to be included in this report going forward. These include ocean indicators such as sea surface temperature variability and area of the western pacific warm pool as well as several fisheries indicators. Indicators are introduced and provisionally assessed against the SC12 screening criteria detailed in Appendix 1 which required a combination of the indicator being reflective of the current environment, responsive to changes, cost effective, and science-based among others. The candidate indicators presented </w:t>
        </w:r>
      </w:ins>
      <w:ins w:id="23" w:author="Nick Hill" w:date="2025-07-09T15:45:00Z" w16du:dateUtc="2025-07-09T04:45:00Z">
        <w:r w:rsidR="00AA1438">
          <w:t>include</w:t>
        </w:r>
      </w:ins>
      <w:ins w:id="24" w:author="Nick Hill" w:date="2025-07-09T15:36:00Z" w16du:dateUtc="2025-07-09T04:36:00Z">
        <w:r>
          <w:t>:</w:t>
        </w:r>
      </w:ins>
    </w:p>
    <w:p w14:paraId="21A8AECB" w14:textId="77777777" w:rsidR="00D430AB" w:rsidRPr="00927965" w:rsidRDefault="00D430AB" w:rsidP="00D430AB">
      <w:pPr>
        <w:pStyle w:val="ListParagraph"/>
        <w:numPr>
          <w:ilvl w:val="0"/>
          <w:numId w:val="11"/>
        </w:numPr>
        <w:rPr>
          <w:ins w:id="25" w:author="Nick Hill" w:date="2025-07-09T15:36:00Z" w16du:dateUtc="2025-07-09T04:36:00Z"/>
        </w:rPr>
      </w:pPr>
      <w:ins w:id="26" w:author="Nick Hill" w:date="2025-07-09T15:36:00Z" w16du:dateUtc="2025-07-09T04:36:00Z">
        <w:r>
          <w:t xml:space="preserve">Sea surface Temperature variability, regionally and for EEZ. </w:t>
        </w:r>
      </w:ins>
    </w:p>
    <w:p w14:paraId="5F466089" w14:textId="77777777" w:rsidR="00D430AB" w:rsidRPr="00927965" w:rsidRDefault="00D430AB" w:rsidP="00D430AB">
      <w:pPr>
        <w:pStyle w:val="ListParagraph"/>
        <w:numPr>
          <w:ilvl w:val="0"/>
          <w:numId w:val="11"/>
        </w:numPr>
        <w:rPr>
          <w:ins w:id="27" w:author="Nick Hill" w:date="2025-07-09T15:36:00Z" w16du:dateUtc="2025-07-09T04:36:00Z"/>
        </w:rPr>
      </w:pPr>
      <w:ins w:id="28" w:author="Nick Hill" w:date="2025-07-09T15:36:00Z" w16du:dateUtc="2025-07-09T04:36:00Z">
        <w:r>
          <w:t>Depth subsurface ocean isotherms and variability from the annual mean state</w:t>
        </w:r>
      </w:ins>
    </w:p>
    <w:p w14:paraId="29F260DB" w14:textId="77777777" w:rsidR="00D430AB" w:rsidRPr="00927965" w:rsidRDefault="00D430AB" w:rsidP="00D430AB">
      <w:pPr>
        <w:pStyle w:val="ListParagraph"/>
        <w:numPr>
          <w:ilvl w:val="0"/>
          <w:numId w:val="11"/>
        </w:numPr>
        <w:rPr>
          <w:ins w:id="29" w:author="Nick Hill" w:date="2025-07-09T15:36:00Z" w16du:dateUtc="2025-07-09T04:36:00Z"/>
        </w:rPr>
      </w:pPr>
      <w:ins w:id="30" w:author="Nick Hill" w:date="2025-07-09T15:36:00Z" w16du:dateUtc="2025-07-09T04:36:00Z">
        <w:r w:rsidRPr="00927965">
          <w:t xml:space="preserve">Area and volume of the </w:t>
        </w:r>
        <w:r>
          <w:t xml:space="preserve">western pacific </w:t>
        </w:r>
        <w:r w:rsidRPr="00927965">
          <w:t>warm pool and variability from the mean state</w:t>
        </w:r>
      </w:ins>
    </w:p>
    <w:p w14:paraId="527A796A" w14:textId="77777777" w:rsidR="00D430AB" w:rsidRDefault="00D430AB" w:rsidP="00D430AB">
      <w:pPr>
        <w:pStyle w:val="ListParagraph"/>
        <w:numPr>
          <w:ilvl w:val="0"/>
          <w:numId w:val="11"/>
        </w:numPr>
        <w:rPr>
          <w:ins w:id="31" w:author="Nick Hill" w:date="2025-07-09T15:36:00Z" w16du:dateUtc="2025-07-09T04:36:00Z"/>
        </w:rPr>
      </w:pPr>
      <w:ins w:id="32" w:author="Nick Hill" w:date="2025-07-09T15:36:00Z" w16du:dateUtc="2025-07-09T04:36:00Z">
        <w:r>
          <w:t>Depth and thickness of Oxygen depleted waters where oxygen depleted waters may be defined as 1.5 - 3 mL/</w:t>
        </w:r>
        <w:proofErr w:type="spellStart"/>
        <w:r>
          <w:t>Litre</w:t>
        </w:r>
        <w:proofErr w:type="spellEnd"/>
        <w:r>
          <w:t xml:space="preserve"> (45-90 </w:t>
        </w:r>
        <w:proofErr w:type="spellStart"/>
        <w:r>
          <w:t>umol</w:t>
        </w:r>
        <w:proofErr w:type="spellEnd"/>
        <w:r>
          <w:t xml:space="preserve"> kg-1)</w:t>
        </w:r>
      </w:ins>
    </w:p>
    <w:p w14:paraId="3F90B8C4" w14:textId="77777777" w:rsidR="00D430AB" w:rsidRDefault="00D430AB" w:rsidP="00D430AB">
      <w:pPr>
        <w:pStyle w:val="ListParagraph"/>
        <w:numPr>
          <w:ilvl w:val="0"/>
          <w:numId w:val="11"/>
        </w:numPr>
        <w:rPr>
          <w:ins w:id="33" w:author="Nick Hill" w:date="2025-07-09T15:36:00Z" w16du:dateUtc="2025-07-09T04:36:00Z"/>
        </w:rPr>
      </w:pPr>
      <w:ins w:id="34" w:author="Nick Hill" w:date="2025-07-09T15:36:00Z" w16du:dateUtc="2025-07-09T04:36:00Z">
        <w:r w:rsidRPr="00927965">
          <w:t>Centre of gravity (COG) of the purse seine fishery</w:t>
        </w:r>
      </w:ins>
    </w:p>
    <w:p w14:paraId="2E0D0834" w14:textId="77777777" w:rsidR="00D430AB" w:rsidRPr="00927965" w:rsidRDefault="00D430AB" w:rsidP="00D430AB">
      <w:pPr>
        <w:pStyle w:val="ListParagraph"/>
        <w:numPr>
          <w:ilvl w:val="0"/>
          <w:numId w:val="11"/>
        </w:numPr>
        <w:rPr>
          <w:ins w:id="35" w:author="Nick Hill" w:date="2025-07-09T15:36:00Z" w16du:dateUtc="2025-07-09T04:36:00Z"/>
        </w:rPr>
      </w:pPr>
      <w:ins w:id="36" w:author="Nick Hill" w:date="2025-07-09T15:36:00Z" w16du:dateUtc="2025-07-09T04:36:00Z">
        <w:r w:rsidRPr="00927965">
          <w:lastRenderedPageBreak/>
          <w:t>Size composition of tunas</w:t>
        </w:r>
      </w:ins>
    </w:p>
    <w:p w14:paraId="6653B9E7" w14:textId="4E13AA9F" w:rsidR="00D430AB" w:rsidRPr="00D430AB" w:rsidRDefault="00D430AB" w:rsidP="0069046F">
      <w:ins w:id="37" w:author="Nick Hill" w:date="2025-07-09T15:36:00Z" w16du:dateUtc="2025-07-09T04:36:00Z">
        <w:r>
          <w:t xml:space="preserve">Below, a rationale for the inclusion of each indicator is given along with a summary of </w:t>
        </w:r>
        <w:commentRangeStart w:id="38"/>
        <w:commentRangeStart w:id="39"/>
        <w:r>
          <w:t xml:space="preserve">their status and trends over time </w:t>
        </w:r>
        <w:commentRangeEnd w:id="38"/>
        <w:r>
          <w:rPr>
            <w:rStyle w:val="CommentReference"/>
            <w:sz w:val="22"/>
            <w:szCs w:val="22"/>
          </w:rPr>
          <w:commentReference w:id="38"/>
        </w:r>
      </w:ins>
      <w:commentRangeEnd w:id="39"/>
      <w:r w:rsidR="00C8713F">
        <w:rPr>
          <w:rStyle w:val="CommentReference"/>
          <w:sz w:val="22"/>
          <w:szCs w:val="22"/>
        </w:rPr>
        <w:commentReference w:id="39"/>
      </w:r>
      <w:ins w:id="40" w:author="Nick Hill" w:date="2025-07-09T15:36:00Z" w16du:dateUtc="2025-07-09T04:36:00Z">
        <w:r>
          <w:t xml:space="preserve">and whether they meet the </w:t>
        </w:r>
        <w:commentRangeStart w:id="41"/>
        <w:commentRangeStart w:id="42"/>
        <w:r>
          <w:t>SC12</w:t>
        </w:r>
        <w:commentRangeEnd w:id="41"/>
        <w:r>
          <w:rPr>
            <w:rStyle w:val="CommentReference"/>
            <w:sz w:val="22"/>
            <w:szCs w:val="22"/>
          </w:rPr>
          <w:commentReference w:id="41"/>
        </w:r>
        <w:commentRangeEnd w:id="42"/>
        <w:r>
          <w:rPr>
            <w:rStyle w:val="CommentReference"/>
            <w:sz w:val="22"/>
            <w:szCs w:val="22"/>
          </w:rPr>
          <w:commentReference w:id="42"/>
        </w:r>
        <w:r>
          <w:t xml:space="preserve"> criteria (Appendix 1). As part of this report, the sensitivity and robustness of some of these candidate indicators will be further evaluated.</w:t>
        </w:r>
      </w:ins>
    </w:p>
    <w:p w14:paraId="6C3EEBCD" w14:textId="222B2578" w:rsidR="00510217" w:rsidRPr="00927965" w:rsidDel="00D430AB" w:rsidRDefault="42D33B71" w:rsidP="001C01C9">
      <w:pPr>
        <w:rPr>
          <w:del w:id="43" w:author="Nick Hill" w:date="2025-07-09T15:36:00Z" w16du:dateUtc="2025-07-09T04:36:00Z"/>
        </w:rPr>
      </w:pPr>
      <w:del w:id="44" w:author="Nick Hill" w:date="2025-07-09T15:36:00Z" w16du:dateUtc="2025-07-09T04:36:00Z">
        <w:r w:rsidDel="00D430AB">
          <w:delText xml:space="preserve">The intent of this report is to present </w:delText>
        </w:r>
        <w:r w:rsidR="009F25AE" w:rsidDel="00D430AB">
          <w:delText>an</w:delText>
        </w:r>
        <w:r w:rsidDel="00D430AB">
          <w:delText xml:space="preserve"> </w:delText>
        </w:r>
        <w:r w:rsidR="009F25AE" w:rsidDel="00D430AB">
          <w:delText>up-to-date state of the</w:delText>
        </w:r>
      </w:del>
      <w:ins w:id="45" w:author="Guest User" w:date="2025-07-08T07:40:00Z">
        <w:del w:id="46" w:author="Nick Hill" w:date="2025-07-09T15:36:00Z" w16du:dateUtc="2025-07-09T04:36:00Z">
          <w:r w:rsidDel="00D430AB">
            <w:delText>suggestions</w:delText>
          </w:r>
        </w:del>
      </w:ins>
      <w:del w:id="47" w:author="Nick Hill" w:date="2025-07-09T15:36:00Z" w16du:dateUtc="2025-07-09T04:36:00Z">
        <w:r w:rsidDel="00D430AB">
          <w:delText xml:space="preserve"> </w:delText>
        </w:r>
      </w:del>
      <w:ins w:id="48" w:author="Guest User" w:date="2025-07-08T07:40:00Z">
        <w:del w:id="49" w:author="Nick Hill" w:date="2025-07-09T15:36:00Z" w16du:dateUtc="2025-07-09T04:36:00Z">
          <w:r w:rsidDel="00D430AB">
            <w:delText xml:space="preserve">for canditate </w:delText>
          </w:r>
        </w:del>
      </w:ins>
      <w:del w:id="50" w:author="Nick Hill" w:date="2025-07-09T15:36:00Z" w16du:dateUtc="2025-07-09T04:36:00Z">
        <w:r w:rsidDel="00D430AB">
          <w:delText xml:space="preserve">ecosystem and </w:delText>
        </w:r>
      </w:del>
      <w:ins w:id="51" w:author="Guest User" w:date="2025-07-08T07:39:00Z">
        <w:del w:id="52" w:author="Nick Hill" w:date="2025-07-09T15:36:00Z" w16du:dateUtc="2025-07-09T04:36:00Z">
          <w:r w:rsidDel="00D430AB">
            <w:delText xml:space="preserve">ocean </w:delText>
          </w:r>
        </w:del>
      </w:ins>
      <w:del w:id="53" w:author="Nick Hill" w:date="2025-07-09T15:36:00Z" w16du:dateUtc="2025-07-09T04:36:00Z">
        <w:r w:rsidDel="00D430AB">
          <w:delText xml:space="preserve">climate </w:delText>
        </w:r>
        <w:r w:rsidR="009F25AE" w:rsidDel="00D430AB">
          <w:delText>report</w:delText>
        </w:r>
      </w:del>
      <w:ins w:id="54" w:author="Guest User" w:date="2025-07-08T07:40:00Z">
        <w:del w:id="55" w:author="Nick Hill" w:date="2025-07-09T15:36:00Z" w16du:dateUtc="2025-07-09T04:36:00Z">
          <w:r w:rsidDel="00D430AB">
            <w:delText>indic</w:delText>
          </w:r>
        </w:del>
      </w:ins>
      <w:del w:id="56" w:author="Nick Hill" w:date="2025-07-09T15:36:00Z" w16du:dateUtc="2025-07-09T04:36:00Z">
        <w:r w:rsidR="00B7651F" w:rsidDel="00D430AB">
          <w:delText>a</w:delText>
        </w:r>
      </w:del>
      <w:ins w:id="57" w:author="Guest User" w:date="2025-07-08T07:40:00Z">
        <w:del w:id="58" w:author="Nick Hill" w:date="2025-07-09T15:36:00Z" w16du:dateUtc="2025-07-09T04:36:00Z">
          <w:r w:rsidDel="00D430AB">
            <w:delText>tor</w:delText>
          </w:r>
        </w:del>
      </w:ins>
      <w:del w:id="59" w:author="Nick Hill" w:date="2025-07-09T15:36:00Z" w16du:dateUtc="2025-07-09T04:36:00Z">
        <w:r w:rsidR="00B7651F" w:rsidDel="00D430AB">
          <w:delText>s</w:delText>
        </w:r>
        <w:r w:rsidDel="00D430AB">
          <w:delText xml:space="preserve"> for the WCPO to help inform the management of tuna and tuna-like species by the WCPFC. The </w:delText>
        </w:r>
      </w:del>
      <w:ins w:id="60" w:author="Guest User" w:date="2025-07-08T07:41:00Z">
        <w:del w:id="61" w:author="Nick Hill" w:date="2025-07-09T15:36:00Z" w16du:dateUtc="2025-07-09T04:36:00Z">
          <w:r w:rsidDel="00D430AB">
            <w:delText xml:space="preserve">intent is that the </w:delText>
          </w:r>
        </w:del>
      </w:ins>
      <w:del w:id="62" w:author="Nick Hill" w:date="2025-07-09T15:36:00Z" w16du:dateUtc="2025-07-09T04:36:00Z">
        <w:r w:rsidDel="00D430AB">
          <w:delText xml:space="preserve">indicators </w:delText>
        </w:r>
      </w:del>
      <w:ins w:id="63" w:author="Guest User" w:date="2025-07-08T07:41:00Z">
        <w:del w:id="64" w:author="Nick Hill" w:date="2025-07-09T15:36:00Z" w16du:dateUtc="2025-07-09T04:36:00Z">
          <w:r w:rsidDel="00D430AB">
            <w:delText xml:space="preserve">will provide </w:delText>
          </w:r>
        </w:del>
      </w:ins>
      <w:ins w:id="65" w:author="Guest User" w:date="2025-07-08T07:42:00Z">
        <w:del w:id="66" w:author="Nick Hill" w:date="2025-07-09T15:36:00Z" w16du:dateUtc="2025-07-09T04:36:00Z">
          <w:r w:rsidDel="00D430AB">
            <w:delText xml:space="preserve">a summary of </w:delText>
          </w:r>
        </w:del>
      </w:ins>
      <w:ins w:id="67" w:author="Guest User" w:date="2025-07-08T07:44:00Z">
        <w:del w:id="68" w:author="Nick Hill" w:date="2025-07-09T15:36:00Z" w16du:dateUtc="2025-07-09T04:36:00Z">
          <w:r w:rsidDel="00D430AB">
            <w:delText>the temporal and spatial</w:delText>
          </w:r>
        </w:del>
      </w:ins>
      <w:ins w:id="69" w:author="Guest User" w:date="2025-07-08T07:42:00Z">
        <w:del w:id="70" w:author="Nick Hill" w:date="2025-07-09T15:36:00Z" w16du:dateUtc="2025-07-09T04:36:00Z">
          <w:r w:rsidDel="00D430AB">
            <w:delText xml:space="preserve"> </w:delText>
          </w:r>
        </w:del>
      </w:ins>
      <w:del w:id="71" w:author="Nick Hill" w:date="2025-07-09T15:36:00Z" w16du:dateUtc="2025-07-09T04:36:00Z">
        <w:r w:rsidR="009F25AE" w:rsidDel="00D430AB">
          <w:delText>intend to provide an outlook of the</w:delText>
        </w:r>
        <w:r w:rsidDel="00D430AB">
          <w:delText xml:space="preserve"> </w:delText>
        </w:r>
        <w:r w:rsidR="009F25AE" w:rsidDel="00D430AB">
          <w:delText xml:space="preserve">current </w:delText>
        </w:r>
        <w:r w:rsidDel="00D430AB">
          <w:delText xml:space="preserve">state of </w:delText>
        </w:r>
        <w:r w:rsidR="009F25AE" w:rsidDel="00D430AB">
          <w:delText>the</w:delText>
        </w:r>
      </w:del>
      <w:ins w:id="72" w:author="Guest User" w:date="2025-07-08T07:46:00Z">
        <w:del w:id="73" w:author="Nick Hill" w:date="2025-07-09T15:36:00Z" w16du:dateUtc="2025-07-09T04:36:00Z">
          <w:r w:rsidDel="00D430AB">
            <w:delText>key</w:delText>
          </w:r>
        </w:del>
      </w:ins>
      <w:del w:id="74" w:author="Nick Hill" w:date="2025-07-09T15:36:00Z" w16du:dateUtc="2025-07-09T04:36:00Z">
        <w:r w:rsidDel="00D430AB">
          <w:delText xml:space="preserve"> </w:delText>
        </w:r>
        <w:r w:rsidR="009F25AE" w:rsidDel="00D430AB">
          <w:delText>environment</w:delText>
        </w:r>
      </w:del>
      <w:ins w:id="75" w:author="Guest User" w:date="2025-07-08T07:42:00Z">
        <w:del w:id="76" w:author="Nick Hill" w:date="2025-07-09T15:36:00Z" w16du:dateUtc="2025-07-09T04:36:00Z">
          <w:r w:rsidDel="00D430AB">
            <w:delText>ocean environment</w:delText>
          </w:r>
        </w:del>
      </w:ins>
      <w:ins w:id="77" w:author="Guest User" w:date="2025-07-08T07:46:00Z">
        <w:del w:id="78" w:author="Nick Hill" w:date="2025-07-09T15:36:00Z" w16du:dateUtc="2025-07-09T04:36:00Z">
          <w:r w:rsidDel="00D430AB">
            <w:delText>al pro</w:delText>
          </w:r>
        </w:del>
      </w:ins>
      <w:ins w:id="79" w:author="Guest User" w:date="2025-07-08T07:47:00Z">
        <w:del w:id="80" w:author="Nick Hill" w:date="2025-07-09T15:36:00Z" w16du:dateUtc="2025-07-09T04:36:00Z">
          <w:r w:rsidDel="00D430AB">
            <w:delText xml:space="preserve">perties </w:delText>
          </w:r>
        </w:del>
      </w:ins>
      <w:ins w:id="81" w:author="Guest User" w:date="2025-07-08T07:44:00Z">
        <w:del w:id="82" w:author="Nick Hill" w:date="2025-07-09T15:36:00Z" w16du:dateUtc="2025-07-09T04:36:00Z">
          <w:r w:rsidDel="00D430AB">
            <w:delText xml:space="preserve">and </w:delText>
          </w:r>
        </w:del>
      </w:ins>
      <w:ins w:id="83" w:author="Guest User" w:date="2025-07-08T07:47:00Z">
        <w:del w:id="84" w:author="Nick Hill" w:date="2025-07-09T15:36:00Z" w16du:dateUtc="2025-07-09T04:36:00Z">
          <w:r w:rsidDel="00D430AB">
            <w:delText>tuna fisheries information</w:delText>
          </w:r>
        </w:del>
      </w:ins>
      <w:del w:id="85" w:author="Nick Hill" w:date="2025-07-09T15:36:00Z" w16du:dateUtc="2025-07-09T04:36:00Z">
        <w:r w:rsidR="009F25AE" w:rsidDel="00D430AB">
          <w:delText>,</w:delText>
        </w:r>
        <w:r w:rsidDel="00D430AB">
          <w:delText xml:space="preserve"> </w:delText>
        </w:r>
      </w:del>
      <w:ins w:id="86" w:author="Guest User" w:date="2025-07-08T07:42:00Z">
        <w:del w:id="87" w:author="Nick Hill" w:date="2025-07-09T15:36:00Z" w16du:dateUtc="2025-07-09T04:36:00Z">
          <w:r w:rsidDel="00D430AB">
            <w:delText xml:space="preserve">including </w:delText>
          </w:r>
        </w:del>
      </w:ins>
      <w:ins w:id="88" w:author="Guest User" w:date="2025-07-08T07:45:00Z">
        <w:del w:id="89" w:author="Nick Hill" w:date="2025-07-09T15:36:00Z" w16du:dateUtc="2025-07-09T04:36:00Z">
          <w:r w:rsidDel="00D430AB">
            <w:delText xml:space="preserve">both climate change and </w:delText>
          </w:r>
        </w:del>
      </w:ins>
      <w:del w:id="90" w:author="Nick Hill" w:date="2025-07-09T15:36:00Z" w16du:dateUtc="2025-07-09T04:36:00Z">
        <w:r w:rsidDel="00D430AB">
          <w:delText xml:space="preserve">natural variability </w:delText>
        </w:r>
      </w:del>
      <w:ins w:id="91" w:author="Guest User" w:date="2025-07-08T07:45:00Z">
        <w:del w:id="92" w:author="Nick Hill" w:date="2025-07-09T15:36:00Z" w16du:dateUtc="2025-07-09T04:36:00Z">
          <w:r w:rsidDel="00D430AB">
            <w:delText>signals</w:delText>
          </w:r>
        </w:del>
      </w:ins>
      <w:ins w:id="93" w:author="Guest User" w:date="2025-07-08T07:48:00Z">
        <w:del w:id="94" w:author="Nick Hill" w:date="2025-07-09T15:36:00Z" w16du:dateUtc="2025-07-09T04:36:00Z">
          <w:r w:rsidDel="00D430AB">
            <w:delText xml:space="preserve">, </w:delText>
          </w:r>
        </w:del>
      </w:ins>
      <w:del w:id="95" w:author="Nick Hill" w:date="2025-07-09T15:36:00Z" w16du:dateUtc="2025-07-09T04:36:00Z">
        <w:r w:rsidR="009F25AE" w:rsidDel="00D430AB">
          <w:delText>and any underlying persistent changes across key oceanographic features and associated tuna fisheries</w:delText>
        </w:r>
        <w:r w:rsidDel="00D430AB">
          <w:delText xml:space="preserve"> </w:delText>
        </w:r>
        <w:r w:rsidR="009F25AE" w:rsidDel="00D430AB">
          <w:delText xml:space="preserve">that may affect their sustainability and management. </w:delText>
        </w:r>
        <w:r w:rsidDel="00D430AB">
          <w:delText xml:space="preserve">Here, </w:delText>
        </w:r>
        <w:r w:rsidRPr="0028660D" w:rsidDel="00D430AB">
          <w:rPr>
            <w:highlight w:val="yellow"/>
          </w:rPr>
          <w:delText>six</w:delText>
        </w:r>
        <w:r w:rsidDel="00D430AB">
          <w:delText xml:space="preserve"> indicators are presented that summarise the ecosystem and </w:delText>
        </w:r>
      </w:del>
      <w:ins w:id="96" w:author="Guest User" w:date="2025-07-08T07:52:00Z">
        <w:del w:id="97" w:author="Nick Hill" w:date="2025-07-09T15:36:00Z" w16du:dateUtc="2025-07-09T04:36:00Z">
          <w:r w:rsidDel="00D430AB">
            <w:delText xml:space="preserve">ocean </w:delText>
          </w:r>
        </w:del>
      </w:ins>
      <w:ins w:id="98" w:author="Guest User" w:date="2025-07-08T07:53:00Z">
        <w:del w:id="99" w:author="Nick Hill" w:date="2025-07-09T15:36:00Z" w16du:dateUtc="2025-07-09T04:36:00Z">
          <w:r w:rsidDel="00D430AB">
            <w:delText xml:space="preserve">climate </w:delText>
          </w:r>
        </w:del>
      </w:ins>
      <w:del w:id="100" w:author="Nick Hill" w:date="2025-07-09T15:36:00Z" w16du:dateUtc="2025-07-09T04:36:00Z">
        <w:r w:rsidR="009F25AE" w:rsidDel="00D430AB">
          <w:delText>climate</w:delText>
        </w:r>
        <w:r w:rsidDel="00D430AB">
          <w:delText xml:space="preserve"> of the WCPO such as sea surface temperature variability and area of the western pacific warm pool as well as several fisheries indicators. </w:delText>
        </w:r>
      </w:del>
    </w:p>
    <w:p w14:paraId="1AB7BE46" w14:textId="7121B465" w:rsidR="009D7AAB" w:rsidRPr="00927965" w:rsidDel="00D430AB" w:rsidRDefault="42D33B71" w:rsidP="002C25A2">
      <w:pPr>
        <w:rPr>
          <w:del w:id="101" w:author="Nick Hill" w:date="2025-07-09T15:36:00Z" w16du:dateUtc="2025-07-09T04:36:00Z"/>
        </w:rPr>
      </w:pPr>
      <w:del w:id="102" w:author="Nick Hill" w:date="2025-07-09T15:36:00Z" w16du:dateUtc="2025-07-09T04:36:00Z">
        <w:r w:rsidDel="00D430AB">
          <w:delText xml:space="preserve">For selection, indicators had to meet the </w:delText>
        </w:r>
        <w:r w:rsidR="00A91D16" w:rsidDel="00D430AB">
          <w:delText xml:space="preserve">screening </w:delText>
        </w:r>
        <w:r w:rsidDel="00D430AB">
          <w:delText xml:space="preserve">criteria detailed in Appendix 1 which required a combination of the indicator being reflective of the current </w:delText>
        </w:r>
      </w:del>
      <w:ins w:id="103" w:author="Guest User" w:date="2025-07-08T07:51:00Z">
        <w:del w:id="104" w:author="Nick Hill" w:date="2025-07-09T15:36:00Z" w16du:dateUtc="2025-07-09T04:36:00Z">
          <w:r w:rsidDel="00D430AB">
            <w:delText xml:space="preserve">ocean </w:delText>
          </w:r>
        </w:del>
      </w:ins>
      <w:del w:id="105" w:author="Nick Hill" w:date="2025-07-09T15:36:00Z" w16du:dateUtc="2025-07-09T04:36:00Z">
        <w:r w:rsidDel="00D430AB">
          <w:delText>environment, responsive to changes, cost effective, and science-based among others. Based on these criteria, the following indicators proposed are:</w:delText>
        </w:r>
      </w:del>
    </w:p>
    <w:p w14:paraId="7B79E549" w14:textId="4B7E552D" w:rsidR="00B82006" w:rsidRPr="00927965" w:rsidDel="00D430AB" w:rsidRDefault="42D33B71" w:rsidP="004E1709">
      <w:pPr>
        <w:pStyle w:val="ListParagraph"/>
        <w:numPr>
          <w:ilvl w:val="0"/>
          <w:numId w:val="11"/>
        </w:numPr>
        <w:rPr>
          <w:del w:id="106" w:author="Nick Hill" w:date="2025-07-09T15:36:00Z" w16du:dateUtc="2025-07-09T04:36:00Z"/>
        </w:rPr>
      </w:pPr>
      <w:del w:id="107" w:author="Nick Hill" w:date="2025-07-09T15:36:00Z" w16du:dateUtc="2025-07-09T04:36:00Z">
        <w:r w:rsidDel="00D430AB">
          <w:delText>Sea surface Temperature variability</w:delText>
        </w:r>
      </w:del>
      <w:ins w:id="108" w:author="Guest User" w:date="2025-07-08T07:49:00Z">
        <w:del w:id="109" w:author="Nick Hill" w:date="2025-07-09T15:36:00Z" w16du:dateUtc="2025-07-09T04:36:00Z">
          <w:r w:rsidDel="00D430AB">
            <w:delText>, regio</w:delText>
          </w:r>
        </w:del>
      </w:ins>
      <w:ins w:id="110" w:author="Guest User" w:date="2025-07-08T07:50:00Z">
        <w:del w:id="111" w:author="Nick Hill" w:date="2025-07-09T15:36:00Z" w16du:dateUtc="2025-07-09T04:36:00Z">
          <w:r w:rsidDel="00D430AB">
            <w:delText>nally and for EEZ.</w:delText>
          </w:r>
        </w:del>
      </w:ins>
      <w:del w:id="112" w:author="Nick Hill" w:date="2025-07-09T15:36:00Z" w16du:dateUtc="2025-07-09T04:36:00Z">
        <w:r w:rsidDel="00D430AB">
          <w:delText xml:space="preserve"> </w:delText>
        </w:r>
      </w:del>
    </w:p>
    <w:p w14:paraId="0E5E14FD" w14:textId="573C350C" w:rsidR="00B82006" w:rsidRPr="00927965" w:rsidDel="00D430AB" w:rsidRDefault="42D33B71" w:rsidP="004E1709">
      <w:pPr>
        <w:pStyle w:val="ListParagraph"/>
        <w:numPr>
          <w:ilvl w:val="0"/>
          <w:numId w:val="11"/>
        </w:numPr>
        <w:rPr>
          <w:del w:id="113" w:author="Nick Hill" w:date="2025-07-09T15:36:00Z" w16du:dateUtc="2025-07-09T04:36:00Z"/>
        </w:rPr>
      </w:pPr>
      <w:del w:id="114" w:author="Nick Hill" w:date="2025-07-09T15:36:00Z" w16du:dateUtc="2025-07-09T04:36:00Z">
        <w:r w:rsidDel="00D430AB">
          <w:delText xml:space="preserve">Depth </w:delText>
        </w:r>
        <w:r w:rsidR="00B82006" w:rsidDel="00D430AB">
          <w:delText>of the 20</w:delText>
        </w:r>
        <w:r w:rsidR="00B82006" w:rsidRPr="42D33B71" w:rsidDel="00D430AB">
          <w:rPr>
            <w:vertAlign w:val="superscript"/>
          </w:rPr>
          <w:delText>o</w:delText>
        </w:r>
        <w:r w:rsidR="00B82006" w:rsidDel="00D430AB">
          <w:delText xml:space="preserve">C </w:delText>
        </w:r>
        <w:r w:rsidDel="00D430AB">
          <w:delText>subsurface ocean isotherm</w:delText>
        </w:r>
      </w:del>
      <w:ins w:id="115" w:author="Guest User" w:date="2025-07-08T07:51:00Z">
        <w:del w:id="116" w:author="Nick Hill" w:date="2025-07-09T15:36:00Z" w16du:dateUtc="2025-07-09T04:36:00Z">
          <w:r w:rsidDel="00D430AB">
            <w:delText>s</w:delText>
          </w:r>
        </w:del>
      </w:ins>
      <w:del w:id="117" w:author="Nick Hill" w:date="2025-07-09T15:36:00Z" w16du:dateUtc="2025-07-09T04:36:00Z">
        <w:r w:rsidDel="00D430AB">
          <w:delText xml:space="preserve"> and variability from the </w:delText>
        </w:r>
      </w:del>
      <w:ins w:id="118" w:author="Guest User" w:date="2025-07-08T07:51:00Z">
        <w:del w:id="119" w:author="Nick Hill" w:date="2025-07-09T15:36:00Z" w16du:dateUtc="2025-07-09T04:36:00Z">
          <w:r w:rsidDel="00D430AB">
            <w:delText xml:space="preserve">annual </w:delText>
          </w:r>
        </w:del>
      </w:ins>
      <w:del w:id="120" w:author="Nick Hill" w:date="2025-07-09T15:36:00Z" w16du:dateUtc="2025-07-09T04:36:00Z">
        <w:r w:rsidDel="00D430AB">
          <w:delText>mean state</w:delText>
        </w:r>
      </w:del>
    </w:p>
    <w:p w14:paraId="4A57DDF0" w14:textId="04084B79" w:rsidR="00B82006" w:rsidRPr="00927965" w:rsidDel="00D430AB" w:rsidRDefault="00B82006" w:rsidP="004E1709">
      <w:pPr>
        <w:pStyle w:val="ListParagraph"/>
        <w:numPr>
          <w:ilvl w:val="0"/>
          <w:numId w:val="11"/>
        </w:numPr>
        <w:rPr>
          <w:del w:id="121" w:author="Nick Hill" w:date="2025-07-09T15:36:00Z" w16du:dateUtc="2025-07-09T04:36:00Z"/>
        </w:rPr>
      </w:pPr>
      <w:del w:id="122" w:author="Nick Hill" w:date="2025-07-09T15:36:00Z" w16du:dateUtc="2025-07-09T04:36:00Z">
        <w:r w:rsidRPr="00927965" w:rsidDel="00D430AB">
          <w:delText xml:space="preserve">Area and volume of the </w:delText>
        </w:r>
        <w:r w:rsidR="00175948" w:rsidDel="00D430AB">
          <w:delText xml:space="preserve">western pacific </w:delText>
        </w:r>
        <w:r w:rsidRPr="00927965" w:rsidDel="00D430AB">
          <w:delText>warm pool and variability from the mean state</w:delText>
        </w:r>
      </w:del>
    </w:p>
    <w:p w14:paraId="2257046D" w14:textId="75A52BAF" w:rsidR="00B82006" w:rsidDel="00D430AB" w:rsidRDefault="42D33B71" w:rsidP="004E1709">
      <w:pPr>
        <w:pStyle w:val="ListParagraph"/>
        <w:numPr>
          <w:ilvl w:val="0"/>
          <w:numId w:val="11"/>
        </w:numPr>
        <w:rPr>
          <w:del w:id="123" w:author="Nick Hill" w:date="2025-07-09T15:36:00Z" w16du:dateUtc="2025-07-09T04:36:00Z"/>
        </w:rPr>
      </w:pPr>
      <w:del w:id="124" w:author="Nick Hill" w:date="2025-07-09T15:36:00Z" w16du:dateUtc="2025-07-09T04:36:00Z">
        <w:r w:rsidDel="00D430AB">
          <w:delText xml:space="preserve">Depth and thickness of Oxygen depleted waters where oxygen depleted waters </w:delText>
        </w:r>
        <w:r w:rsidR="00B82006" w:rsidDel="00D430AB">
          <w:delText>are</w:delText>
        </w:r>
      </w:del>
      <w:ins w:id="125" w:author="Guest User" w:date="2025-07-08T07:54:00Z">
        <w:del w:id="126" w:author="Nick Hill" w:date="2025-07-09T15:36:00Z" w16du:dateUtc="2025-07-09T04:36:00Z">
          <w:r w:rsidDel="00D430AB">
            <w:delText>may be</w:delText>
          </w:r>
        </w:del>
      </w:ins>
      <w:del w:id="127" w:author="Nick Hill" w:date="2025-07-09T15:36:00Z" w16du:dateUtc="2025-07-09T04:36:00Z">
        <w:r w:rsidDel="00D430AB">
          <w:delText xml:space="preserve"> defined as 1.5 - 3 mL/Litre (45-90 umol kg-1)</w:delText>
        </w:r>
      </w:del>
    </w:p>
    <w:p w14:paraId="659F5780" w14:textId="4F314FD6" w:rsidR="00BD7CBC" w:rsidDel="00D430AB" w:rsidRDefault="00BD7CBC" w:rsidP="004E1709">
      <w:pPr>
        <w:pStyle w:val="ListParagraph"/>
        <w:numPr>
          <w:ilvl w:val="0"/>
          <w:numId w:val="11"/>
        </w:numPr>
        <w:rPr>
          <w:del w:id="128" w:author="Nick Hill" w:date="2025-07-09T15:36:00Z" w16du:dateUtc="2025-07-09T04:36:00Z"/>
        </w:rPr>
      </w:pPr>
      <w:del w:id="129" w:author="Nick Hill" w:date="2025-07-09T15:36:00Z" w16du:dateUtc="2025-07-09T04:36:00Z">
        <w:r w:rsidRPr="00927965" w:rsidDel="00D430AB">
          <w:delText>Centre of gravity</w:delText>
        </w:r>
        <w:r w:rsidR="001438D3" w:rsidRPr="00927965" w:rsidDel="00D430AB">
          <w:delText xml:space="preserve"> (COG)</w:delText>
        </w:r>
        <w:r w:rsidRPr="00927965" w:rsidDel="00D430AB">
          <w:delText xml:space="preserve"> of the purse seine fishery</w:delText>
        </w:r>
      </w:del>
    </w:p>
    <w:p w14:paraId="5036B427" w14:textId="2C8E5E39" w:rsidR="009D7AAB" w:rsidRPr="00927965" w:rsidDel="00D430AB" w:rsidRDefault="00BD7CBC" w:rsidP="004E1709">
      <w:pPr>
        <w:pStyle w:val="ListParagraph"/>
        <w:numPr>
          <w:ilvl w:val="0"/>
          <w:numId w:val="11"/>
        </w:numPr>
        <w:rPr>
          <w:del w:id="130" w:author="Nick Hill" w:date="2025-07-09T15:36:00Z" w16du:dateUtc="2025-07-09T04:36:00Z"/>
        </w:rPr>
      </w:pPr>
      <w:del w:id="131" w:author="Nick Hill" w:date="2025-07-09T15:36:00Z" w16du:dateUtc="2025-07-09T04:36:00Z">
        <w:r w:rsidRPr="00927965" w:rsidDel="00D430AB">
          <w:delText>Size composition of tunas</w:delText>
        </w:r>
      </w:del>
    </w:p>
    <w:p w14:paraId="55BEA12A" w14:textId="1C055259" w:rsidR="004C5C92" w:rsidRPr="00927965" w:rsidDel="00D430AB" w:rsidRDefault="42D33B71" w:rsidP="00A74FF6">
      <w:pPr>
        <w:rPr>
          <w:del w:id="132" w:author="Nick Hill" w:date="2025-07-09T15:36:00Z" w16du:dateUtc="2025-07-09T04:36:00Z"/>
        </w:rPr>
      </w:pPr>
      <w:del w:id="133" w:author="Nick Hill" w:date="2025-07-09T15:36:00Z" w16du:dateUtc="2025-07-09T04:36:00Z">
        <w:r w:rsidDel="00D430AB">
          <w:delText>Below, a rationale for the inclusion of each indicator is given along with a summary of their status and trends over time and whether they meet the SC12 criteria</w:delText>
        </w:r>
        <w:r w:rsidR="005B6842" w:rsidDel="00D430AB">
          <w:delText xml:space="preserve"> (Appendix 1)</w:delText>
        </w:r>
        <w:r w:rsidDel="00D430AB">
          <w:delText>.</w:delText>
        </w:r>
      </w:del>
    </w:p>
    <w:p w14:paraId="6270E014" w14:textId="77777777" w:rsidR="00C27B41" w:rsidRPr="00927965" w:rsidRDefault="00C27B41">
      <w:pPr>
        <w:spacing w:after="160" w:line="259" w:lineRule="auto"/>
        <w:jc w:val="left"/>
        <w:rPr>
          <w:rFonts w:asciiTheme="majorHAnsi" w:eastAsiaTheme="majorEastAsia" w:hAnsiTheme="majorHAnsi" w:cstheme="majorBidi"/>
          <w:b/>
          <w:bCs/>
          <w:color w:val="0F4761" w:themeColor="accent1" w:themeShade="BF"/>
          <w:sz w:val="28"/>
          <w:szCs w:val="28"/>
        </w:rPr>
      </w:pPr>
      <w:r w:rsidRPr="00927965">
        <w:br w:type="page"/>
      </w:r>
    </w:p>
    <w:p w14:paraId="311ADD39" w14:textId="4BDBF139" w:rsidR="00FA38BC" w:rsidRPr="00927965" w:rsidRDefault="006D6428" w:rsidP="00A10156">
      <w:pPr>
        <w:pStyle w:val="Heading1"/>
      </w:pPr>
      <w:bookmarkStart w:id="134" w:name="_Toc203027948"/>
      <w:r>
        <w:lastRenderedPageBreak/>
        <w:t xml:space="preserve">Proposed </w:t>
      </w:r>
      <w:r w:rsidR="005419A7" w:rsidRPr="00927965">
        <w:t>i</w:t>
      </w:r>
      <w:r w:rsidR="00A10156" w:rsidRPr="00927965">
        <w:t>ndicators</w:t>
      </w:r>
      <w:bookmarkEnd w:id="134"/>
    </w:p>
    <w:p w14:paraId="787B6B26" w14:textId="50717C84" w:rsidR="005611CD" w:rsidRPr="00927965" w:rsidRDefault="65ACBCE5" w:rsidP="00A10156">
      <w:pPr>
        <w:pStyle w:val="Heading2"/>
      </w:pPr>
      <w:bookmarkStart w:id="135" w:name="_Toc203027949"/>
      <w:commentRangeStart w:id="136"/>
      <w:r>
        <w:t>Indicator X: Centre of gravity (COG) of the purse seine fishery</w:t>
      </w:r>
      <w:commentRangeEnd w:id="136"/>
      <w:r w:rsidR="005611CD">
        <w:rPr>
          <w:rStyle w:val="CommentReference"/>
        </w:rPr>
        <w:commentReference w:id="136"/>
      </w:r>
      <w:bookmarkEnd w:id="135"/>
    </w:p>
    <w:p w14:paraId="58C7C4E2" w14:textId="3486AE76" w:rsidR="008D3941" w:rsidRPr="00927965" w:rsidRDefault="007D30E5" w:rsidP="00671DD0">
      <w:pPr>
        <w:ind w:firstLine="720"/>
      </w:pPr>
      <w:r w:rsidRPr="00927965">
        <w:rPr>
          <w:rStyle w:val="Heading3Char"/>
          <w:lang w:val="en-AU"/>
        </w:rPr>
        <w:t>Rationale:</w:t>
      </w:r>
      <w:r w:rsidR="00272D12" w:rsidRPr="00927965">
        <w:t xml:space="preserve"> </w:t>
      </w:r>
      <w:r w:rsidR="00F1018A" w:rsidRPr="00927965">
        <w:t xml:space="preserve">The </w:t>
      </w:r>
      <w:r w:rsidR="009C0C43" w:rsidRPr="00927965">
        <w:t xml:space="preserve">WCPFC </w:t>
      </w:r>
      <w:r w:rsidR="00F1018A" w:rsidRPr="00927965">
        <w:t xml:space="preserve">purse seine fishery predominately operates in the western pacific warm pool. </w:t>
      </w:r>
      <w:r w:rsidR="005F3CED" w:rsidRPr="00927965">
        <w:t xml:space="preserve">The warm pool </w:t>
      </w:r>
      <w:r w:rsidR="0003148A" w:rsidRPr="00927965">
        <w:t>is</w:t>
      </w:r>
      <w:r w:rsidR="002D2B9D" w:rsidRPr="00927965">
        <w:t xml:space="preserve"> a large, warm body of water at or above 28</w:t>
      </w:r>
      <w:r w:rsidR="002D2B9D" w:rsidRPr="00927965">
        <w:rPr>
          <w:vertAlign w:val="superscript"/>
        </w:rPr>
        <w:t>o</w:t>
      </w:r>
      <w:r w:rsidR="002D2B9D" w:rsidRPr="00927965">
        <w:t xml:space="preserve">C that sits in the equatorial </w:t>
      </w:r>
      <w:r w:rsidR="006930B4">
        <w:t>WCPO</w:t>
      </w:r>
      <w:r w:rsidR="002D2B9D" w:rsidRPr="00927965">
        <w:t>.</w:t>
      </w:r>
      <w:r w:rsidR="0003148A" w:rsidRPr="00927965">
        <w:t xml:space="preserve"> The warm pool natural</w:t>
      </w:r>
      <w:r w:rsidR="00934753" w:rsidRPr="00927965">
        <w:t>ly</w:t>
      </w:r>
      <w:r w:rsidR="0003148A" w:rsidRPr="00927965">
        <w:t xml:space="preserve"> </w:t>
      </w:r>
      <w:r w:rsidR="005F3CED" w:rsidRPr="00927965">
        <w:t xml:space="preserve">varies in size and extent, and </w:t>
      </w:r>
      <w:proofErr w:type="gramStart"/>
      <w:r w:rsidR="005F3CED" w:rsidRPr="00927965">
        <w:t>in particular with</w:t>
      </w:r>
      <w:proofErr w:type="gramEnd"/>
      <w:r w:rsidR="005F3CED" w:rsidRPr="00927965">
        <w:t xml:space="preserve"> ENSO events</w:t>
      </w:r>
      <w:r w:rsidR="001236E4" w:rsidRPr="00927965">
        <w:t xml:space="preserve">, which </w:t>
      </w:r>
      <w:r w:rsidR="00934753" w:rsidRPr="00927965">
        <w:t>influences</w:t>
      </w:r>
      <w:r w:rsidR="001236E4" w:rsidRPr="00927965">
        <w:t xml:space="preserve"> </w:t>
      </w:r>
      <w:r w:rsidR="00F0322C" w:rsidRPr="00927965">
        <w:t xml:space="preserve">where effort and catch </w:t>
      </w:r>
      <w:r w:rsidR="00E25D99" w:rsidRPr="00927965">
        <w:t xml:space="preserve">consequently </w:t>
      </w:r>
      <w:r w:rsidR="00F0322C" w:rsidRPr="00927965">
        <w:t xml:space="preserve">occurs in </w:t>
      </w:r>
      <w:r w:rsidR="008D3941" w:rsidRPr="00927965">
        <w:t>the purse seine fishery</w:t>
      </w:r>
      <w:r w:rsidR="007E25FF" w:rsidRPr="00927965">
        <w:t xml:space="preserve"> </w:t>
      </w:r>
      <w:sdt>
        <w:sdtPr>
          <w:rPr>
            <w:color w:val="000000"/>
          </w:rPr>
          <w:tag w:val="MENDELEY_CITATION_v3_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"/>
          <w:id w:val="-1359655458"/>
          <w:placeholder>
            <w:docPart w:val="DefaultPlaceholder_-1854013440"/>
          </w:placeholder>
        </w:sdtPr>
        <w:sdtContent>
          <w:r w:rsidR="00BC304E" w:rsidRPr="00BC304E">
            <w:rPr>
              <w:color w:val="000000"/>
            </w:rPr>
            <w:t>(Senina et al., 2008)</w:t>
          </w:r>
        </w:sdtContent>
      </w:sdt>
      <w:r w:rsidR="008D3941" w:rsidRPr="00927965">
        <w:t>.</w:t>
      </w:r>
      <w:r w:rsidR="005F3CED" w:rsidRPr="00927965">
        <w:t xml:space="preserve"> </w:t>
      </w:r>
      <w:r w:rsidR="00526813" w:rsidRPr="00927965">
        <w:t xml:space="preserve">The warm pool is also </w:t>
      </w:r>
      <w:r w:rsidR="00934753" w:rsidRPr="00927965">
        <w:t xml:space="preserve">considered as an </w:t>
      </w:r>
      <w:r w:rsidR="00526813" w:rsidRPr="00927965">
        <w:t xml:space="preserve">important spawning ground for tuna species, in particular skipjack tuna and so changes in its size, structure or position </w:t>
      </w:r>
      <w:r w:rsidR="008A1769" w:rsidRPr="00927965">
        <w:t>may also influence the productivity of tuna</w:t>
      </w:r>
      <w:r w:rsidR="00FF7816" w:rsidRPr="00927965">
        <w:t xml:space="preserve"> </w:t>
      </w:r>
      <w:sdt>
        <w:sdtPr>
          <w:rPr>
            <w:color w:val="000000"/>
          </w:rPr>
          <w:tag w:val="MENDELEY_CITATION_v3_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"/>
          <w:id w:val="389465641"/>
          <w:placeholder>
            <w:docPart w:val="DefaultPlaceholder_-1854013440"/>
          </w:placeholder>
        </w:sdtPr>
        <w:sdtContent>
          <w:r w:rsidR="00BC304E" w:rsidRPr="00BC304E">
            <w:rPr>
              <w:color w:val="000000"/>
            </w:rPr>
            <w:t>(Ashida, 2020; Fujioka et al., 2024)</w:t>
          </w:r>
        </w:sdtContent>
      </w:sdt>
      <w:r w:rsidR="004E11D2" w:rsidRPr="00927965">
        <w:t>.</w:t>
      </w:r>
    </w:p>
    <w:p w14:paraId="1800369B" w14:textId="3A12774B" w:rsidR="003D1452" w:rsidRPr="00927965" w:rsidRDefault="00F1018A" w:rsidP="008D3941">
      <w:r w:rsidRPr="00927965">
        <w:t xml:space="preserve">With the impacts of climate change, the warm pool is predicted to increase in size, driving a potential </w:t>
      </w:r>
      <w:r w:rsidR="005F3CED" w:rsidRPr="00927965">
        <w:t>eastward shift in tuna biomass</w:t>
      </w:r>
      <w:r w:rsidR="004E11D2" w:rsidRPr="00927965">
        <w:t xml:space="preserve"> </w:t>
      </w:r>
      <w:sdt>
        <w:sdtPr>
          <w:rPr>
            <w:color w:val="000000"/>
          </w:rPr>
          <w:tag w:val="MENDELEY_CITATION_v3_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"/>
          <w:id w:val="-1434043609"/>
          <w:placeholder>
            <w:docPart w:val="DefaultPlaceholder_-1854013440"/>
          </w:placeholder>
        </w:sdtPr>
        <w:sdtContent>
          <w:r w:rsidR="00BC304E" w:rsidRPr="00BC304E">
            <w:rPr>
              <w:color w:val="000000"/>
            </w:rPr>
            <w:t>(Bell et al., 2021; Lehodey et al., 2013)</w:t>
          </w:r>
        </w:sdtContent>
      </w:sdt>
      <w:r w:rsidR="005F3CED" w:rsidRPr="00927965">
        <w:t xml:space="preserve">. </w:t>
      </w:r>
      <w:r w:rsidR="00401463" w:rsidRPr="00927965">
        <w:t xml:space="preserve">By monitoring </w:t>
      </w:r>
      <w:r w:rsidR="00F20936" w:rsidRPr="00927965">
        <w:t xml:space="preserve">the </w:t>
      </w:r>
      <w:proofErr w:type="spellStart"/>
      <w:r w:rsidR="00F20936" w:rsidRPr="00927965">
        <w:t>centre</w:t>
      </w:r>
      <w:proofErr w:type="spellEnd"/>
      <w:r w:rsidR="00F20936" w:rsidRPr="00927965">
        <w:t xml:space="preserve"> of gravity (COG) </w:t>
      </w:r>
      <w:r w:rsidR="009C0C43" w:rsidRPr="00927965">
        <w:t xml:space="preserve">of </w:t>
      </w:r>
      <w:r w:rsidR="00401463" w:rsidRPr="00927965">
        <w:t>purse seine effort and catch, we can</w:t>
      </w:r>
      <w:r w:rsidR="009A3F21">
        <w:t xml:space="preserve"> potentially</w:t>
      </w:r>
      <w:r w:rsidR="00401463" w:rsidRPr="00927965">
        <w:t xml:space="preserve"> monitor if fisheries are responding to </w:t>
      </w:r>
      <w:r w:rsidR="009C0C43" w:rsidRPr="00927965">
        <w:t>these predicted changes</w:t>
      </w:r>
      <w:r w:rsidR="00DF1A57" w:rsidRPr="00927965">
        <w:t xml:space="preserve"> and by proxy tuna</w:t>
      </w:r>
      <w:r w:rsidR="00117B58" w:rsidRPr="00927965">
        <w:t xml:space="preserve"> dynamics</w:t>
      </w:r>
      <w:r w:rsidR="009C0C43" w:rsidRPr="00927965">
        <w:t xml:space="preserve">. Any shift in the </w:t>
      </w:r>
      <w:r w:rsidR="00795FAD" w:rsidRPr="00927965">
        <w:t xml:space="preserve">location of the purse seine fishery is also relevant as it relates to income for PICTs when fishing occurs </w:t>
      </w:r>
      <w:r w:rsidR="00583DE4">
        <w:t>with</w:t>
      </w:r>
      <w:r w:rsidR="00795FAD" w:rsidRPr="00927965">
        <w:t>in their EEZ.</w:t>
      </w:r>
      <w:r w:rsidR="005715F7" w:rsidRPr="00927965">
        <w:t xml:space="preserve"> </w:t>
      </w:r>
    </w:p>
    <w:p w14:paraId="7F6586F1" w14:textId="6F8F477D" w:rsidR="00A74FD3" w:rsidRDefault="007D30E5" w:rsidP="00A74FD3">
      <w:pPr>
        <w:ind w:firstLine="720"/>
      </w:pPr>
      <w:r w:rsidRPr="00927965">
        <w:rPr>
          <w:rStyle w:val="Heading3Char"/>
          <w:lang w:val="en-AU"/>
        </w:rPr>
        <w:t>Status:</w:t>
      </w:r>
      <w:r w:rsidR="00F20936" w:rsidRPr="00927965">
        <w:t xml:space="preserve"> </w:t>
      </w:r>
      <w:r w:rsidR="007D14CC" w:rsidRPr="00927965">
        <w:t>For effort, there is a clear distinction in trend</w:t>
      </w:r>
      <w:r w:rsidR="00A74A3A" w:rsidRPr="00927965">
        <w:t>s over time</w:t>
      </w:r>
      <w:r w:rsidR="007D14CC" w:rsidRPr="00927965">
        <w:t xml:space="preserve"> by set type</w:t>
      </w:r>
      <w:r w:rsidR="00D22E48">
        <w:t xml:space="preserve"> in COG</w:t>
      </w:r>
      <w:r w:rsidR="00117B58" w:rsidRPr="00927965">
        <w:t xml:space="preserve"> </w:t>
      </w:r>
      <w:r w:rsidR="00A76591" w:rsidRPr="00927965">
        <w:t>(</w:t>
      </w:r>
      <w:r w:rsidR="00A76591" w:rsidRPr="00927965">
        <w:fldChar w:fldCharType="begin"/>
      </w:r>
      <w:r w:rsidR="00A76591" w:rsidRPr="00927965">
        <w:instrText xml:space="preserve"> REF _Ref202085111 \h </w:instrText>
      </w:r>
      <w:r w:rsidR="00A76591" w:rsidRPr="00927965">
        <w:fldChar w:fldCharType="separate"/>
      </w:r>
      <w:r w:rsidR="00583DE4" w:rsidRPr="00927965">
        <w:t>Figure 1</w:t>
      </w:r>
      <w:r w:rsidR="00A76591" w:rsidRPr="00927965">
        <w:fldChar w:fldCharType="end"/>
      </w:r>
      <w:r w:rsidR="00A76591" w:rsidRPr="00927965">
        <w:t>)</w:t>
      </w:r>
      <w:r w:rsidR="007D14CC" w:rsidRPr="00927965">
        <w:t xml:space="preserve">. For </w:t>
      </w:r>
      <w:r w:rsidR="001D0F8C">
        <w:t>unassociated</w:t>
      </w:r>
      <w:r w:rsidR="007D14CC" w:rsidRPr="00927965">
        <w:t xml:space="preserve"> sets, </w:t>
      </w:r>
      <w:r w:rsidR="009F0BA1" w:rsidRPr="00927965">
        <w:t xml:space="preserve">effort COG </w:t>
      </w:r>
      <w:r w:rsidR="00A24400" w:rsidRPr="00927965">
        <w:t>shows interannual variability but no clear underl</w:t>
      </w:r>
      <w:r w:rsidR="00A74A3A" w:rsidRPr="00927965">
        <w:t>y</w:t>
      </w:r>
      <w:r w:rsidR="00A24400" w:rsidRPr="00927965">
        <w:t>ing trend from 199</w:t>
      </w:r>
      <w:r w:rsidR="00D47332" w:rsidRPr="00927965">
        <w:t>0</w:t>
      </w:r>
      <w:r w:rsidR="00A24400" w:rsidRPr="00927965">
        <w:t>-202</w:t>
      </w:r>
      <w:r w:rsidR="00D47332" w:rsidRPr="00927965">
        <w:t>3</w:t>
      </w:r>
      <w:r w:rsidR="00A24400" w:rsidRPr="00927965">
        <w:t>. In contrast, there is a</w:t>
      </w:r>
      <w:r w:rsidR="004C12E7" w:rsidRPr="00927965">
        <w:t>n</w:t>
      </w:r>
      <w:r w:rsidR="00A24400" w:rsidRPr="00927965">
        <w:t xml:space="preserve"> eastward shift in the COG of drifting FAD-associated sets over time</w:t>
      </w:r>
      <w:r w:rsidR="001938DB" w:rsidRPr="00927965">
        <w:t xml:space="preserve">. </w:t>
      </w:r>
      <w:r w:rsidR="0022517D">
        <w:t>It appears that the</w:t>
      </w:r>
      <w:r w:rsidR="0022517D" w:rsidRPr="00927965">
        <w:t xml:space="preserve"> increased uptake of FAD-associated</w:t>
      </w:r>
      <w:r w:rsidR="0022517D">
        <w:t xml:space="preserve"> fishing has </w:t>
      </w:r>
      <w:r w:rsidR="005355C0">
        <w:t xml:space="preserve">contributed to </w:t>
      </w:r>
      <w:r w:rsidR="00C74090">
        <w:t>trends in the eastward shift in purse seine effort over time.</w:t>
      </w:r>
      <w:r w:rsidR="00A74FD3">
        <w:t xml:space="preserve"> </w:t>
      </w:r>
      <w:r w:rsidR="00FF1BDB" w:rsidRPr="00927965">
        <w:t>It is difficult to determine if this is a climate</w:t>
      </w:r>
      <w:r w:rsidR="000B0BAF" w:rsidRPr="00927965">
        <w:t xml:space="preserve"> related</w:t>
      </w:r>
      <w:r w:rsidR="00FF1BDB" w:rsidRPr="00927965">
        <w:t xml:space="preserve"> shift </w:t>
      </w:r>
      <w:r w:rsidR="00D4101C" w:rsidRPr="00927965">
        <w:t xml:space="preserve">in </w:t>
      </w:r>
      <w:r w:rsidR="00CD258E" w:rsidRPr="00927965">
        <w:t>the warm pool and tuna dynamics</w:t>
      </w:r>
      <w:r w:rsidR="00FF1BDB" w:rsidRPr="00927965">
        <w:t xml:space="preserve">, or if it is a shift in fishing </w:t>
      </w:r>
      <w:proofErr w:type="spellStart"/>
      <w:r w:rsidR="00FF1BDB" w:rsidRPr="00927965">
        <w:t>behaviour</w:t>
      </w:r>
      <w:proofErr w:type="spellEnd"/>
      <w:r w:rsidR="00FF1BDB" w:rsidRPr="00927965">
        <w:t xml:space="preserve"> </w:t>
      </w:r>
      <w:r w:rsidR="00A74FD3">
        <w:t xml:space="preserve">with different trends across set type, </w:t>
      </w:r>
      <w:r w:rsidR="00927444">
        <w:t>as well as</w:t>
      </w:r>
      <w:r w:rsidR="00A74FD3">
        <w:t xml:space="preserve"> ENSO events.</w:t>
      </w:r>
    </w:p>
    <w:p w14:paraId="3C7490C5" w14:textId="32497797" w:rsidR="000B0BAF" w:rsidRPr="00927965" w:rsidRDefault="000B0BAF" w:rsidP="000B0BAF">
      <w:r w:rsidRPr="00927965">
        <w:t xml:space="preserve">For catch, </w:t>
      </w:r>
      <w:r w:rsidR="00153519" w:rsidRPr="00927965">
        <w:t xml:space="preserve">there </w:t>
      </w:r>
      <w:r w:rsidR="009A1FC4" w:rsidRPr="00927965">
        <w:t>are</w:t>
      </w:r>
      <w:r w:rsidR="00153519" w:rsidRPr="00927965">
        <w:t xml:space="preserve"> </w:t>
      </w:r>
      <w:r w:rsidR="00EA6E99">
        <w:t>similar trends in COG</w:t>
      </w:r>
      <w:r w:rsidR="0012405D" w:rsidRPr="00927965">
        <w:t xml:space="preserve">, </w:t>
      </w:r>
      <w:r w:rsidR="00EA6E99">
        <w:t>with variable trends across species</w:t>
      </w:r>
      <w:r w:rsidR="00E02DD0" w:rsidRPr="00927965">
        <w:t xml:space="preserve"> </w:t>
      </w:r>
      <w:r w:rsidR="004C12E7" w:rsidRPr="00927965">
        <w:t>(</w:t>
      </w:r>
      <w:r w:rsidR="004C12E7" w:rsidRPr="00927965">
        <w:fldChar w:fldCharType="begin"/>
      </w:r>
      <w:r w:rsidR="004C12E7" w:rsidRPr="00927965">
        <w:instrText xml:space="preserve"> REF _Ref202085159 \h </w:instrText>
      </w:r>
      <w:r w:rsidR="004C12E7" w:rsidRPr="00927965">
        <w:fldChar w:fldCharType="separate"/>
      </w:r>
      <w:r w:rsidR="00A74FD3" w:rsidRPr="00927965">
        <w:t>Figure 2</w:t>
      </w:r>
      <w:r w:rsidR="004C12E7" w:rsidRPr="00927965">
        <w:fldChar w:fldCharType="end"/>
      </w:r>
      <w:r w:rsidR="004C12E7" w:rsidRPr="00927965">
        <w:t>)</w:t>
      </w:r>
      <w:r w:rsidR="0012405D" w:rsidRPr="00927965">
        <w:t xml:space="preserve">. </w:t>
      </w:r>
      <w:r w:rsidR="006A3E56" w:rsidRPr="00927965">
        <w:t xml:space="preserve">Bigeye tuna (BET, </w:t>
      </w:r>
      <w:r w:rsidR="006A3E56" w:rsidRPr="00927965">
        <w:rPr>
          <w:i/>
          <w:iCs/>
        </w:rPr>
        <w:t>Thunnus obesus</w:t>
      </w:r>
      <w:r w:rsidR="006A3E56" w:rsidRPr="00927965">
        <w:t>)</w:t>
      </w:r>
      <w:r w:rsidR="0012405D" w:rsidRPr="00927965">
        <w:t xml:space="preserve"> shows </w:t>
      </w:r>
      <w:r w:rsidR="00EA6E99">
        <w:t>an</w:t>
      </w:r>
      <w:r w:rsidR="0012405D" w:rsidRPr="00927965">
        <w:t xml:space="preserve"> eastward shift over time, </w:t>
      </w:r>
      <w:r w:rsidR="00EA6E99">
        <w:t>whereas</w:t>
      </w:r>
      <w:r w:rsidR="0012405D" w:rsidRPr="00927965">
        <w:t xml:space="preserve"> </w:t>
      </w:r>
      <w:r w:rsidR="00EA6E99">
        <w:t xml:space="preserve">for </w:t>
      </w:r>
      <w:r w:rsidR="006A3E56" w:rsidRPr="00927965">
        <w:t>skipjack tuna (</w:t>
      </w:r>
      <w:r w:rsidR="0012405D" w:rsidRPr="00927965">
        <w:t>SKJ</w:t>
      </w:r>
      <w:r w:rsidR="006A3E56" w:rsidRPr="00927965">
        <w:t xml:space="preserve">, </w:t>
      </w:r>
      <w:r w:rsidR="006A3E56" w:rsidRPr="00927965">
        <w:rPr>
          <w:i/>
          <w:iCs/>
        </w:rPr>
        <w:t>Katsuwonus pelamis</w:t>
      </w:r>
      <w:r w:rsidR="006A3E56" w:rsidRPr="00927965">
        <w:t>)</w:t>
      </w:r>
      <w:r w:rsidR="0012405D" w:rsidRPr="00927965">
        <w:t xml:space="preserve"> and</w:t>
      </w:r>
      <w:r w:rsidR="006A3E56" w:rsidRPr="00927965">
        <w:t xml:space="preserve"> yellowfin tuna (</w:t>
      </w:r>
      <w:r w:rsidR="0012405D" w:rsidRPr="00927965">
        <w:t>YFT</w:t>
      </w:r>
      <w:r w:rsidR="006A3E56" w:rsidRPr="00927965">
        <w:t xml:space="preserve">, </w:t>
      </w:r>
      <w:r w:rsidR="006A3E56" w:rsidRPr="00927965">
        <w:rPr>
          <w:i/>
          <w:iCs/>
        </w:rPr>
        <w:t xml:space="preserve">Thunnus </w:t>
      </w:r>
      <w:proofErr w:type="spellStart"/>
      <w:r w:rsidR="00FD3D71" w:rsidRPr="00927965">
        <w:rPr>
          <w:i/>
          <w:iCs/>
        </w:rPr>
        <w:t>albacares</w:t>
      </w:r>
      <w:proofErr w:type="spellEnd"/>
      <w:r w:rsidR="006A3E56" w:rsidRPr="00927965">
        <w:t>)</w:t>
      </w:r>
      <w:r w:rsidR="0012405D" w:rsidRPr="00927965">
        <w:t xml:space="preserve"> </w:t>
      </w:r>
      <w:r w:rsidR="00EA6E99">
        <w:t xml:space="preserve">it is difficult to determine if a shift is occurring or if it is underlying </w:t>
      </w:r>
      <w:r w:rsidR="00296BFA">
        <w:t xml:space="preserve">natural variability. </w:t>
      </w:r>
      <w:r w:rsidR="00A0180C" w:rsidRPr="00927965">
        <w:t xml:space="preserve">As with effort, it is difficult to disentangle shifts in tuna </w:t>
      </w:r>
      <w:r w:rsidR="003440F0">
        <w:t xml:space="preserve">catch </w:t>
      </w:r>
      <w:r w:rsidR="00A0180C" w:rsidRPr="00927965">
        <w:t xml:space="preserve">and changes in fishing </w:t>
      </w:r>
      <w:proofErr w:type="spellStart"/>
      <w:r w:rsidR="00A0180C" w:rsidRPr="00927965">
        <w:t>behaviour</w:t>
      </w:r>
      <w:proofErr w:type="spellEnd"/>
      <w:r w:rsidR="00A0180C" w:rsidRPr="00927965">
        <w:t xml:space="preserve"> to explain these underlying trends.</w:t>
      </w:r>
    </w:p>
    <w:p w14:paraId="337232FA" w14:textId="529E9B8B" w:rsidR="004D5F9C" w:rsidRPr="00927965" w:rsidRDefault="00674E71" w:rsidP="000B0BAF">
      <w:r w:rsidRPr="00927965">
        <w:t>To</w:t>
      </w:r>
      <w:r w:rsidR="004D5F9C" w:rsidRPr="00927965">
        <w:t xml:space="preserve"> disentangle the effects of</w:t>
      </w:r>
      <w:r w:rsidR="003246A0" w:rsidRPr="00927965">
        <w:t xml:space="preserve"> </w:t>
      </w:r>
      <w:r w:rsidR="002E13BA">
        <w:t>these</w:t>
      </w:r>
      <w:r w:rsidR="004D5F9C" w:rsidRPr="00927965">
        <w:t xml:space="preserve"> variables</w:t>
      </w:r>
      <w:r w:rsidR="002E13BA">
        <w:t xml:space="preserve"> (e.g. set type, ENSO) </w:t>
      </w:r>
      <w:r w:rsidR="004D5F9C" w:rsidRPr="00927965">
        <w:t xml:space="preserve">on </w:t>
      </w:r>
      <w:r w:rsidR="00111B20" w:rsidRPr="00927965">
        <w:t>purse seine COG over time</w:t>
      </w:r>
      <w:r w:rsidR="00461DCA">
        <w:t xml:space="preserve">, </w:t>
      </w:r>
      <w:r w:rsidR="00111B20" w:rsidRPr="00927965">
        <w:t xml:space="preserve">the longitudinal distribution of purse seine effort was modelled accounting for a number of these variables. </w:t>
      </w:r>
      <w:r w:rsidR="0051769C" w:rsidRPr="00927965">
        <w:t xml:space="preserve">The results of this analysis are </w:t>
      </w:r>
      <w:proofErr w:type="spellStart"/>
      <w:r w:rsidR="0051769C" w:rsidRPr="00927965">
        <w:t>summarise</w:t>
      </w:r>
      <w:r w:rsidR="00F034FE" w:rsidRPr="00927965">
        <w:t>d</w:t>
      </w:r>
      <w:proofErr w:type="spellEnd"/>
      <w:r w:rsidR="00F034FE" w:rsidRPr="00927965">
        <w:t xml:space="preserve"> in </w:t>
      </w:r>
      <w:r w:rsidR="00F034FE" w:rsidRPr="00927965">
        <w:fldChar w:fldCharType="begin"/>
      </w:r>
      <w:r w:rsidR="00F034FE" w:rsidRPr="00927965">
        <w:instrText xml:space="preserve"> REF _Ref202091000 \h </w:instrText>
      </w:r>
      <w:r w:rsidR="00F034FE" w:rsidRPr="00927965">
        <w:fldChar w:fldCharType="separate"/>
      </w:r>
      <w:r w:rsidR="00A74FD3" w:rsidRPr="00927965">
        <w:t>Figure 3</w:t>
      </w:r>
      <w:r w:rsidR="00F034FE" w:rsidRPr="00927965">
        <w:fldChar w:fldCharType="end"/>
      </w:r>
      <w:r w:rsidR="00F034FE" w:rsidRPr="00927965">
        <w:t xml:space="preserve"> comparing </w:t>
      </w:r>
      <w:r w:rsidRPr="00927965">
        <w:t>outputs from the analysis with COG indices of effort</w:t>
      </w:r>
      <w:r w:rsidR="00E41C81">
        <w:t xml:space="preserve"> (for longitude only)</w:t>
      </w:r>
      <w:r w:rsidRPr="00927965">
        <w:t xml:space="preserve">. </w:t>
      </w:r>
      <w:r w:rsidR="00296BFA">
        <w:t>In summary, generalized add</w:t>
      </w:r>
      <w:r w:rsidR="00207803">
        <w:t>i</w:t>
      </w:r>
      <w:r w:rsidR="00296BFA">
        <w:t>tive models (GAMs) were applied</w:t>
      </w:r>
      <w:r w:rsidR="00207803" w:rsidRPr="00207803">
        <w:t xml:space="preserve"> </w:t>
      </w:r>
      <w:r w:rsidR="00207803">
        <w:t>to purse seine effort data</w:t>
      </w:r>
      <w:r w:rsidR="00296BFA">
        <w:t xml:space="preserve"> </w:t>
      </w:r>
      <w:r w:rsidR="005A6F50">
        <w:t xml:space="preserve">in R </w:t>
      </w:r>
      <w:r w:rsidR="00900CAE">
        <w:t>using the package ‘</w:t>
      </w:r>
      <w:proofErr w:type="spellStart"/>
      <w:r w:rsidR="00207803">
        <w:rPr>
          <w:i/>
          <w:iCs/>
        </w:rPr>
        <w:t>mgcv</w:t>
      </w:r>
      <w:proofErr w:type="spellEnd"/>
      <w:r w:rsidR="00900CAE">
        <w:t>’</w:t>
      </w:r>
      <w:r w:rsidR="005A6F50">
        <w:t>, modelling longitude as function of several variables known to influence effort</w:t>
      </w:r>
      <w:r w:rsidR="003440F0">
        <w:t xml:space="preserve"> </w:t>
      </w:r>
      <w:r w:rsidR="005A6F50">
        <w:t xml:space="preserve">including month, set type, flag and ENSO event </w:t>
      </w:r>
      <w:sdt>
        <w:sdtPr>
          <w:rPr>
            <w:color w:val="000000"/>
          </w:rPr>
          <w:tag w:val="MENDELEY_CITATION_v3_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"/>
          <w:id w:val="57828556"/>
          <w:placeholder>
            <w:docPart w:val="F87A800484F34B7EB122D01CEF73AE74"/>
          </w:placeholder>
        </w:sdtPr>
        <w:sdtContent>
          <w:r w:rsidR="00BC304E" w:rsidRPr="00BC304E">
            <w:rPr>
              <w:color w:val="000000"/>
            </w:rPr>
            <w:t>(R Core Team, 2024; Wood, 2011)</w:t>
          </w:r>
        </w:sdtContent>
      </w:sdt>
      <w:r w:rsidR="00207803" w:rsidRPr="00927965">
        <w:t>.</w:t>
      </w:r>
      <w:r w:rsidR="00207803">
        <w:t xml:space="preserve"> </w:t>
      </w:r>
      <w:r w:rsidRPr="00927965">
        <w:t>Outputs from th</w:t>
      </w:r>
      <w:r w:rsidR="00207803">
        <w:t>is</w:t>
      </w:r>
      <w:r w:rsidRPr="00927965">
        <w:t xml:space="preserve"> model showed a variable trend in longitude over time</w:t>
      </w:r>
      <w:r w:rsidR="00616581">
        <w:t xml:space="preserve"> with no clear signal</w:t>
      </w:r>
      <w:r w:rsidR="00A74FD3">
        <w:t>,</w:t>
      </w:r>
      <w:r w:rsidR="00DA2E82">
        <w:t xml:space="preserve"> and with </w:t>
      </w:r>
      <w:r w:rsidR="00A74FD3">
        <w:t xml:space="preserve">vessel </w:t>
      </w:r>
      <w:r w:rsidR="00DA2E82">
        <w:t>flag having a large effect</w:t>
      </w:r>
      <w:r w:rsidR="00C75832" w:rsidRPr="00927965">
        <w:t xml:space="preserve">. It was also apparent </w:t>
      </w:r>
      <w:r w:rsidR="00E85116">
        <w:t>from th</w:t>
      </w:r>
      <w:r w:rsidR="003440F0">
        <w:t>is</w:t>
      </w:r>
      <w:r w:rsidR="00E85116">
        <w:t xml:space="preserve"> analysis </w:t>
      </w:r>
      <w:r w:rsidR="00C75832" w:rsidRPr="00927965">
        <w:t xml:space="preserve">that </w:t>
      </w:r>
      <w:r w:rsidR="003246A0" w:rsidRPr="00927965">
        <w:t xml:space="preserve">different flagged vessels </w:t>
      </w:r>
      <w:r w:rsidR="00207803">
        <w:t xml:space="preserve">behave </w:t>
      </w:r>
      <w:r w:rsidR="003246A0" w:rsidRPr="00927965">
        <w:t>differently within the fishery, with some flexibly fishing throughout the convention area while others consistently fish similar regions each year.</w:t>
      </w:r>
      <w:r w:rsidRPr="00927965">
        <w:t xml:space="preserve"> </w:t>
      </w:r>
      <w:r w:rsidR="00A178BB" w:rsidRPr="00927965">
        <w:t xml:space="preserve">This suggests that if climate change does affect the distribution of </w:t>
      </w:r>
      <w:r w:rsidR="00207803" w:rsidRPr="00927965">
        <w:t>tuna,</w:t>
      </w:r>
      <w:r w:rsidR="00A178BB" w:rsidRPr="00927965">
        <w:t xml:space="preserve"> some vessels</w:t>
      </w:r>
      <w:r w:rsidR="00E85116">
        <w:t xml:space="preserve"> and flags</w:t>
      </w:r>
      <w:r w:rsidR="00A178BB" w:rsidRPr="00927965">
        <w:t xml:space="preserve"> will be more susceptible to these changes than others.</w:t>
      </w:r>
      <w:r w:rsidR="00DA2E82">
        <w:t xml:space="preserve"> However, currently </w:t>
      </w:r>
      <w:r w:rsidR="00C0477E">
        <w:t xml:space="preserve">it appears that COG cannot reliably detect a climate signal given the magnitude of inherent variability in the data and fishery due to other variables such as set type and </w:t>
      </w:r>
      <w:r w:rsidR="002151BE">
        <w:t>flag.</w:t>
      </w:r>
      <w:r w:rsidR="00207803">
        <w:t xml:space="preserve"> Therefore, this </w:t>
      </w:r>
      <w:r w:rsidR="00207803">
        <w:lastRenderedPageBreak/>
        <w:t xml:space="preserve">indicator may not meet </w:t>
      </w:r>
      <w:r w:rsidR="00A74628">
        <w:t xml:space="preserve">criteria four </w:t>
      </w:r>
      <w:r w:rsidR="001F19BF">
        <w:t xml:space="preserve">from the </w:t>
      </w:r>
      <w:r w:rsidR="00395315">
        <w:t xml:space="preserve">SC12 criteria </w:t>
      </w:r>
      <w:r w:rsidR="001F19BF">
        <w:t xml:space="preserve">which </w:t>
      </w:r>
      <w:r w:rsidR="003440F0">
        <w:t>require</w:t>
      </w:r>
      <w:r w:rsidR="00395315">
        <w:t>s</w:t>
      </w:r>
      <w:r w:rsidR="001F19BF">
        <w:t xml:space="preserve"> the indicator to be responsive and with minimal time lags</w:t>
      </w:r>
      <w:r w:rsidR="00395315">
        <w:t xml:space="preserve"> (Appendix 1)</w:t>
      </w:r>
      <w:r w:rsidR="001F19BF">
        <w:t>.</w:t>
      </w:r>
    </w:p>
    <w:p w14:paraId="3B62181B" w14:textId="5D87DA1D" w:rsidR="007D30E5" w:rsidRPr="00927965" w:rsidRDefault="003E2231" w:rsidP="00D40CC7">
      <w:pPr>
        <w:ind w:firstLine="720"/>
      </w:pPr>
      <w:r w:rsidRPr="00927965">
        <w:rPr>
          <w:rStyle w:val="Heading3Char"/>
          <w:lang w:val="en-AU"/>
        </w:rPr>
        <w:t>Description</w:t>
      </w:r>
      <w:r w:rsidR="007D30E5" w:rsidRPr="00927965">
        <w:rPr>
          <w:rStyle w:val="Heading3Char"/>
          <w:lang w:val="en-AU"/>
        </w:rPr>
        <w:t>:</w:t>
      </w:r>
      <w:r w:rsidRPr="00927965">
        <w:t xml:space="preserve"> Best estimates of total purse seine catches of BET, YFT and SKJ </w:t>
      </w:r>
      <w:r w:rsidR="003A2480" w:rsidRPr="00927965">
        <w:t>we</w:t>
      </w:r>
      <w:r w:rsidRPr="00927965">
        <w:t xml:space="preserve">re used to determine the </w:t>
      </w:r>
      <w:r w:rsidR="003A2480" w:rsidRPr="00927965">
        <w:t>COG</w:t>
      </w:r>
      <w:r w:rsidRPr="00927965">
        <w:t xml:space="preserve"> of catch, and best estimates of effort by set type for the </w:t>
      </w:r>
      <w:r w:rsidR="003A2480" w:rsidRPr="00927965">
        <w:t>COG</w:t>
      </w:r>
      <w:r w:rsidRPr="00927965">
        <w:t xml:space="preserve"> of effort</w:t>
      </w:r>
      <w:r w:rsidR="009B5778" w:rsidRPr="00927965">
        <w:t xml:space="preserve">. </w:t>
      </w:r>
      <w:r w:rsidR="00ED3E00" w:rsidRPr="00927965">
        <w:t>Data used w</w:t>
      </w:r>
      <w:r w:rsidR="00B162AF">
        <w:t>ere</w:t>
      </w:r>
      <w:r w:rsidR="00ED3E00" w:rsidRPr="00927965">
        <w:t xml:space="preserve"> extracted from S</w:t>
      </w:r>
      <w:r w:rsidR="00E722F0" w:rsidRPr="00927965">
        <w:t>BEST d</w:t>
      </w:r>
      <w:r w:rsidR="00ED3E00" w:rsidRPr="00927965">
        <w:t>atabases</w:t>
      </w:r>
      <w:r w:rsidR="006C65D4" w:rsidRPr="00927965">
        <w:t xml:space="preserve"> </w:t>
      </w:r>
      <w:r w:rsidR="00E722F0" w:rsidRPr="00927965">
        <w:t>using</w:t>
      </w:r>
      <w:r w:rsidR="006C65D4" w:rsidRPr="00927965">
        <w:t xml:space="preserve"> </w:t>
      </w:r>
      <w:r w:rsidR="007A7D33" w:rsidRPr="00927965">
        <w:t>raised (aggregated) 1x1 degree</w:t>
      </w:r>
      <w:r w:rsidR="00E722F0" w:rsidRPr="00927965">
        <w:t xml:space="preserve"> purse seine fishery data</w:t>
      </w:r>
      <w:r w:rsidR="00D33D75" w:rsidRPr="00927965">
        <w:t xml:space="preserve"> where set type information was available</w:t>
      </w:r>
      <w:r w:rsidRPr="00927965">
        <w:t xml:space="preserve">. Catches and effort </w:t>
      </w:r>
      <w:r w:rsidR="003A2480" w:rsidRPr="00927965">
        <w:t>we</w:t>
      </w:r>
      <w:r w:rsidRPr="00927965">
        <w:t xml:space="preserve">re constrained to </w:t>
      </w:r>
      <w:r w:rsidR="00E91072" w:rsidRPr="00927965">
        <w:t xml:space="preserve">WCPFC </w:t>
      </w:r>
      <w:r w:rsidRPr="00927965">
        <w:t>regions 6-8 (lat</w:t>
      </w:r>
      <w:r w:rsidR="004E4C57" w:rsidRPr="00927965">
        <w:t>itude</w:t>
      </w:r>
      <w:r w:rsidR="00F24543" w:rsidRPr="00927965">
        <w:t>: -20</w:t>
      </w:r>
      <w:r w:rsidR="007A7D33" w:rsidRPr="00927965">
        <w:rPr>
          <w:vertAlign w:val="superscript"/>
        </w:rPr>
        <w:t>o</w:t>
      </w:r>
      <w:r w:rsidR="00F24543" w:rsidRPr="00927965">
        <w:t>S – 10</w:t>
      </w:r>
      <w:r w:rsidR="007A7D33" w:rsidRPr="00927965">
        <w:rPr>
          <w:vertAlign w:val="superscript"/>
        </w:rPr>
        <w:t>o</w:t>
      </w:r>
      <w:r w:rsidR="00F24543" w:rsidRPr="00927965">
        <w:t xml:space="preserve">N, </w:t>
      </w:r>
      <w:r w:rsidRPr="00927965">
        <w:t>lon</w:t>
      </w:r>
      <w:r w:rsidR="00F24543" w:rsidRPr="00927965">
        <w:t>gitude: 140</w:t>
      </w:r>
      <w:r w:rsidR="007A7D33" w:rsidRPr="00927965">
        <w:rPr>
          <w:vertAlign w:val="superscript"/>
        </w:rPr>
        <w:t>o</w:t>
      </w:r>
      <w:r w:rsidR="007A7D33" w:rsidRPr="00927965">
        <w:t>E</w:t>
      </w:r>
      <w:r w:rsidR="00F24543" w:rsidRPr="00927965">
        <w:t xml:space="preserve"> – 210</w:t>
      </w:r>
      <w:r w:rsidR="007A7D33" w:rsidRPr="00927965">
        <w:rPr>
          <w:vertAlign w:val="superscript"/>
        </w:rPr>
        <w:t>o</w:t>
      </w:r>
      <w:r w:rsidR="00F24543" w:rsidRPr="00927965">
        <w:t>E</w:t>
      </w:r>
      <w:r w:rsidRPr="00927965">
        <w:t>)</w:t>
      </w:r>
      <w:r w:rsidR="006F484F" w:rsidRPr="00927965">
        <w:t xml:space="preserve"> and from years </w:t>
      </w:r>
      <w:r w:rsidR="004B44D3" w:rsidRPr="00927965">
        <w:t>1990-2023</w:t>
      </w:r>
      <w:r w:rsidR="003C4CB5" w:rsidRPr="00927965">
        <w:t xml:space="preserve"> </w:t>
      </w:r>
      <w:sdt>
        <w:sdtPr>
          <w:rPr>
            <w:color w:val="000000"/>
          </w:rPr>
          <w:tag w:val="MENDELEY_CITATION_v3_eyJjaXRhdGlvbklEIjoiTUVOREVMRVlfQ0lUQVRJT05fOGJjZjA1NjktODljMi00NmYzLTkyOGMtNDZlN2IzYzFkNjU4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nB1Ymxpc2hlci1wbGFjZSI6Im9ubGluZSJ9LCJpc1RlbXBvcmFyeSI6ZmFsc2V9XX0="/>
          <w:id w:val="-1382469056"/>
          <w:placeholder>
            <w:docPart w:val="DefaultPlaceholder_-1854013440"/>
          </w:placeholder>
        </w:sdtPr>
        <w:sdtContent>
          <w:r w:rsidR="00BC304E" w:rsidRPr="00BC304E">
            <w:rPr>
              <w:color w:val="000000"/>
            </w:rPr>
            <w:t>(Vidal et al., 2020)</w:t>
          </w:r>
        </w:sdtContent>
      </w:sdt>
      <w:r w:rsidR="006F484F" w:rsidRPr="00927965">
        <w:t>.</w:t>
      </w:r>
      <w:r w:rsidR="00E91072" w:rsidRPr="00927965">
        <w:t xml:space="preserve"> </w:t>
      </w:r>
      <w:r w:rsidR="008F4479" w:rsidRPr="00927965">
        <w:t xml:space="preserve">Catches and effort from domestic Indonesian, Vietnamese, and Philippines flagged vessels were not considered given differences in vessel class and fishing strategy. </w:t>
      </w:r>
      <w:r w:rsidR="008D5C47" w:rsidRPr="00927965">
        <w:t xml:space="preserve">Associated purse seine sets </w:t>
      </w:r>
      <w:r w:rsidR="003A2480" w:rsidRPr="00927965">
        <w:t>we</w:t>
      </w:r>
      <w:r w:rsidR="008D5C47" w:rsidRPr="00927965">
        <w:t xml:space="preserve">re </w:t>
      </w:r>
      <w:r w:rsidR="003A2480" w:rsidRPr="00927965">
        <w:t xml:space="preserve">considered as </w:t>
      </w:r>
      <w:r w:rsidR="008D5C47" w:rsidRPr="00927965">
        <w:t xml:space="preserve">sets made on drifting FADs only, floating objects and anchored FADs were not considered in this analysis. </w:t>
      </w:r>
      <w:r w:rsidR="007768EF" w:rsidRPr="00927965">
        <w:t xml:space="preserve">The </w:t>
      </w:r>
      <w:r w:rsidR="003A2480" w:rsidRPr="00927965">
        <w:t>COG</w:t>
      </w:r>
      <w:r w:rsidR="007768EF" w:rsidRPr="00927965">
        <w:t xml:space="preserve"> is an </w:t>
      </w:r>
      <w:r w:rsidR="009B7AE3" w:rsidRPr="00927965">
        <w:t xml:space="preserve">annual </w:t>
      </w:r>
      <w:r w:rsidR="007768EF" w:rsidRPr="00927965">
        <w:t>estimate of the</w:t>
      </w:r>
      <w:r w:rsidR="002B2AE8" w:rsidRPr="00927965">
        <w:t xml:space="preserve"> weighted</w:t>
      </w:r>
      <w:r w:rsidR="007768EF" w:rsidRPr="00927965">
        <w:t xml:space="preserve"> mean position of catch and effort </w:t>
      </w:r>
      <w:r w:rsidR="00D40CC7" w:rsidRPr="00927965">
        <w:t xml:space="preserve">where the number of sets is used to </w:t>
      </w:r>
      <w:proofErr w:type="gramStart"/>
      <w:r w:rsidR="00D40CC7" w:rsidRPr="00927965">
        <w:t>weight</w:t>
      </w:r>
      <w:proofErr w:type="gramEnd"/>
      <w:r w:rsidR="00D40CC7" w:rsidRPr="00927965">
        <w:t xml:space="preserve"> the effort </w:t>
      </w:r>
      <w:proofErr w:type="gramStart"/>
      <w:r w:rsidR="00D40CC7" w:rsidRPr="00927965">
        <w:t>COG, and</w:t>
      </w:r>
      <w:proofErr w:type="gramEnd"/>
      <w:r w:rsidR="00D40CC7" w:rsidRPr="00927965">
        <w:t xml:space="preserve"> catch to weight the catch COG by species. </w:t>
      </w:r>
    </w:p>
    <w:p w14:paraId="29378B3B" w14:textId="00D510FE" w:rsidR="007426F0" w:rsidRPr="00927965" w:rsidRDefault="00E02DD0" w:rsidP="00671DD0">
      <w:pPr>
        <w:ind w:firstLine="720"/>
        <w:rPr>
          <w:b/>
          <w:bCs/>
        </w:rPr>
      </w:pPr>
      <w:r w:rsidRPr="00927965">
        <w:rPr>
          <w:b/>
          <w:bCs/>
          <w:noProof/>
        </w:rPr>
        <w:lastRenderedPageBreak/>
        <mc:AlternateContent>
          <mc:Choice Requires="wpg">
            <w:drawing>
              <wp:anchor distT="0" distB="0" distL="114300" distR="114300" simplePos="0" relativeHeight="251658240" behindDoc="0" locked="0" layoutInCell="1" allowOverlap="1" wp14:anchorId="08F981B2" wp14:editId="437523AD">
                <wp:simplePos x="0" y="0"/>
                <wp:positionH relativeFrom="column">
                  <wp:posOffset>0</wp:posOffset>
                </wp:positionH>
                <wp:positionV relativeFrom="paragraph">
                  <wp:posOffset>285750</wp:posOffset>
                </wp:positionV>
                <wp:extent cx="5769610" cy="7530465"/>
                <wp:effectExtent l="0" t="0" r="2540" b="0"/>
                <wp:wrapTopAndBottom/>
                <wp:docPr id="1883745394" name="Group 7"/>
                <wp:cNvGraphicFramePr/>
                <a:graphic xmlns:a="http://schemas.openxmlformats.org/drawingml/2006/main">
                  <a:graphicData uri="http://schemas.microsoft.com/office/word/2010/wordprocessingGroup">
                    <wpg:wgp>
                      <wpg:cNvGrpSpPr/>
                      <wpg:grpSpPr>
                        <a:xfrm>
                          <a:off x="0" y="0"/>
                          <a:ext cx="5769610" cy="7530465"/>
                          <a:chOff x="0" y="0"/>
                          <a:chExt cx="5769610" cy="7530465"/>
                        </a:xfrm>
                      </wpg:grpSpPr>
                      <pic:pic xmlns:pic="http://schemas.openxmlformats.org/drawingml/2006/picture">
                        <pic:nvPicPr>
                          <pic:cNvPr id="341738364" name="Picture 4" descr="A map of dinosaurs with different colored dots&#10;&#10;AI-generated content may be incorrect."/>
                          <pic:cNvPicPr>
                            <a:picLocks noChangeAspect="1"/>
                          </pic:cNvPicPr>
                        </pic:nvPicPr>
                        <pic:blipFill rotWithShape="1">
                          <a:blip r:embed="rId13" cstate="print">
                            <a:extLst>
                              <a:ext uri="{28A0092B-C50C-407E-A947-70E740481C1C}">
                                <a14:useLocalDpi xmlns:a14="http://schemas.microsoft.com/office/drawing/2010/main" val="0"/>
                              </a:ext>
                            </a:extLst>
                          </a:blip>
                          <a:srcRect t="6043"/>
                          <a:stretch/>
                        </pic:blipFill>
                        <pic:spPr bwMode="auto">
                          <a:xfrm>
                            <a:off x="0" y="0"/>
                            <a:ext cx="5731510" cy="7404735"/>
                          </a:xfrm>
                          <a:prstGeom prst="rect">
                            <a:avLst/>
                          </a:prstGeom>
                          <a:ln>
                            <a:noFill/>
                          </a:ln>
                          <a:extLst>
                            <a:ext uri="{53640926-AAD7-44D8-BBD7-CCE9431645EC}">
                              <a14:shadowObscured xmlns:a14="http://schemas.microsoft.com/office/drawing/2010/main"/>
                            </a:ext>
                          </a:extLst>
                        </pic:spPr>
                      </pic:pic>
                      <wps:wsp>
                        <wps:cNvPr id="1426460331" name="Text Box 1"/>
                        <wps:cNvSpPr txBox="1"/>
                        <wps:spPr>
                          <a:xfrm>
                            <a:off x="0" y="7124700"/>
                            <a:ext cx="5769610" cy="405765"/>
                          </a:xfrm>
                          <a:prstGeom prst="rect">
                            <a:avLst/>
                          </a:prstGeom>
                          <a:solidFill>
                            <a:prstClr val="white"/>
                          </a:solidFill>
                          <a:ln>
                            <a:noFill/>
                          </a:ln>
                        </wps:spPr>
                        <wps:txbx>
                          <w:txbxContent>
                            <w:p w14:paraId="69E57D84" w14:textId="679B6DDC" w:rsidR="00E02DD0" w:rsidRPr="00927965" w:rsidRDefault="007E1488" w:rsidP="00E02DD0">
                              <w:pPr>
                                <w:pStyle w:val="Caption"/>
                                <w:rPr>
                                  <w:b/>
                                  <w:bCs/>
                                  <w:sz w:val="22"/>
                                  <w:szCs w:val="22"/>
                                </w:rPr>
                              </w:pPr>
                              <w:bookmarkStart w:id="137" w:name="_Ref202085111"/>
                              <w:r w:rsidRPr="00927965">
                                <w:t xml:space="preserve">Figure </w:t>
                              </w:r>
                              <w:r w:rsidR="00E02DD0" w:rsidRPr="00927965">
                                <w:fldChar w:fldCharType="begin"/>
                              </w:r>
                              <w:r w:rsidR="00E02DD0" w:rsidRPr="00927965">
                                <w:instrText xml:space="preserve"> SEQ Figure \* ARABIC </w:instrText>
                              </w:r>
                              <w:r w:rsidR="00E02DD0" w:rsidRPr="00927965">
                                <w:fldChar w:fldCharType="separate"/>
                              </w:r>
                              <w:r w:rsidR="0043634A" w:rsidRPr="00927965">
                                <w:t>1</w:t>
                              </w:r>
                              <w:r w:rsidR="00E02DD0" w:rsidRPr="00927965">
                                <w:fldChar w:fldCharType="end"/>
                              </w:r>
                              <w:bookmarkEnd w:id="137"/>
                              <w:r w:rsidR="00E02DD0" w:rsidRPr="00927965">
                                <w:t>: Centre of gravity of WCPFC purse seine effort by set type: all sets (all), drifting FAD-associated sets (ass), and free-school unassociated sets (una) from 1990-2023.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8F981B2" id="Group 7" o:spid="_x0000_s1026" style="position:absolute;left:0;text-align:left;margin-left:0;margin-top:22.5pt;width:454.3pt;height:592.95pt;z-index:251658240;mso-height-relative:margin" coordsize="57696,7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map of dinosaurs with different colored dots&#10;&#10;AI-generated content may be incorrect." style="position:absolute;width:57315;height:7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">
                  <v:imagedata r:id="rId14" o:title="A map of dinosaurs with different colored dots&#10;&#10;AI-generated content may be incorrect" croptop="3960f"/>
                </v:shape>
                <v:shapetype id="_x0000_t202" coordsize="21600,21600" o:spt="202" path="m,l,21600r21600,l21600,xe">
                  <v:stroke joinstyle="miter"/>
                  <v:path gradientshapeok="t" o:connecttype="rect"/>
                </v:shapetype>
                <v:shape id="_x0000_s1028" type="#_x0000_t202" style="position:absolute;top:71247;width:5769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" stroked="f">
                  <v:textbox style="mso-fit-shape-to-text:t" inset="0,0,0,0">
                    <w:txbxContent>
                      <w:p w14:paraId="69E57D84" w14:textId="679B6DDC" w:rsidR="00E02DD0" w:rsidRPr="00927965" w:rsidRDefault="007E1488" w:rsidP="00E02DD0">
                        <w:pPr>
                          <w:pStyle w:val="Caption"/>
                          <w:rPr>
                            <w:b/>
                            <w:bCs/>
                            <w:sz w:val="22"/>
                            <w:szCs w:val="22"/>
                          </w:rPr>
                        </w:pPr>
                        <w:bookmarkStart w:id="138" w:name="_Ref202085111"/>
                        <w:r w:rsidRPr="00927965">
                          <w:t xml:space="preserve">Figure </w:t>
                        </w:r>
                        <w:r w:rsidR="00E02DD0" w:rsidRPr="00927965">
                          <w:fldChar w:fldCharType="begin"/>
                        </w:r>
                        <w:r w:rsidR="00E02DD0" w:rsidRPr="00927965">
                          <w:instrText xml:space="preserve"> SEQ Figure \* ARABIC </w:instrText>
                        </w:r>
                        <w:r w:rsidR="00E02DD0" w:rsidRPr="00927965">
                          <w:fldChar w:fldCharType="separate"/>
                        </w:r>
                        <w:r w:rsidR="0043634A" w:rsidRPr="00927965">
                          <w:t>1</w:t>
                        </w:r>
                        <w:r w:rsidR="00E02DD0" w:rsidRPr="00927965">
                          <w:fldChar w:fldCharType="end"/>
                        </w:r>
                        <w:bookmarkEnd w:id="138"/>
                        <w:r w:rsidR="00E02DD0" w:rsidRPr="00927965">
                          <w:t>: Centre of gravity of WCPFC purse seine effort by set type: all sets (all), drifting FAD-associated sets (ass), and free-school unassociated sets (una) from 1990-2023.</w:t>
                        </w:r>
                      </w:p>
                    </w:txbxContent>
                  </v:textbox>
                </v:shape>
                <w10:wrap type="topAndBottom"/>
              </v:group>
            </w:pict>
          </mc:Fallback>
        </mc:AlternateContent>
      </w:r>
    </w:p>
    <w:p w14:paraId="7752ACBD" w14:textId="0264B41E" w:rsidR="00355C41" w:rsidRPr="00927965" w:rsidRDefault="00355C41" w:rsidP="00D87802">
      <w:pPr>
        <w:rPr>
          <w:b/>
          <w:bCs/>
        </w:rPr>
      </w:pPr>
    </w:p>
    <w:p w14:paraId="26649B80" w14:textId="77777777" w:rsidR="00355C41" w:rsidRPr="00927965" w:rsidRDefault="00355C41" w:rsidP="00D87802">
      <w:pPr>
        <w:rPr>
          <w:b/>
          <w:bCs/>
        </w:rPr>
      </w:pPr>
    </w:p>
    <w:p w14:paraId="475C5626" w14:textId="77777777" w:rsidR="00355C41" w:rsidRPr="00927965" w:rsidRDefault="00355C41" w:rsidP="00D87802">
      <w:pPr>
        <w:rPr>
          <w:b/>
          <w:bCs/>
        </w:rPr>
      </w:pPr>
    </w:p>
    <w:p w14:paraId="12BB47A9" w14:textId="77777777" w:rsidR="00355C41" w:rsidRPr="00927965" w:rsidRDefault="00355C41" w:rsidP="00D87802">
      <w:pPr>
        <w:rPr>
          <w:b/>
          <w:bCs/>
        </w:rPr>
      </w:pPr>
    </w:p>
    <w:p w14:paraId="0DC5D83E" w14:textId="43CF3E0A" w:rsidR="00355C41" w:rsidRPr="00927965" w:rsidRDefault="00E02DD0" w:rsidP="00D87802">
      <w:pPr>
        <w:rPr>
          <w:b/>
          <w:bCs/>
        </w:rPr>
      </w:pPr>
      <w:r w:rsidRPr="00927965">
        <w:rPr>
          <w:b/>
          <w:bCs/>
          <w:noProof/>
        </w:rPr>
        <mc:AlternateContent>
          <mc:Choice Requires="wpg">
            <w:drawing>
              <wp:anchor distT="0" distB="0" distL="114300" distR="114300" simplePos="0" relativeHeight="251658241" behindDoc="0" locked="0" layoutInCell="1" allowOverlap="1" wp14:anchorId="008BCC38" wp14:editId="7FE673A5">
                <wp:simplePos x="0" y="0"/>
                <wp:positionH relativeFrom="column">
                  <wp:posOffset>0</wp:posOffset>
                </wp:positionH>
                <wp:positionV relativeFrom="paragraph">
                  <wp:posOffset>200025</wp:posOffset>
                </wp:positionV>
                <wp:extent cx="5730875" cy="7334250"/>
                <wp:effectExtent l="0" t="0" r="3175" b="0"/>
                <wp:wrapTight wrapText="bothSides">
                  <wp:wrapPolygon edited="0">
                    <wp:start x="0" y="0"/>
                    <wp:lineTo x="0" y="21544"/>
                    <wp:lineTo x="21540" y="21544"/>
                    <wp:lineTo x="21540" y="0"/>
                    <wp:lineTo x="0" y="0"/>
                  </wp:wrapPolygon>
                </wp:wrapTight>
                <wp:docPr id="795773369" name="Group 8"/>
                <wp:cNvGraphicFramePr/>
                <a:graphic xmlns:a="http://schemas.openxmlformats.org/drawingml/2006/main">
                  <a:graphicData uri="http://schemas.microsoft.com/office/word/2010/wordprocessingGroup">
                    <wpg:wgp>
                      <wpg:cNvGrpSpPr/>
                      <wpg:grpSpPr>
                        <a:xfrm>
                          <a:off x="0" y="0"/>
                          <a:ext cx="5730875" cy="7334250"/>
                          <a:chOff x="0" y="0"/>
                          <a:chExt cx="5730875" cy="7334250"/>
                        </a:xfrm>
                      </wpg:grpSpPr>
                      <pic:pic xmlns:pic="http://schemas.openxmlformats.org/drawingml/2006/picture">
                        <pic:nvPicPr>
                          <pic:cNvPr id="1032408859" name="Picture 1" descr="A screenshot of a graph showing a dinosaur&#10;&#10;AI-generated content may be incorrect."/>
                          <pic:cNvPicPr>
                            <a:picLocks noChangeAspect="1"/>
                          </pic:cNvPicPr>
                        </pic:nvPicPr>
                        <pic:blipFill rotWithShape="1">
                          <a:blip r:embed="rId15" cstate="print">
                            <a:extLst>
                              <a:ext uri="{28A0092B-C50C-407E-A947-70E740481C1C}">
                                <a14:useLocalDpi xmlns:a14="http://schemas.microsoft.com/office/drawing/2010/main" val="0"/>
                              </a:ext>
                            </a:extLst>
                          </a:blip>
                          <a:srcRect t="7252"/>
                          <a:stretch/>
                        </pic:blipFill>
                        <pic:spPr bwMode="auto">
                          <a:xfrm>
                            <a:off x="0" y="0"/>
                            <a:ext cx="5730875" cy="7309485"/>
                          </a:xfrm>
                          <a:prstGeom prst="rect">
                            <a:avLst/>
                          </a:prstGeom>
                          <a:ln>
                            <a:noFill/>
                          </a:ln>
                          <a:extLst>
                            <a:ext uri="{53640926-AAD7-44D8-BBD7-CCE9431645EC}">
                              <a14:shadowObscured xmlns:a14="http://schemas.microsoft.com/office/drawing/2010/main"/>
                            </a:ext>
                          </a:extLst>
                        </pic:spPr>
                      </pic:pic>
                      <wps:wsp>
                        <wps:cNvPr id="1946945870" name="Text Box 1"/>
                        <wps:cNvSpPr txBox="1"/>
                        <wps:spPr>
                          <a:xfrm>
                            <a:off x="0" y="6962775"/>
                            <a:ext cx="5730875" cy="371475"/>
                          </a:xfrm>
                          <a:prstGeom prst="rect">
                            <a:avLst/>
                          </a:prstGeom>
                          <a:solidFill>
                            <a:prstClr val="white"/>
                          </a:solidFill>
                          <a:ln>
                            <a:noFill/>
                          </a:ln>
                        </wps:spPr>
                        <wps:txbx>
                          <w:txbxContent>
                            <w:p w14:paraId="40416FDB" w14:textId="480B7667" w:rsidR="00E02DD0" w:rsidRPr="00927965" w:rsidRDefault="00E02DD0" w:rsidP="00E02DD0">
                              <w:pPr>
                                <w:pStyle w:val="Caption"/>
                                <w:rPr>
                                  <w:b/>
                                  <w:bCs/>
                                  <w:sz w:val="22"/>
                                  <w:szCs w:val="22"/>
                                </w:rPr>
                              </w:pPr>
                              <w:bookmarkStart w:id="139" w:name="_Ref202085159"/>
                              <w:r w:rsidRPr="00927965">
                                <w:t xml:space="preserve">Figure </w:t>
                              </w:r>
                              <w:r w:rsidRPr="00927965">
                                <w:fldChar w:fldCharType="begin"/>
                              </w:r>
                              <w:r w:rsidRPr="00927965">
                                <w:instrText xml:space="preserve"> SEQ Figure \* ARABIC </w:instrText>
                              </w:r>
                              <w:r w:rsidRPr="00927965">
                                <w:fldChar w:fldCharType="separate"/>
                              </w:r>
                              <w:r w:rsidR="0043634A" w:rsidRPr="00927965">
                                <w:t>2</w:t>
                              </w:r>
                              <w:r w:rsidRPr="00927965">
                                <w:fldChar w:fldCharType="end"/>
                              </w:r>
                              <w:bookmarkEnd w:id="139"/>
                              <w:r w:rsidRPr="00927965">
                                <w:t>: Centre of gravity of WCPFC purse seine catch of bigeye tuna (BET), skipjack tuna (SKJ), and yellowfin tuna (YFT</w:t>
                              </w:r>
                              <w:r w:rsidR="0040461A" w:rsidRPr="00927965">
                                <w:t>) from all sets</w:t>
                              </w:r>
                              <w:r w:rsidRPr="00927965">
                                <w:t xml:space="preserve"> from 1990-2023.</w:t>
                              </w:r>
                            </w:p>
                            <w:p w14:paraId="4E1118E4" w14:textId="296CF230" w:rsidR="00E02DD0" w:rsidRPr="00927965" w:rsidRDefault="00E02DD0" w:rsidP="00E02DD0">
                              <w:pPr>
                                <w:pStyle w:val="Caption"/>
                                <w:rPr>
                                  <w:b/>
                                  <w:bCs/>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8BCC38" id="Group 8" o:spid="_x0000_s1029" style="position:absolute;left:0;text-align:left;margin-left:0;margin-top:15.75pt;width:451.25pt;height:577.5pt;z-index:251658241" coordsize="57308,73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">
                <v:shape id="Picture 1" o:spid="_x0000_s1030" type="#_x0000_t75" alt="A screenshot of a graph showing a dinosaur&#10;&#10;AI-generated content may be incorrect." style="position:absolute;width:57308;height:7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">
                  <v:imagedata r:id="rId16" o:title="A screenshot of a graph showing a dinosaur&#10;&#10;AI-generated content may be incorrect" croptop="4753f"/>
                </v:shape>
                <v:shape id="_x0000_s1031" type="#_x0000_t202" style="position:absolute;top:69627;width:57308;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" stroked="f">
                  <v:textbox inset="0,0,0,0">
                    <w:txbxContent>
                      <w:p w14:paraId="40416FDB" w14:textId="480B7667" w:rsidR="00E02DD0" w:rsidRPr="00927965" w:rsidRDefault="00E02DD0" w:rsidP="00E02DD0">
                        <w:pPr>
                          <w:pStyle w:val="Caption"/>
                          <w:rPr>
                            <w:b/>
                            <w:bCs/>
                            <w:sz w:val="22"/>
                            <w:szCs w:val="22"/>
                          </w:rPr>
                        </w:pPr>
                        <w:bookmarkStart w:id="140" w:name="_Ref202085159"/>
                        <w:r w:rsidRPr="00927965">
                          <w:t xml:space="preserve">Figure </w:t>
                        </w:r>
                        <w:r w:rsidRPr="00927965">
                          <w:fldChar w:fldCharType="begin"/>
                        </w:r>
                        <w:r w:rsidRPr="00927965">
                          <w:instrText xml:space="preserve"> SEQ Figure \* ARABIC </w:instrText>
                        </w:r>
                        <w:r w:rsidRPr="00927965">
                          <w:fldChar w:fldCharType="separate"/>
                        </w:r>
                        <w:r w:rsidR="0043634A" w:rsidRPr="00927965">
                          <w:t>2</w:t>
                        </w:r>
                        <w:r w:rsidRPr="00927965">
                          <w:fldChar w:fldCharType="end"/>
                        </w:r>
                        <w:bookmarkEnd w:id="140"/>
                        <w:r w:rsidRPr="00927965">
                          <w:t>: Centre of gravity of WCPFC purse seine catch of bigeye tuna (BET), skipjack tuna (SKJ), and yellowfin tuna (YFT</w:t>
                        </w:r>
                        <w:r w:rsidR="0040461A" w:rsidRPr="00927965">
                          <w:t>) from all sets</w:t>
                        </w:r>
                        <w:r w:rsidRPr="00927965">
                          <w:t xml:space="preserve"> from 1990-2023.</w:t>
                        </w:r>
                      </w:p>
                      <w:p w14:paraId="4E1118E4" w14:textId="296CF230" w:rsidR="00E02DD0" w:rsidRPr="00927965" w:rsidRDefault="00E02DD0" w:rsidP="00E02DD0">
                        <w:pPr>
                          <w:pStyle w:val="Caption"/>
                          <w:rPr>
                            <w:b/>
                            <w:bCs/>
                            <w:sz w:val="22"/>
                            <w:szCs w:val="22"/>
                          </w:rPr>
                        </w:pPr>
                      </w:p>
                    </w:txbxContent>
                  </v:textbox>
                </v:shape>
                <w10:wrap type="tight"/>
              </v:group>
            </w:pict>
          </mc:Fallback>
        </mc:AlternateContent>
      </w:r>
    </w:p>
    <w:p w14:paraId="7CFCA996" w14:textId="0F363560" w:rsidR="00712156" w:rsidRPr="00927965" w:rsidRDefault="00712156" w:rsidP="00D87802">
      <w:pPr>
        <w:rPr>
          <w:b/>
          <w:bCs/>
        </w:rPr>
      </w:pPr>
    </w:p>
    <w:p w14:paraId="7E3836CD" w14:textId="737D6D08" w:rsidR="00712156" w:rsidRPr="00927965" w:rsidRDefault="00712156" w:rsidP="00D87802">
      <w:pPr>
        <w:rPr>
          <w:b/>
          <w:bCs/>
        </w:rPr>
      </w:pPr>
    </w:p>
    <w:p w14:paraId="5D6CC498" w14:textId="2CB0C26A" w:rsidR="00712156" w:rsidRPr="00927965" w:rsidRDefault="00712156" w:rsidP="00D87802">
      <w:pPr>
        <w:rPr>
          <w:b/>
          <w:bCs/>
        </w:rPr>
      </w:pPr>
    </w:p>
    <w:p w14:paraId="36FDAB03" w14:textId="0B467613" w:rsidR="001D523C" w:rsidRPr="00927965" w:rsidRDefault="0051769C">
      <w:pPr>
        <w:rPr>
          <w:b/>
          <w:bCs/>
        </w:rPr>
      </w:pPr>
      <w:r w:rsidRPr="00927965">
        <w:rPr>
          <w:b/>
          <w:bCs/>
          <w:noProof/>
        </w:rPr>
        <w:lastRenderedPageBreak/>
        <mc:AlternateContent>
          <mc:Choice Requires="wpg">
            <w:drawing>
              <wp:anchor distT="0" distB="0" distL="114300" distR="114300" simplePos="0" relativeHeight="251658244" behindDoc="0" locked="0" layoutInCell="1" allowOverlap="1" wp14:anchorId="64211496" wp14:editId="11CD2BE9">
                <wp:simplePos x="0" y="0"/>
                <wp:positionH relativeFrom="column">
                  <wp:posOffset>-8890</wp:posOffset>
                </wp:positionH>
                <wp:positionV relativeFrom="paragraph">
                  <wp:posOffset>212725</wp:posOffset>
                </wp:positionV>
                <wp:extent cx="5796280" cy="4563110"/>
                <wp:effectExtent l="0" t="0" r="0" b="8890"/>
                <wp:wrapTopAndBottom/>
                <wp:docPr id="1228135959" name="Group 1"/>
                <wp:cNvGraphicFramePr/>
                <a:graphic xmlns:a="http://schemas.openxmlformats.org/drawingml/2006/main">
                  <a:graphicData uri="http://schemas.microsoft.com/office/word/2010/wordprocessingGroup">
                    <wpg:wgp>
                      <wpg:cNvGrpSpPr/>
                      <wpg:grpSpPr>
                        <a:xfrm>
                          <a:off x="0" y="0"/>
                          <a:ext cx="5796280" cy="4563110"/>
                          <a:chOff x="0" y="0"/>
                          <a:chExt cx="5796344" cy="4563374"/>
                        </a:xfrm>
                      </wpg:grpSpPr>
                      <wps:wsp>
                        <wps:cNvPr id="243347832" name="Text Box 2"/>
                        <wps:cNvSpPr txBox="1">
                          <a:spLocks noChangeArrowheads="1"/>
                        </wps:cNvSpPr>
                        <wps:spPr bwMode="auto">
                          <a:xfrm>
                            <a:off x="163895" y="4053843"/>
                            <a:ext cx="5632449" cy="509531"/>
                          </a:xfrm>
                          <a:prstGeom prst="rect">
                            <a:avLst/>
                          </a:prstGeom>
                          <a:solidFill>
                            <a:srgbClr val="FFFFFF"/>
                          </a:solidFill>
                          <a:ln w="9525">
                            <a:noFill/>
                            <a:miter lim="800000"/>
                            <a:headEnd/>
                            <a:tailEnd/>
                          </a:ln>
                        </wps:spPr>
                        <wps:txbx>
                          <w:txbxContent>
                            <w:p w14:paraId="3EE741A0" w14:textId="708A57FD" w:rsidR="0051769C" w:rsidRPr="00927965" w:rsidRDefault="0051769C" w:rsidP="0051769C">
                              <w:pPr>
                                <w:pStyle w:val="Caption"/>
                                <w:rPr>
                                  <w:b/>
                                  <w:bCs/>
                                </w:rPr>
                              </w:pPr>
                              <w:bookmarkStart w:id="141" w:name="_Ref202091000"/>
                              <w:r w:rsidRPr="00927965">
                                <w:t xml:space="preserve">Figure </w:t>
                              </w:r>
                              <w:r w:rsidRPr="00927965">
                                <w:fldChar w:fldCharType="begin"/>
                              </w:r>
                              <w:r w:rsidRPr="00927965">
                                <w:instrText xml:space="preserve"> SEQ Figure \* ARABIC </w:instrText>
                              </w:r>
                              <w:r w:rsidRPr="00927965">
                                <w:fldChar w:fldCharType="separate"/>
                              </w:r>
                              <w:r w:rsidR="0043634A" w:rsidRPr="00927965">
                                <w:t>3</w:t>
                              </w:r>
                              <w:r w:rsidRPr="00927965">
                                <w:fldChar w:fldCharType="end"/>
                              </w:r>
                              <w:bookmarkEnd w:id="141"/>
                              <w:r w:rsidR="00F8588B" w:rsidRPr="00927965">
                                <w:t>:</w:t>
                              </w:r>
                              <w:r w:rsidRPr="00927965">
                                <w:t xml:space="preserve"> Comparison of </w:t>
                              </w:r>
                              <w:r w:rsidR="00E3758D" w:rsidRPr="00927965">
                                <w:t xml:space="preserve">indices used to monitor the longitudinal distribution of the WCPFC purse seine fishery </w:t>
                              </w:r>
                              <w:r w:rsidR="00F034FE" w:rsidRPr="00927965">
                                <w:t>from 1990-2023</w:t>
                              </w:r>
                              <w:r w:rsidR="00E3758D" w:rsidRPr="00927965">
                                <w:t>. Black = modelled longitude</w:t>
                              </w:r>
                              <w:r w:rsidR="00104ECE" w:rsidRPr="00927965">
                                <w:t>. R</w:t>
                              </w:r>
                              <w:r w:rsidR="00F8588B" w:rsidRPr="00927965">
                                <w:t xml:space="preserve">ed = </w:t>
                              </w:r>
                              <w:r w:rsidR="00F8588B" w:rsidRPr="00927965">
                                <w:t>unstandardised mean longitude of effort</w:t>
                              </w:r>
                              <w:r w:rsidR="00104ECE" w:rsidRPr="00927965">
                                <w:t>. B</w:t>
                              </w:r>
                              <w:r w:rsidR="00F8588B" w:rsidRPr="00927965">
                                <w:t>lue = COG of catch</w:t>
                              </w:r>
                              <w:r w:rsidR="00104ECE" w:rsidRPr="00927965">
                                <w:t>. G</w:t>
                              </w:r>
                              <w:r w:rsidR="00F8588B" w:rsidRPr="00927965">
                                <w:t>reen = COG of effort.</w:t>
                              </w:r>
                              <w:r w:rsidR="00104ECE" w:rsidRPr="00927965">
                                <w:t xml:space="preserve"> Dashed black = </w:t>
                              </w:r>
                              <w:r w:rsidR="0020149E">
                                <w:t>m</w:t>
                              </w:r>
                              <w:r w:rsidR="00B0123D" w:rsidRPr="00927965">
                                <w:t>ean longitude from 1995-2005.</w:t>
                              </w:r>
                            </w:p>
                            <w:p w14:paraId="239BBBF1" w14:textId="0710B976" w:rsidR="0051769C" w:rsidRPr="00927965" w:rsidRDefault="0051769C"/>
                          </w:txbxContent>
                        </wps:txbx>
                        <wps:bodyPr rot="0" vert="horz" wrap="square" lIns="91440" tIns="45720" rIns="91440" bIns="45720" anchor="t" anchorCtr="0">
                          <a:noAutofit/>
                        </wps:bodyPr>
                      </wps:wsp>
                      <pic:pic xmlns:pic="http://schemas.openxmlformats.org/drawingml/2006/picture">
                        <pic:nvPicPr>
                          <pic:cNvPr id="341285445" name="Picture 1" descr="A graph of a graph&#10;&#10;AI-generated content may be incorrect."/>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109720"/>
                          </a:xfrm>
                          <a:prstGeom prst="rect">
                            <a:avLst/>
                          </a:prstGeom>
                        </pic:spPr>
                      </pic:pic>
                    </wpg:wgp>
                  </a:graphicData>
                </a:graphic>
                <wp14:sizeRelV relativeFrom="margin">
                  <wp14:pctHeight>0</wp14:pctHeight>
                </wp14:sizeRelV>
              </wp:anchor>
            </w:drawing>
          </mc:Choice>
          <mc:Fallback>
            <w:pict>
              <v:group w14:anchorId="64211496" id="Group 1" o:spid="_x0000_s1032" style="position:absolute;left:0;text-align:left;margin-left:-.7pt;margin-top:16.75pt;width:456.4pt;height:359.3pt;z-index:251658244;mso-height-relative:margin" coordsize="57963,4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">
                <v:shape id="Text Box 2" o:spid="_x0000_s1033" type="#_x0000_t202" style="position:absolute;left:1638;top:40538;width:56325;height:5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" stroked="f">
                  <v:textbox>
                    <w:txbxContent>
                      <w:p w14:paraId="3EE741A0" w14:textId="708A57FD" w:rsidR="0051769C" w:rsidRPr="00927965" w:rsidRDefault="0051769C" w:rsidP="0051769C">
                        <w:pPr>
                          <w:pStyle w:val="Caption"/>
                          <w:rPr>
                            <w:b/>
                            <w:bCs/>
                          </w:rPr>
                        </w:pPr>
                        <w:bookmarkStart w:id="142" w:name="_Ref202091000"/>
                        <w:r w:rsidRPr="00927965">
                          <w:t xml:space="preserve">Figure </w:t>
                        </w:r>
                        <w:r w:rsidRPr="00927965">
                          <w:fldChar w:fldCharType="begin"/>
                        </w:r>
                        <w:r w:rsidRPr="00927965">
                          <w:instrText xml:space="preserve"> SEQ Figure \* ARABIC </w:instrText>
                        </w:r>
                        <w:r w:rsidRPr="00927965">
                          <w:fldChar w:fldCharType="separate"/>
                        </w:r>
                        <w:r w:rsidR="0043634A" w:rsidRPr="00927965">
                          <w:t>3</w:t>
                        </w:r>
                        <w:r w:rsidRPr="00927965">
                          <w:fldChar w:fldCharType="end"/>
                        </w:r>
                        <w:bookmarkEnd w:id="142"/>
                        <w:r w:rsidR="00F8588B" w:rsidRPr="00927965">
                          <w:t>:</w:t>
                        </w:r>
                        <w:r w:rsidRPr="00927965">
                          <w:t xml:space="preserve"> Comparison of </w:t>
                        </w:r>
                        <w:r w:rsidR="00E3758D" w:rsidRPr="00927965">
                          <w:t xml:space="preserve">indices used to monitor the longitudinal distribution of the WCPFC purse seine fishery </w:t>
                        </w:r>
                        <w:r w:rsidR="00F034FE" w:rsidRPr="00927965">
                          <w:t>from 1990-2023</w:t>
                        </w:r>
                        <w:r w:rsidR="00E3758D" w:rsidRPr="00927965">
                          <w:t>. Black = modelled longitude</w:t>
                        </w:r>
                        <w:r w:rsidR="00104ECE" w:rsidRPr="00927965">
                          <w:t>. R</w:t>
                        </w:r>
                        <w:r w:rsidR="00F8588B" w:rsidRPr="00927965">
                          <w:t xml:space="preserve">ed = </w:t>
                        </w:r>
                        <w:r w:rsidR="00F8588B" w:rsidRPr="00927965">
                          <w:t>unstandardised mean longitude of effort</w:t>
                        </w:r>
                        <w:r w:rsidR="00104ECE" w:rsidRPr="00927965">
                          <w:t>. B</w:t>
                        </w:r>
                        <w:r w:rsidR="00F8588B" w:rsidRPr="00927965">
                          <w:t>lue = COG of catch</w:t>
                        </w:r>
                        <w:r w:rsidR="00104ECE" w:rsidRPr="00927965">
                          <w:t>. G</w:t>
                        </w:r>
                        <w:r w:rsidR="00F8588B" w:rsidRPr="00927965">
                          <w:t>reen = COG of effort.</w:t>
                        </w:r>
                        <w:r w:rsidR="00104ECE" w:rsidRPr="00927965">
                          <w:t xml:space="preserve"> Dashed black = </w:t>
                        </w:r>
                        <w:r w:rsidR="0020149E">
                          <w:t>m</w:t>
                        </w:r>
                        <w:r w:rsidR="00B0123D" w:rsidRPr="00927965">
                          <w:t>ean longitude from 1995-2005.</w:t>
                        </w:r>
                      </w:p>
                      <w:p w14:paraId="239BBBF1" w14:textId="0710B976" w:rsidR="0051769C" w:rsidRPr="00927965" w:rsidRDefault="0051769C"/>
                    </w:txbxContent>
                  </v:textbox>
                </v:shape>
                <v:shape id="Picture 1" o:spid="_x0000_s1034" type="#_x0000_t75" alt="A graph of a graph&#10;&#10;AI-generated content may be incorrect." style="position:absolute;width:57315;height:4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">
                  <v:imagedata r:id="rId18" o:title="A graph of a graph&#10;&#10;AI-generated content may be incorrect"/>
                </v:shape>
                <w10:wrap type="topAndBottom"/>
              </v:group>
            </w:pict>
          </mc:Fallback>
        </mc:AlternateContent>
      </w:r>
      <w:r w:rsidR="001D523C" w:rsidRPr="00927965">
        <w:rPr>
          <w:b/>
          <w:bCs/>
        </w:rPr>
        <w:br w:type="page"/>
      </w:r>
    </w:p>
    <w:p w14:paraId="59E0C693" w14:textId="3A862B97" w:rsidR="00D87802" w:rsidRPr="00927965" w:rsidRDefault="00D87802" w:rsidP="00A10156">
      <w:pPr>
        <w:pStyle w:val="Heading2"/>
      </w:pPr>
      <w:bookmarkStart w:id="143" w:name="_Toc203027950"/>
      <w:r w:rsidRPr="00927965">
        <w:lastRenderedPageBreak/>
        <w:t xml:space="preserve">Indicator </w:t>
      </w:r>
      <w:r w:rsidR="000262DC">
        <w:t>X</w:t>
      </w:r>
      <w:r w:rsidRPr="00927965">
        <w:t xml:space="preserve">: </w:t>
      </w:r>
      <w:r w:rsidR="00EA7ABC" w:rsidRPr="00927965">
        <w:t>Size</w:t>
      </w:r>
      <w:r w:rsidR="00B0123D" w:rsidRPr="00927965">
        <w:t xml:space="preserve"> composition</w:t>
      </w:r>
      <w:r w:rsidR="00CE30D7" w:rsidRPr="00927965">
        <w:t xml:space="preserve"> of tunas</w:t>
      </w:r>
      <w:bookmarkEnd w:id="143"/>
    </w:p>
    <w:p w14:paraId="0CDFE047" w14:textId="6D4D6306" w:rsidR="002D2233" w:rsidRPr="00927965" w:rsidRDefault="00CF6A1C" w:rsidP="00B0123D">
      <w:pPr>
        <w:ind w:firstLine="720"/>
      </w:pPr>
      <w:r w:rsidRPr="00927965">
        <w:rPr>
          <w:rStyle w:val="Heading3Char"/>
          <w:lang w:val="en-AU"/>
        </w:rPr>
        <w:t>Rationale:</w:t>
      </w:r>
      <w:r w:rsidR="00216F53" w:rsidRPr="00927965">
        <w:rPr>
          <w:b/>
          <w:bCs/>
        </w:rPr>
        <w:t xml:space="preserve"> </w:t>
      </w:r>
      <w:r w:rsidR="00216F53" w:rsidRPr="00927965">
        <w:t xml:space="preserve">The size composition of a fish population is influenced by a range of factors including fishing and its environment. </w:t>
      </w:r>
      <w:r w:rsidR="00616C3C" w:rsidRPr="00927965">
        <w:t>For example, changing oceanographic conditions could influence prey availability</w:t>
      </w:r>
      <w:r w:rsidR="002B4D86" w:rsidRPr="00927965">
        <w:t xml:space="preserve"> </w:t>
      </w:r>
      <w:r w:rsidR="00D82472">
        <w:t xml:space="preserve">or recruitment </w:t>
      </w:r>
      <w:r w:rsidR="002B4D86" w:rsidRPr="00927965">
        <w:t xml:space="preserve">having knock-on effects </w:t>
      </w:r>
      <w:r w:rsidR="00A43B4A" w:rsidRPr="00927965">
        <w:t>on</w:t>
      </w:r>
      <w:r w:rsidR="002B4D86" w:rsidRPr="00927965">
        <w:t xml:space="preserve"> fish size composition. </w:t>
      </w:r>
      <w:r w:rsidR="00406CE2" w:rsidRPr="00927965">
        <w:t xml:space="preserve">How the environment and climate change is </w:t>
      </w:r>
      <w:r w:rsidR="004143B7" w:rsidRPr="00927965">
        <w:t>influencing</w:t>
      </w:r>
      <w:r w:rsidR="00406CE2" w:rsidRPr="00927965">
        <w:t xml:space="preserve"> tuna size composition is </w:t>
      </w:r>
      <w:r w:rsidR="00811A71" w:rsidRPr="00927965">
        <w:t xml:space="preserve">not well known. However, by monitoring tuna size composition, any changes </w:t>
      </w:r>
      <w:r w:rsidR="00237C08" w:rsidRPr="00927965">
        <w:t xml:space="preserve">can be identified </w:t>
      </w:r>
      <w:r w:rsidR="00811A71" w:rsidRPr="00927965">
        <w:t xml:space="preserve">which can help </w:t>
      </w:r>
      <w:r w:rsidR="00064F63" w:rsidRPr="00927965">
        <w:t>determine</w:t>
      </w:r>
      <w:r w:rsidR="00811A71" w:rsidRPr="00927965">
        <w:t xml:space="preserve"> sustainability of the fishery and inform management decisions.</w:t>
      </w:r>
      <w:r w:rsidR="00E23D0B" w:rsidRPr="00927965">
        <w:t xml:space="preserve"> </w:t>
      </w:r>
    </w:p>
    <w:p w14:paraId="37CE936B" w14:textId="64FBDBB8" w:rsidR="00FD00FB" w:rsidRDefault="00CF6A1C" w:rsidP="008B227E">
      <w:pPr>
        <w:ind w:firstLine="720"/>
      </w:pPr>
      <w:r w:rsidRPr="00927965">
        <w:rPr>
          <w:rStyle w:val="Heading3Char"/>
          <w:lang w:val="en-AU"/>
        </w:rPr>
        <w:t>Status:</w:t>
      </w:r>
      <w:r w:rsidR="000A65B4" w:rsidRPr="00927965">
        <w:rPr>
          <w:b/>
          <w:bCs/>
        </w:rPr>
        <w:t xml:space="preserve"> </w:t>
      </w:r>
      <w:r w:rsidR="00EF515B" w:rsidRPr="00927965">
        <w:t>Trends in the size composition of tunas has varied from 1990-2023</w:t>
      </w:r>
      <w:r w:rsidR="00D32ACC">
        <w:t xml:space="preserve"> and there are no clear trends</w:t>
      </w:r>
      <w:r w:rsidR="00E05F44" w:rsidRPr="00927965">
        <w:t xml:space="preserve"> (</w:t>
      </w:r>
      <w:r w:rsidR="00B54834" w:rsidRPr="00927965">
        <w:fldChar w:fldCharType="begin"/>
      </w:r>
      <w:r w:rsidR="00B54834" w:rsidRPr="00927965">
        <w:instrText xml:space="preserve"> REF _Ref202085504 \h </w:instrText>
      </w:r>
      <w:r w:rsidR="00B54834" w:rsidRPr="00927965">
        <w:fldChar w:fldCharType="separate"/>
      </w:r>
      <w:r w:rsidR="008B2CF4" w:rsidRPr="00927965">
        <w:t>Figure 4</w:t>
      </w:r>
      <w:r w:rsidR="00B54834" w:rsidRPr="00927965">
        <w:fldChar w:fldCharType="end"/>
      </w:r>
      <w:r w:rsidR="00EA7ABC" w:rsidRPr="00927965">
        <w:t xml:space="preserve">; </w:t>
      </w:r>
      <w:r w:rsidR="00EA7ABC" w:rsidRPr="00927965">
        <w:fldChar w:fldCharType="begin"/>
      </w:r>
      <w:r w:rsidR="00EA7ABC" w:rsidRPr="00927965">
        <w:instrText xml:space="preserve"> REF _Ref202100863 \h </w:instrText>
      </w:r>
      <w:r w:rsidR="00EA7ABC" w:rsidRPr="00927965">
        <w:fldChar w:fldCharType="separate"/>
      </w:r>
      <w:r w:rsidR="008B2CF4" w:rsidRPr="00927965">
        <w:t>Figure 5</w:t>
      </w:r>
      <w:r w:rsidR="00EA7ABC" w:rsidRPr="00927965">
        <w:fldChar w:fldCharType="end"/>
      </w:r>
      <w:r w:rsidR="00E05F44" w:rsidRPr="00927965">
        <w:t>)</w:t>
      </w:r>
      <w:r w:rsidR="00EF515B" w:rsidRPr="00927965">
        <w:t>. This is likely a reflection of several factors including changes in sampling</w:t>
      </w:r>
      <w:r w:rsidR="00396334" w:rsidRPr="00927965">
        <w:t xml:space="preserve"> design, fishing </w:t>
      </w:r>
      <w:r w:rsidR="00A97802">
        <w:t>strategy</w:t>
      </w:r>
      <w:r w:rsidR="00396334" w:rsidRPr="00927965">
        <w:t>, and the underlying environment and populations.</w:t>
      </w:r>
      <w:r w:rsidR="00FF0FA0" w:rsidRPr="00927965">
        <w:t xml:space="preserve"> </w:t>
      </w:r>
    </w:p>
    <w:p w14:paraId="3A600D15" w14:textId="132D027D" w:rsidR="00F800DD" w:rsidRPr="00927965" w:rsidRDefault="00E05F44" w:rsidP="00FD00FB">
      <w:r w:rsidRPr="00927965">
        <w:t>For</w:t>
      </w:r>
      <w:r w:rsidR="0005229E" w:rsidRPr="00927965">
        <w:t xml:space="preserve"> bigeye tuna (</w:t>
      </w:r>
      <w:r w:rsidRPr="00927965">
        <w:t>BET</w:t>
      </w:r>
      <w:r w:rsidR="0005229E" w:rsidRPr="00927965">
        <w:t>)</w:t>
      </w:r>
      <w:r w:rsidRPr="00927965">
        <w:t xml:space="preserve">, their size composition has fluctuated over </w:t>
      </w:r>
      <w:proofErr w:type="gramStart"/>
      <w:r w:rsidRPr="00927965">
        <w:t>time</w:t>
      </w:r>
      <w:proofErr w:type="gramEnd"/>
      <w:r w:rsidR="00E560F1" w:rsidRPr="00927965">
        <w:t xml:space="preserve"> rising to values above the 1990-2000 </w:t>
      </w:r>
      <w:r w:rsidR="000A5BD9">
        <w:t>historical mean</w:t>
      </w:r>
      <w:r w:rsidR="000A5BD9" w:rsidRPr="00927965">
        <w:t xml:space="preserve"> </w:t>
      </w:r>
      <w:r w:rsidR="00E560F1" w:rsidRPr="00927965">
        <w:t xml:space="preserve">of 122cm </w:t>
      </w:r>
      <w:r w:rsidR="00155F5A" w:rsidRPr="00927965">
        <w:t>from 2007-2012 before declining to appr</w:t>
      </w:r>
      <w:r w:rsidR="003C4CB5" w:rsidRPr="00927965">
        <w:t>oxi</w:t>
      </w:r>
      <w:r w:rsidR="00155F5A" w:rsidRPr="00927965">
        <w:t>mately 2018. In recent years, length composition h</w:t>
      </w:r>
      <w:r w:rsidR="003C4CB5" w:rsidRPr="00927965">
        <w:t>a</w:t>
      </w:r>
      <w:r w:rsidR="00155F5A" w:rsidRPr="00927965">
        <w:t>s i</w:t>
      </w:r>
      <w:r w:rsidR="00712B5F" w:rsidRPr="00927965">
        <w:t>ncreased</w:t>
      </w:r>
      <w:r w:rsidR="00155F5A" w:rsidRPr="00927965">
        <w:t xml:space="preserve"> and the mean length in 2023 of </w:t>
      </w:r>
      <w:r w:rsidR="006D037B" w:rsidRPr="00927965">
        <w:t xml:space="preserve">125cm is above the historical mean. </w:t>
      </w:r>
      <w:r w:rsidR="00FF0FA0" w:rsidRPr="00927965">
        <w:t xml:space="preserve">Throughout this time, most BET catches in the longline fishery </w:t>
      </w:r>
      <w:r w:rsidR="00351B65">
        <w:t>have been</w:t>
      </w:r>
      <w:r w:rsidR="00FF0FA0" w:rsidRPr="00927965">
        <w:t xml:space="preserve"> above the length at 50% maturity</w:t>
      </w:r>
      <w:r w:rsidR="00712B5F" w:rsidRPr="00927965">
        <w:t xml:space="preserve"> of 103cm</w:t>
      </w:r>
      <w:r w:rsidR="00322F3D" w:rsidRPr="00927965">
        <w:t xml:space="preserve"> </w:t>
      </w:r>
      <w:sdt>
        <w:sdtPr>
          <w:rPr>
            <w:color w:val="000000"/>
          </w:rPr>
          <w:tag w:val="MENDELEY_CITATION_v3_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"/>
          <w:id w:val="-1746491648"/>
          <w:placeholder>
            <w:docPart w:val="DefaultPlaceholder_-1854013440"/>
          </w:placeholder>
        </w:sdtPr>
        <w:sdtContent>
          <w:r w:rsidR="00BC304E" w:rsidRPr="00BC304E">
            <w:rPr>
              <w:color w:val="000000"/>
            </w:rPr>
            <w:t>(Farley et al., 2017)</w:t>
          </w:r>
        </w:sdtContent>
      </w:sdt>
      <w:r w:rsidR="00FF0FA0" w:rsidRPr="00927965">
        <w:t xml:space="preserve">. </w:t>
      </w:r>
      <w:r w:rsidR="00351B65">
        <w:t>T</w:t>
      </w:r>
      <w:r w:rsidR="00FD00FB">
        <w:t>here has been a</w:t>
      </w:r>
      <w:r w:rsidR="00351B65">
        <w:t xml:space="preserve"> minor</w:t>
      </w:r>
      <w:r w:rsidR="00FD00FB" w:rsidRPr="00927965">
        <w:t xml:space="preserve"> upward trend in the proportion of small fish caught (&lt;105cm), and a decrease in the proportion of large fish caught (&gt;140cm) throughout the timeseries (</w:t>
      </w:r>
      <w:r w:rsidR="00FD00FB" w:rsidRPr="00927965">
        <w:fldChar w:fldCharType="begin"/>
      </w:r>
      <w:r w:rsidR="00FD00FB" w:rsidRPr="00927965">
        <w:instrText xml:space="preserve"> REF _Ref202100863 \h </w:instrText>
      </w:r>
      <w:r w:rsidR="00FD00FB" w:rsidRPr="00927965">
        <w:fldChar w:fldCharType="separate"/>
      </w:r>
      <w:r w:rsidR="0074093F" w:rsidRPr="00927965">
        <w:t>Figure 5</w:t>
      </w:r>
      <w:r w:rsidR="00FD00FB" w:rsidRPr="00927965">
        <w:fldChar w:fldCharType="end"/>
      </w:r>
      <w:r w:rsidR="00FD00FB" w:rsidRPr="00927965">
        <w:t>). However, this trend is not clear, and recent years have shown a shift in the opposing direction.</w:t>
      </w:r>
    </w:p>
    <w:p w14:paraId="40D47063" w14:textId="58A57097" w:rsidR="00F800DD" w:rsidRPr="00927965" w:rsidRDefault="006D037B" w:rsidP="00FD00FB">
      <w:r w:rsidRPr="00927965">
        <w:t>For SKJ, their size composition has been more variable which is likely a reflection of fishing and sampling programs.</w:t>
      </w:r>
      <w:r w:rsidR="00F22F91" w:rsidRPr="00927965">
        <w:t xml:space="preserve"> In recent years, SKJ size composition has declined </w:t>
      </w:r>
      <w:r w:rsidR="00FD3295" w:rsidRPr="00927965">
        <w:t xml:space="preserve">with </w:t>
      </w:r>
      <w:r w:rsidR="00832A97" w:rsidRPr="00927965">
        <w:t xml:space="preserve">nearly 75% of the length composition below the historical mean length of </w:t>
      </w:r>
      <w:r w:rsidR="00B06F39" w:rsidRPr="00927965">
        <w:t>51.3cm in 2022. Unlike YFT and BET,</w:t>
      </w:r>
      <w:r w:rsidR="00D43EC5" w:rsidRPr="00927965">
        <w:t xml:space="preserve"> catches have predominately </w:t>
      </w:r>
      <w:r w:rsidR="00B06F39" w:rsidRPr="00927965">
        <w:t xml:space="preserve">been </w:t>
      </w:r>
      <w:r w:rsidR="00D43EC5" w:rsidRPr="00927965">
        <w:t xml:space="preserve">below the length at 50% maturity of 55cm </w:t>
      </w:r>
      <w:r w:rsidR="00B06F39" w:rsidRPr="00927965">
        <w:t xml:space="preserve">which </w:t>
      </w:r>
      <w:r w:rsidR="00B2686F">
        <w:t>is likely</w:t>
      </w:r>
      <w:r w:rsidR="00B06F39" w:rsidRPr="00927965">
        <w:t xml:space="preserve"> due to </w:t>
      </w:r>
      <w:r w:rsidR="006F7193" w:rsidRPr="00927965">
        <w:t xml:space="preserve">most </w:t>
      </w:r>
      <w:r w:rsidR="0017774B" w:rsidRPr="00927965">
        <w:t>catch and sampling com</w:t>
      </w:r>
      <w:r w:rsidR="00F0460E">
        <w:t>ing</w:t>
      </w:r>
      <w:r w:rsidR="0017774B" w:rsidRPr="00927965">
        <w:t xml:space="preserve"> from the purse seine fishery </w:t>
      </w:r>
      <w:sdt>
        <w:sdtPr>
          <w:rPr>
            <w:color w:val="000000"/>
          </w:rPr>
          <w:tag w:val="MENDELEY_CITATION_v3_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"/>
          <w:id w:val="-1115757377"/>
          <w:placeholder>
            <w:docPart w:val="DefaultPlaceholder_-1854013440"/>
          </w:placeholder>
        </w:sdtPr>
        <w:sdtContent>
          <w:r w:rsidR="00BC304E" w:rsidRPr="00BC304E">
            <w:rPr>
              <w:color w:val="000000"/>
            </w:rPr>
            <w:t>(Ohashi et al., 2019)</w:t>
          </w:r>
        </w:sdtContent>
      </w:sdt>
      <w:r w:rsidR="00D43EC5" w:rsidRPr="00927965">
        <w:t>.</w:t>
      </w:r>
    </w:p>
    <w:p w14:paraId="5C46E72C" w14:textId="3FE4039F" w:rsidR="00F04BD6" w:rsidRPr="00927965" w:rsidRDefault="00322F3D" w:rsidP="00FD00FB">
      <w:r w:rsidRPr="00927965">
        <w:t xml:space="preserve">For YFT, </w:t>
      </w:r>
      <w:r w:rsidR="00DA1FA3" w:rsidRPr="00927965">
        <w:t xml:space="preserve">a decline in their size composition since 2012 is apparent. From 2000-2010, </w:t>
      </w:r>
      <w:r w:rsidRPr="00927965">
        <w:t xml:space="preserve">they show a similar trend to BET where </w:t>
      </w:r>
      <w:r w:rsidR="004A1388" w:rsidRPr="00927965">
        <w:t xml:space="preserve">their </w:t>
      </w:r>
      <w:proofErr w:type="gramStart"/>
      <w:r w:rsidR="004A1388" w:rsidRPr="00927965">
        <w:t>size composition</w:t>
      </w:r>
      <w:proofErr w:type="gramEnd"/>
      <w:r w:rsidR="004A1388" w:rsidRPr="00927965">
        <w:t xml:space="preserve"> declined in the early 2000s before rising around 2010. However, in contrast</w:t>
      </w:r>
      <w:r w:rsidR="000A0442" w:rsidRPr="00927965">
        <w:t xml:space="preserve"> to BET</w:t>
      </w:r>
      <w:r w:rsidR="004A1388" w:rsidRPr="00927965">
        <w:t xml:space="preserve"> their size composition has since declined and consistently remained below the historical mean value of </w:t>
      </w:r>
      <w:r w:rsidR="009C1508" w:rsidRPr="00927965">
        <w:t>120.8cm</w:t>
      </w:r>
      <w:r w:rsidR="00A6725A" w:rsidRPr="00927965">
        <w:t xml:space="preserve"> since 2012,</w:t>
      </w:r>
      <w:r w:rsidR="009C1508" w:rsidRPr="00927965">
        <w:t xml:space="preserve"> with a 2023 mean </w:t>
      </w:r>
      <w:r w:rsidR="00A6725A" w:rsidRPr="00927965">
        <w:t xml:space="preserve">length of </w:t>
      </w:r>
      <w:r w:rsidR="009C1508" w:rsidRPr="00927965">
        <w:t xml:space="preserve">113.9cm. </w:t>
      </w:r>
      <w:r w:rsidR="00A6725A" w:rsidRPr="00927965">
        <w:t>Like</w:t>
      </w:r>
      <w:r w:rsidR="009C1508" w:rsidRPr="00927965">
        <w:t xml:space="preserve"> BET, most of the size composition remains above the length at 5</w:t>
      </w:r>
      <w:r w:rsidR="005E218E" w:rsidRPr="00927965">
        <w:t>0</w:t>
      </w:r>
      <w:r w:rsidR="009C1508" w:rsidRPr="00927965">
        <w:t xml:space="preserve">% maturity of </w:t>
      </w:r>
      <w:r w:rsidR="005E218E" w:rsidRPr="00927965">
        <w:t>105cm</w:t>
      </w:r>
      <w:r w:rsidR="00B2686F">
        <w:t xml:space="preserve">. In terms of length proportions, there has been </w:t>
      </w:r>
      <w:r w:rsidR="00061052">
        <w:t xml:space="preserve">a slight increase in the proportion of small fish caught, and </w:t>
      </w:r>
      <w:r w:rsidR="0074093F">
        <w:t>a slight</w:t>
      </w:r>
      <w:r w:rsidR="00061052">
        <w:t xml:space="preserve"> decrease in the number of large fish caught</w:t>
      </w:r>
      <w:r w:rsidR="0074093F">
        <w:t>.</w:t>
      </w:r>
    </w:p>
    <w:p w14:paraId="681AEE27" w14:textId="6082E3F3" w:rsidR="0020369A" w:rsidRPr="00927965" w:rsidRDefault="00EC4EFC" w:rsidP="007E5FBE">
      <w:r>
        <w:t>T</w:t>
      </w:r>
      <w:r w:rsidR="00061052">
        <w:t xml:space="preserve">here </w:t>
      </w:r>
      <w:r>
        <w:t xml:space="preserve">is no evidence of an underlying climate </w:t>
      </w:r>
      <w:r w:rsidR="00061052">
        <w:t xml:space="preserve">trend in the </w:t>
      </w:r>
      <w:r w:rsidR="005D67B6">
        <w:t xml:space="preserve">length composition of </w:t>
      </w:r>
      <w:proofErr w:type="gramStart"/>
      <w:r w:rsidR="005D67B6">
        <w:t>tunas</w:t>
      </w:r>
      <w:proofErr w:type="gramEnd"/>
      <w:r w:rsidR="005D67B6">
        <w:t xml:space="preserve"> over time. </w:t>
      </w:r>
      <w:r w:rsidR="00890FB2">
        <w:t xml:space="preserve">Given the empirical nature of this indicator, it remains difficult to disentangle a range of variables that </w:t>
      </w:r>
      <w:r w:rsidR="001928A0">
        <w:t xml:space="preserve">are likely to </w:t>
      </w:r>
      <w:r w:rsidR="00890FB2">
        <w:t>influence the</w:t>
      </w:r>
      <w:r w:rsidR="007E5FBE">
        <w:t xml:space="preserve"> </w:t>
      </w:r>
      <w:r w:rsidR="00890FB2">
        <w:t xml:space="preserve">size composition of tunas </w:t>
      </w:r>
      <w:r w:rsidR="00332E12">
        <w:t>such as</w:t>
      </w:r>
      <w:r w:rsidR="00890FB2">
        <w:t xml:space="preserve"> </w:t>
      </w:r>
      <w:r w:rsidR="009144C2">
        <w:t xml:space="preserve">the resolution and </w:t>
      </w:r>
      <w:r w:rsidR="001928A0">
        <w:t>robustness of input data, changes in fishing pressure and strategy, natural environmental variability and so on.</w:t>
      </w:r>
      <w:r w:rsidR="00EB39E2">
        <w:t xml:space="preserve"> Further, </w:t>
      </w:r>
      <w:r w:rsidR="002522DE">
        <w:t xml:space="preserve">empirical length indicators </w:t>
      </w:r>
      <w:r w:rsidR="00C96E39">
        <w:t>are</w:t>
      </w:r>
      <w:r w:rsidR="00EB39E2">
        <w:t xml:space="preserve"> </w:t>
      </w:r>
      <w:r w:rsidR="002522DE">
        <w:t xml:space="preserve">generally </w:t>
      </w:r>
      <w:r w:rsidR="00EB39E2">
        <w:t xml:space="preserve">not </w:t>
      </w:r>
      <w:r w:rsidR="00E23C00">
        <w:t xml:space="preserve">considered </w:t>
      </w:r>
      <w:r w:rsidR="00EB39E2">
        <w:t>responsive to population level shifts in abundance</w:t>
      </w:r>
      <w:r w:rsidR="00C96E39">
        <w:t xml:space="preserve"> and </w:t>
      </w:r>
      <w:r w:rsidR="00E23C00">
        <w:t>th</w:t>
      </w:r>
      <w:r w:rsidR="006351A7">
        <w:t xml:space="preserve">us </w:t>
      </w:r>
      <w:r w:rsidR="00E23C00">
        <w:t xml:space="preserve">are not likely to be </w:t>
      </w:r>
      <w:r w:rsidR="003B2923">
        <w:t>an appropriate indicator</w:t>
      </w:r>
      <w:r w:rsidR="006351A7">
        <w:t>. I</w:t>
      </w:r>
      <w:r w:rsidR="00EB39E2">
        <w:t>t is unlikely</w:t>
      </w:r>
      <w:r>
        <w:t xml:space="preserve"> </w:t>
      </w:r>
      <w:r w:rsidR="00C63941">
        <w:t xml:space="preserve">that this indicator can reliably detect </w:t>
      </w:r>
      <w:r w:rsidR="0020369A">
        <w:t>a climate signal</w:t>
      </w:r>
      <w:r w:rsidR="007E5FBE">
        <w:t xml:space="preserve"> and</w:t>
      </w:r>
      <w:r w:rsidR="0020369A">
        <w:t xml:space="preserve"> </w:t>
      </w:r>
      <w:r w:rsidR="006351A7">
        <w:t xml:space="preserve">therefore, </w:t>
      </w:r>
      <w:r w:rsidR="0020369A">
        <w:t xml:space="preserve">may not meet criteria four from the </w:t>
      </w:r>
      <w:r w:rsidR="008152F3">
        <w:t xml:space="preserve">SC12 criteria </w:t>
      </w:r>
      <w:r w:rsidR="0020369A">
        <w:t>which require</w:t>
      </w:r>
      <w:r w:rsidR="007B4C08">
        <w:t>s</w:t>
      </w:r>
      <w:r w:rsidR="0020369A">
        <w:t xml:space="preserve"> the indicator to be responsive and with minimal time lags</w:t>
      </w:r>
      <w:r w:rsidR="008152F3">
        <w:t xml:space="preserve"> (Appendix 1)</w:t>
      </w:r>
      <w:r w:rsidR="0020369A">
        <w:t>.</w:t>
      </w:r>
    </w:p>
    <w:p w14:paraId="27C9F103" w14:textId="6CA7E7D0" w:rsidR="00CD56D2" w:rsidRPr="00927965" w:rsidRDefault="00CF6A1C" w:rsidP="006815F5">
      <w:r w:rsidRPr="00927965">
        <w:rPr>
          <w:rStyle w:val="Heading3Char"/>
          <w:lang w:val="en-AU"/>
        </w:rPr>
        <w:t>Description:</w:t>
      </w:r>
      <w:r w:rsidR="00702865" w:rsidRPr="00927965">
        <w:rPr>
          <w:b/>
          <w:bCs/>
        </w:rPr>
        <w:t xml:space="preserve"> </w:t>
      </w:r>
      <w:r w:rsidR="00EE7BF8" w:rsidRPr="00927965">
        <w:t xml:space="preserve">Length composition </w:t>
      </w:r>
      <w:r w:rsidR="00DB198F" w:rsidRPr="00927965">
        <w:t xml:space="preserve">data </w:t>
      </w:r>
      <w:r w:rsidR="00EE7BF8" w:rsidRPr="00927965">
        <w:t>for the three tuna species w</w:t>
      </w:r>
      <w:r w:rsidR="00DB198F" w:rsidRPr="00927965">
        <w:t xml:space="preserve">ere </w:t>
      </w:r>
      <w:r w:rsidR="00E94170">
        <w:t>extracted</w:t>
      </w:r>
      <w:r w:rsidR="00DB198F" w:rsidRPr="00927965">
        <w:t xml:space="preserve"> from observer and port sampling programs from SPC databases for the years 1990-2023. </w:t>
      </w:r>
      <w:r w:rsidR="00EE2882" w:rsidRPr="00927965">
        <w:t>Longline data w</w:t>
      </w:r>
      <w:r w:rsidR="000B4D01">
        <w:t>ere</w:t>
      </w:r>
      <w:r w:rsidR="00EE2882" w:rsidRPr="00927965">
        <w:t xml:space="preserve"> </w:t>
      </w:r>
      <w:r w:rsidR="00EE2882" w:rsidRPr="00927965">
        <w:lastRenderedPageBreak/>
        <w:t xml:space="preserve">used </w:t>
      </w:r>
      <w:r w:rsidR="00E04CB6" w:rsidRPr="00927965">
        <w:t>for BET and YFT, and a combination of longline and purse seine data for SKJ.</w:t>
      </w:r>
      <w:r w:rsidR="00F800DD" w:rsidRPr="00927965">
        <w:t xml:space="preserve"> Where required,</w:t>
      </w:r>
      <w:r w:rsidR="005C2E12" w:rsidRPr="00927965">
        <w:t xml:space="preserve"> total (or other)</w:t>
      </w:r>
      <w:r w:rsidR="00E04CB6" w:rsidRPr="00927965">
        <w:t xml:space="preserve"> </w:t>
      </w:r>
      <w:r w:rsidR="00F800DD" w:rsidRPr="00927965">
        <w:t>lengths were converted to for</w:t>
      </w:r>
      <w:r w:rsidR="005C2E12" w:rsidRPr="00927965">
        <w:t>k</w:t>
      </w:r>
      <w:r w:rsidR="00F800DD" w:rsidRPr="00927965">
        <w:t xml:space="preserve"> length measurements using well established conversion factors </w:t>
      </w:r>
      <w:sdt>
        <w:sdtPr>
          <w:rPr>
            <w:color w:val="000000"/>
          </w:rPr>
          <w:tag w:val="MENDELEY_CITATION_v3_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"/>
          <w:id w:val="-307714278"/>
          <w:placeholder>
            <w:docPart w:val="DefaultPlaceholder_-1854013440"/>
          </w:placeholder>
        </w:sdtPr>
        <w:sdtContent>
          <w:r w:rsidR="00BC304E" w:rsidRPr="00BC304E">
            <w:rPr>
              <w:color w:val="000000"/>
            </w:rPr>
            <w:t>(Macdonald et al., 2023, 2022)</w:t>
          </w:r>
        </w:sdtContent>
      </w:sdt>
      <w:r w:rsidR="00F800DD" w:rsidRPr="00927965">
        <w:t xml:space="preserve">. </w:t>
      </w:r>
      <w:r w:rsidR="007A6F65" w:rsidRPr="00927965">
        <w:t>Any outliers in the data were removed and length composition metrics extracte</w:t>
      </w:r>
      <w:r w:rsidR="004E789B" w:rsidRPr="00927965">
        <w:t>d</w:t>
      </w:r>
      <w:r w:rsidR="004A3C7B" w:rsidRPr="00927965">
        <w:t>.</w:t>
      </w:r>
      <w:r w:rsidR="004E789B" w:rsidRPr="00927965">
        <w:t xml:space="preserve"> This included</w:t>
      </w:r>
      <w:r w:rsidR="002C2D93" w:rsidRPr="00927965">
        <w:t xml:space="preserve"> estimating</w:t>
      </w:r>
      <w:r w:rsidR="009F1916" w:rsidRPr="00927965">
        <w:t xml:space="preserve"> a three-year rolling mean of</w:t>
      </w:r>
      <w:r w:rsidR="004A3C7B" w:rsidRPr="00927965">
        <w:t xml:space="preserve">: 1) </w:t>
      </w:r>
      <w:r w:rsidR="00D52A6B" w:rsidRPr="00927965">
        <w:t>small fish:</w:t>
      </w:r>
      <w:r w:rsidR="002C2D93" w:rsidRPr="00927965">
        <w:t xml:space="preserve"> the </w:t>
      </w:r>
      <w:r w:rsidR="004A3C7B" w:rsidRPr="00927965">
        <w:t xml:space="preserve">percentage of </w:t>
      </w:r>
      <w:r w:rsidR="002C2D93" w:rsidRPr="00927965">
        <w:t>fish that were below the 20</w:t>
      </w:r>
      <w:r w:rsidR="002C2D93" w:rsidRPr="00927965">
        <w:rPr>
          <w:vertAlign w:val="superscript"/>
        </w:rPr>
        <w:t>th</w:t>
      </w:r>
      <w:r w:rsidR="002C2D93" w:rsidRPr="00927965">
        <w:t xml:space="preserve"> percentile of fish sampled from 1990-2000,</w:t>
      </w:r>
      <w:r w:rsidR="00D52A6B" w:rsidRPr="00927965">
        <w:t xml:space="preserve"> 2) mean fish:</w:t>
      </w:r>
      <w:r w:rsidR="002C2D93" w:rsidRPr="00927965">
        <w:t xml:space="preserve"> the percentage of fish</w:t>
      </w:r>
      <w:r w:rsidR="006815F5" w:rsidRPr="00927965">
        <w:t xml:space="preserve"> </w:t>
      </w:r>
      <w:r w:rsidR="002C2D93" w:rsidRPr="00927965">
        <w:t xml:space="preserve">above the mean length of fish sampled from 1990-2000, and </w:t>
      </w:r>
      <w:r w:rsidR="00D52A6B" w:rsidRPr="00927965">
        <w:t xml:space="preserve">3) big fish: </w:t>
      </w:r>
      <w:r w:rsidR="002C2D93" w:rsidRPr="00927965">
        <w:t xml:space="preserve">the percentage of </w:t>
      </w:r>
      <w:r w:rsidR="00877D6B" w:rsidRPr="00927965">
        <w:t>fish</w:t>
      </w:r>
      <w:r w:rsidR="006815F5" w:rsidRPr="00927965">
        <w:t xml:space="preserve"> </w:t>
      </w:r>
      <w:r w:rsidR="00877D6B" w:rsidRPr="00927965">
        <w:t>above the 80</w:t>
      </w:r>
      <w:r w:rsidR="00877D6B" w:rsidRPr="00927965">
        <w:rPr>
          <w:vertAlign w:val="superscript"/>
        </w:rPr>
        <w:t>th</w:t>
      </w:r>
      <w:r w:rsidR="00877D6B" w:rsidRPr="00927965">
        <w:t xml:space="preserve"> percentile of fish sampled from 1990</w:t>
      </w:r>
      <w:r w:rsidR="00CA6A1C">
        <w:t>-</w:t>
      </w:r>
      <w:r w:rsidR="00877D6B" w:rsidRPr="00927965">
        <w:t>2000</w:t>
      </w:r>
      <w:r w:rsidR="00D52A6B" w:rsidRPr="00927965">
        <w:t>.</w:t>
      </w:r>
      <w:r w:rsidR="0022210F" w:rsidRPr="00927965">
        <w:t xml:space="preserve"> </w:t>
      </w:r>
      <w:r w:rsidR="009262C8" w:rsidRPr="00927965">
        <w:t>By monitoring these three indicators rather than just the mean length, a</w:t>
      </w:r>
      <w:r w:rsidR="00F7757C" w:rsidRPr="00927965">
        <w:t xml:space="preserve">n improved </w:t>
      </w:r>
      <w:r w:rsidR="00843FC7" w:rsidRPr="00927965">
        <w:t>understanding of a species size composition is gained</w:t>
      </w:r>
      <w:r w:rsidR="00CD56D2" w:rsidRPr="00927965">
        <w:t>.</w:t>
      </w:r>
    </w:p>
    <w:p w14:paraId="0A472277" w14:textId="29526FC6" w:rsidR="00CD56D2" w:rsidRPr="00927965" w:rsidRDefault="00B146EE" w:rsidP="001D7064">
      <w:pPr>
        <w:ind w:firstLine="720"/>
      </w:pPr>
      <w:r w:rsidRPr="00927965">
        <w:rPr>
          <w:noProof/>
        </w:rPr>
        <w:lastRenderedPageBreak/>
        <mc:AlternateContent>
          <mc:Choice Requires="wps">
            <w:drawing>
              <wp:anchor distT="0" distB="0" distL="114300" distR="114300" simplePos="0" relativeHeight="251658243" behindDoc="0" locked="0" layoutInCell="1" allowOverlap="1" wp14:anchorId="5A96CB5B" wp14:editId="6A0CBEB6">
                <wp:simplePos x="0" y="0"/>
                <wp:positionH relativeFrom="column">
                  <wp:posOffset>25400</wp:posOffset>
                </wp:positionH>
                <wp:positionV relativeFrom="paragraph">
                  <wp:posOffset>7938135</wp:posOffset>
                </wp:positionV>
                <wp:extent cx="5731510" cy="635"/>
                <wp:effectExtent l="0" t="0" r="0" b="0"/>
                <wp:wrapSquare wrapText="bothSides"/>
                <wp:docPr id="14350789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9EEF62" w14:textId="3E99688F" w:rsidR="00B146EE" w:rsidRPr="00927965" w:rsidRDefault="00B146EE" w:rsidP="00B146EE">
                            <w:pPr>
                              <w:pStyle w:val="Caption"/>
                              <w:rPr>
                                <w:sz w:val="22"/>
                                <w:szCs w:val="22"/>
                              </w:rPr>
                            </w:pPr>
                            <w:bookmarkStart w:id="144" w:name="_Ref202085504"/>
                            <w:r w:rsidRPr="00927965">
                              <w:t xml:space="preserve">Figure </w:t>
                            </w:r>
                            <w:r w:rsidRPr="00927965">
                              <w:fldChar w:fldCharType="begin"/>
                            </w:r>
                            <w:r w:rsidRPr="00927965">
                              <w:instrText xml:space="preserve"> SEQ Figure \* ARABIC </w:instrText>
                            </w:r>
                            <w:r w:rsidRPr="00927965">
                              <w:fldChar w:fldCharType="separate"/>
                            </w:r>
                            <w:r w:rsidR="0043634A" w:rsidRPr="00927965">
                              <w:t>4</w:t>
                            </w:r>
                            <w:r w:rsidRPr="00927965">
                              <w:fldChar w:fldCharType="end"/>
                            </w:r>
                            <w:bookmarkEnd w:id="144"/>
                            <w:r w:rsidRPr="00927965">
                              <w:t xml:space="preserve">: </w:t>
                            </w:r>
                            <w:r w:rsidR="005678CE" w:rsidRPr="00927965">
                              <w:t>Length composition</w:t>
                            </w:r>
                            <w:r w:rsidR="007A6FC6" w:rsidRPr="00927965">
                              <w:t xml:space="preserve"> (cm)</w:t>
                            </w:r>
                            <w:r w:rsidR="005678CE" w:rsidRPr="00927965">
                              <w:t xml:space="preserve"> of </w:t>
                            </w:r>
                            <w:r w:rsidR="00775A42" w:rsidRPr="00927965">
                              <w:t>bigeye tuna (BET), skipjack tuna (SKJ</w:t>
                            </w:r>
                            <w:r w:rsidR="00FF5A7C" w:rsidRPr="00927965">
                              <w:t>)</w:t>
                            </w:r>
                            <w:r w:rsidR="00775A42" w:rsidRPr="00927965">
                              <w:t>, and yellowfin tuna (YFT) in WCPFC longline fisheries (</w:t>
                            </w:r>
                            <w:r w:rsidR="008967F8" w:rsidRPr="00927965">
                              <w:t xml:space="preserve">plus </w:t>
                            </w:r>
                            <w:r w:rsidR="00775A42" w:rsidRPr="00927965">
                              <w:t xml:space="preserve">purse seine for SKJ) from 1990-2023. </w:t>
                            </w:r>
                            <w:r w:rsidR="00490827" w:rsidRPr="00927965">
                              <w:t>Dashed line =</w:t>
                            </w:r>
                            <w:r w:rsidR="00FA4FF1" w:rsidRPr="00927965">
                              <w:t xml:space="preserve"> mean length</w:t>
                            </w:r>
                            <w:r w:rsidR="00490827" w:rsidRPr="00927965">
                              <w:t xml:space="preserve"> </w:t>
                            </w:r>
                            <w:r w:rsidR="00B87D81" w:rsidRPr="00927965">
                              <w:t>from 1990</w:t>
                            </w:r>
                            <w:r w:rsidR="004B6DF4" w:rsidRPr="00927965">
                              <w:t xml:space="preserve">-2000, </w:t>
                            </w:r>
                            <w:r w:rsidR="00490827" w:rsidRPr="00927965">
                              <w:t xml:space="preserve">dotted line = </w:t>
                            </w:r>
                            <w:r w:rsidR="00F84151" w:rsidRPr="00927965">
                              <w:t>length at 50% maturity. Black dot = mean length with 25</w:t>
                            </w:r>
                            <w:r w:rsidR="00F84151" w:rsidRPr="00927965">
                              <w:rPr>
                                <w:vertAlign w:val="superscript"/>
                              </w:rPr>
                              <w:t>th</w:t>
                            </w:r>
                            <w:r w:rsidR="00F84151" w:rsidRPr="00927965">
                              <w:t>-75</w:t>
                            </w:r>
                            <w:r w:rsidR="00F84151" w:rsidRPr="00927965">
                              <w:rPr>
                                <w:vertAlign w:val="superscript"/>
                              </w:rPr>
                              <w:t>th</w:t>
                            </w:r>
                            <w:r w:rsidR="00F84151" w:rsidRPr="00927965">
                              <w:t xml:space="preserve"> percentile error 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6CB5B" id="Text Box 1" o:spid="_x0000_s1035" type="#_x0000_t202" style="position:absolute;left:0;text-align:left;margin-left:2pt;margin-top:625.05pt;width:451.3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" stroked="f">
                <v:textbox style="mso-fit-shape-to-text:t" inset="0,0,0,0">
                  <w:txbxContent>
                    <w:p w14:paraId="619EEF62" w14:textId="3E99688F" w:rsidR="00B146EE" w:rsidRPr="00927965" w:rsidRDefault="00B146EE" w:rsidP="00B146EE">
                      <w:pPr>
                        <w:pStyle w:val="Caption"/>
                        <w:rPr>
                          <w:sz w:val="22"/>
                          <w:szCs w:val="22"/>
                        </w:rPr>
                      </w:pPr>
                      <w:bookmarkStart w:id="145" w:name="_Ref202085504"/>
                      <w:r w:rsidRPr="00927965">
                        <w:t xml:space="preserve">Figure </w:t>
                      </w:r>
                      <w:r w:rsidRPr="00927965">
                        <w:fldChar w:fldCharType="begin"/>
                      </w:r>
                      <w:r w:rsidRPr="00927965">
                        <w:instrText xml:space="preserve"> SEQ Figure \* ARABIC </w:instrText>
                      </w:r>
                      <w:r w:rsidRPr="00927965">
                        <w:fldChar w:fldCharType="separate"/>
                      </w:r>
                      <w:r w:rsidR="0043634A" w:rsidRPr="00927965">
                        <w:t>4</w:t>
                      </w:r>
                      <w:r w:rsidRPr="00927965">
                        <w:fldChar w:fldCharType="end"/>
                      </w:r>
                      <w:bookmarkEnd w:id="145"/>
                      <w:r w:rsidRPr="00927965">
                        <w:t xml:space="preserve">: </w:t>
                      </w:r>
                      <w:r w:rsidR="005678CE" w:rsidRPr="00927965">
                        <w:t>Length composition</w:t>
                      </w:r>
                      <w:r w:rsidR="007A6FC6" w:rsidRPr="00927965">
                        <w:t xml:space="preserve"> (cm)</w:t>
                      </w:r>
                      <w:r w:rsidR="005678CE" w:rsidRPr="00927965">
                        <w:t xml:space="preserve"> of </w:t>
                      </w:r>
                      <w:r w:rsidR="00775A42" w:rsidRPr="00927965">
                        <w:t>bigeye tuna (BET), skipjack tuna (SKJ</w:t>
                      </w:r>
                      <w:r w:rsidR="00FF5A7C" w:rsidRPr="00927965">
                        <w:t>)</w:t>
                      </w:r>
                      <w:r w:rsidR="00775A42" w:rsidRPr="00927965">
                        <w:t>, and yellowfin tuna (YFT) in WCPFC longline fisheries (</w:t>
                      </w:r>
                      <w:r w:rsidR="008967F8" w:rsidRPr="00927965">
                        <w:t xml:space="preserve">plus </w:t>
                      </w:r>
                      <w:r w:rsidR="00775A42" w:rsidRPr="00927965">
                        <w:t xml:space="preserve">purse seine for SKJ) from 1990-2023. </w:t>
                      </w:r>
                      <w:r w:rsidR="00490827" w:rsidRPr="00927965">
                        <w:t>Dashed line =</w:t>
                      </w:r>
                      <w:r w:rsidR="00FA4FF1" w:rsidRPr="00927965">
                        <w:t xml:space="preserve"> mean length</w:t>
                      </w:r>
                      <w:r w:rsidR="00490827" w:rsidRPr="00927965">
                        <w:t xml:space="preserve"> </w:t>
                      </w:r>
                      <w:r w:rsidR="00B87D81" w:rsidRPr="00927965">
                        <w:t>from 1990</w:t>
                      </w:r>
                      <w:r w:rsidR="004B6DF4" w:rsidRPr="00927965">
                        <w:t xml:space="preserve">-2000, </w:t>
                      </w:r>
                      <w:r w:rsidR="00490827" w:rsidRPr="00927965">
                        <w:t xml:space="preserve">dotted line = </w:t>
                      </w:r>
                      <w:r w:rsidR="00F84151" w:rsidRPr="00927965">
                        <w:t>length at 50% maturity. Black dot = mean length with 25</w:t>
                      </w:r>
                      <w:r w:rsidR="00F84151" w:rsidRPr="00927965">
                        <w:rPr>
                          <w:vertAlign w:val="superscript"/>
                        </w:rPr>
                        <w:t>th</w:t>
                      </w:r>
                      <w:r w:rsidR="00F84151" w:rsidRPr="00927965">
                        <w:t>-75</w:t>
                      </w:r>
                      <w:r w:rsidR="00F84151" w:rsidRPr="00927965">
                        <w:rPr>
                          <w:vertAlign w:val="superscript"/>
                        </w:rPr>
                        <w:t>th</w:t>
                      </w:r>
                      <w:r w:rsidR="00F84151" w:rsidRPr="00927965">
                        <w:t xml:space="preserve"> percentile error bars.</w:t>
                      </w:r>
                    </w:p>
                  </w:txbxContent>
                </v:textbox>
                <w10:wrap type="square"/>
              </v:shape>
            </w:pict>
          </mc:Fallback>
        </mc:AlternateContent>
      </w:r>
      <w:r w:rsidRPr="00927965">
        <w:rPr>
          <w:noProof/>
        </w:rPr>
        <w:drawing>
          <wp:anchor distT="0" distB="0" distL="114300" distR="114300" simplePos="0" relativeHeight="251658242" behindDoc="0" locked="0" layoutInCell="1" allowOverlap="1" wp14:anchorId="1C8C03B7" wp14:editId="46EF6BF0">
            <wp:simplePos x="0" y="0"/>
            <wp:positionH relativeFrom="column">
              <wp:posOffset>25879</wp:posOffset>
            </wp:positionH>
            <wp:positionV relativeFrom="paragraph">
              <wp:posOffset>0</wp:posOffset>
            </wp:positionV>
            <wp:extent cx="5731510" cy="7880985"/>
            <wp:effectExtent l="0" t="0" r="2540" b="5715"/>
            <wp:wrapSquare wrapText="bothSides"/>
            <wp:docPr id="17810185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18581" name="Picture 1781018581"/>
                    <pic:cNvPicPr/>
                  </pic:nvPicPr>
                  <pic:blipFill>
                    <a:blip r:embed="rId19">
                      <a:extLst>
                        <a:ext uri="{28A0092B-C50C-407E-A947-70E740481C1C}">
                          <a14:useLocalDpi xmlns:a14="http://schemas.microsoft.com/office/drawing/2010/main" val="0"/>
                        </a:ext>
                      </a:extLst>
                    </a:blip>
                    <a:stretch>
                      <a:fillRect/>
                    </a:stretch>
                  </pic:blipFill>
                  <pic:spPr>
                    <a:xfrm>
                      <a:off x="0" y="0"/>
                      <a:ext cx="5731510" cy="7880985"/>
                    </a:xfrm>
                    <a:prstGeom prst="rect">
                      <a:avLst/>
                    </a:prstGeom>
                  </pic:spPr>
                </pic:pic>
              </a:graphicData>
            </a:graphic>
          </wp:anchor>
        </w:drawing>
      </w:r>
    </w:p>
    <w:p w14:paraId="110FB053" w14:textId="5388D901" w:rsidR="00CB5741" w:rsidRPr="00927965" w:rsidRDefault="0043634A" w:rsidP="00ED1D8D">
      <w:pPr>
        <w:jc w:val="center"/>
        <w:rPr>
          <w:b/>
          <w:bCs/>
        </w:rPr>
      </w:pPr>
      <w:r w:rsidRPr="00927965">
        <w:rPr>
          <w:b/>
          <w:bCs/>
          <w:noProof/>
        </w:rPr>
        <w:lastRenderedPageBreak/>
        <mc:AlternateContent>
          <mc:Choice Requires="wpg">
            <w:drawing>
              <wp:anchor distT="0" distB="0" distL="114300" distR="114300" simplePos="0" relativeHeight="251658245" behindDoc="0" locked="0" layoutInCell="1" allowOverlap="1" wp14:anchorId="43F9DAD2" wp14:editId="0C41C829">
                <wp:simplePos x="0" y="0"/>
                <wp:positionH relativeFrom="column">
                  <wp:posOffset>-60385</wp:posOffset>
                </wp:positionH>
                <wp:positionV relativeFrom="paragraph">
                  <wp:posOffset>-172528</wp:posOffset>
                </wp:positionV>
                <wp:extent cx="5766010" cy="8577580"/>
                <wp:effectExtent l="0" t="0" r="6350" b="0"/>
                <wp:wrapNone/>
                <wp:docPr id="1423987148" name="Group 4"/>
                <wp:cNvGraphicFramePr/>
                <a:graphic xmlns:a="http://schemas.openxmlformats.org/drawingml/2006/main">
                  <a:graphicData uri="http://schemas.microsoft.com/office/word/2010/wordprocessingGroup">
                    <wpg:wgp>
                      <wpg:cNvGrpSpPr/>
                      <wpg:grpSpPr>
                        <a:xfrm>
                          <a:off x="0" y="0"/>
                          <a:ext cx="5766010" cy="8577580"/>
                          <a:chOff x="0" y="0"/>
                          <a:chExt cx="5766010" cy="8577580"/>
                        </a:xfrm>
                      </wpg:grpSpPr>
                      <pic:pic xmlns:pic="http://schemas.openxmlformats.org/drawingml/2006/picture">
                        <pic:nvPicPr>
                          <pic:cNvPr id="1650731427" name="Picture 2" descr="A graph of different colored lines&#10;&#10;AI-generated content may be incorrect."/>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7880985"/>
                          </a:xfrm>
                          <a:prstGeom prst="rect">
                            <a:avLst/>
                          </a:prstGeom>
                        </pic:spPr>
                      </pic:pic>
                      <wps:wsp>
                        <wps:cNvPr id="245681190" name="Text Box 1"/>
                        <wps:cNvSpPr txBox="1"/>
                        <wps:spPr>
                          <a:xfrm>
                            <a:off x="34500" y="7892415"/>
                            <a:ext cx="5731510" cy="685165"/>
                          </a:xfrm>
                          <a:prstGeom prst="rect">
                            <a:avLst/>
                          </a:prstGeom>
                          <a:solidFill>
                            <a:prstClr val="white"/>
                          </a:solidFill>
                          <a:ln>
                            <a:noFill/>
                          </a:ln>
                        </wps:spPr>
                        <wps:txbx>
                          <w:txbxContent>
                            <w:p w14:paraId="2E0C6E37" w14:textId="38EC89A3" w:rsidR="0043634A" w:rsidRPr="00927965" w:rsidRDefault="0043634A" w:rsidP="0043634A">
                              <w:pPr>
                                <w:pStyle w:val="Caption"/>
                                <w:rPr>
                                  <w:b/>
                                  <w:bCs/>
                                  <w:sz w:val="22"/>
                                  <w:szCs w:val="22"/>
                                </w:rPr>
                              </w:pPr>
                              <w:bookmarkStart w:id="146" w:name="_Ref202100863"/>
                              <w:r w:rsidRPr="00927965">
                                <w:t xml:space="preserve">Figure </w:t>
                              </w:r>
                              <w:r w:rsidRPr="00927965">
                                <w:fldChar w:fldCharType="begin"/>
                              </w:r>
                              <w:r w:rsidRPr="00927965">
                                <w:instrText xml:space="preserve"> SEQ Figure \* ARABIC </w:instrText>
                              </w:r>
                              <w:r w:rsidRPr="00927965">
                                <w:fldChar w:fldCharType="separate"/>
                              </w:r>
                              <w:r w:rsidRPr="00927965">
                                <w:t>5</w:t>
                              </w:r>
                              <w:r w:rsidRPr="00927965">
                                <w:fldChar w:fldCharType="end"/>
                              </w:r>
                              <w:bookmarkEnd w:id="146"/>
                              <w:r w:rsidRPr="00927965">
                                <w:t xml:space="preserve">: Length indicators for bigeye tuna (BET), skipjack tuna (SKJ), and yellowfin tuna (YFT) </w:t>
                              </w:r>
                              <w:r w:rsidR="007A6FC6" w:rsidRPr="00927965">
                                <w:t>in WCPFC longline fisheries (plus purse seine for SKJ) from 1990-2023</w:t>
                              </w:r>
                              <w:r w:rsidRPr="00927965">
                                <w:t xml:space="preserve">. </w:t>
                              </w:r>
                              <w:r w:rsidR="008D20E4" w:rsidRPr="00927965">
                                <w:t>Blue = % of fish below the 20</w:t>
                              </w:r>
                              <w:r w:rsidR="008D20E4" w:rsidRPr="00927965">
                                <w:rPr>
                                  <w:vertAlign w:val="superscript"/>
                                </w:rPr>
                                <w:t>th</w:t>
                              </w:r>
                              <w:r w:rsidR="008D20E4" w:rsidRPr="00927965">
                                <w:t xml:space="preserve"> percentile measured from 1990-2000. </w:t>
                              </w:r>
                              <w:r w:rsidR="005409F1" w:rsidRPr="00927965">
                                <w:t>Red = %</w:t>
                              </w:r>
                              <w:r w:rsidR="009F1916" w:rsidRPr="00927965">
                                <w:t xml:space="preserve"> </w:t>
                              </w:r>
                              <w:r w:rsidR="005409F1" w:rsidRPr="00927965">
                                <w:t>of fish above the mean length</w:t>
                              </w:r>
                              <w:r w:rsidR="008D20E4" w:rsidRPr="00927965">
                                <w:t xml:space="preserve"> </w:t>
                              </w:r>
                              <w:r w:rsidR="005409F1" w:rsidRPr="00927965">
                                <w:t>measured from 1990-2000.</w:t>
                              </w:r>
                              <w:r w:rsidR="008D20E4" w:rsidRPr="00927965">
                                <w:t xml:space="preserve"> Green = % of fish above the 80</w:t>
                              </w:r>
                              <w:r w:rsidR="008D20E4" w:rsidRPr="00927965">
                                <w:rPr>
                                  <w:vertAlign w:val="superscript"/>
                                </w:rPr>
                                <w:t>th</w:t>
                              </w:r>
                              <w:r w:rsidR="008D20E4" w:rsidRPr="00927965">
                                <w:t xml:space="preserve"> percentile of fish measured from 1990-2000.</w:t>
                              </w:r>
                              <w:r w:rsidR="00A03988" w:rsidRPr="00927965">
                                <w:t xml:space="preserve"> Dashed lines represent linear models fit to each line to get a general trend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9DAD2" id="Group 4" o:spid="_x0000_s1036" style="position:absolute;left:0;text-align:left;margin-left:-4.75pt;margin-top:-13.6pt;width:454pt;height:675.4pt;z-index:251658245;mso-width-relative:margin;mso-height-relative:margin" coordsize="57660,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">
                <v:shape id="Picture 2" o:spid="_x0000_s1037" type="#_x0000_t75" alt="A graph of different colored lines&#10;&#10;AI-generated content may be incorrect." style="position:absolute;width:57315;height:7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">
                  <v:imagedata r:id="rId21" o:title="A graph of different colored lines&#10;&#10;AI-generated content may be incorrect"/>
                </v:shape>
                <v:shape id="_x0000_s1038" type="#_x0000_t202" style="position:absolute;left:345;top:78924;width:57315;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" stroked="f">
                  <v:textbox style="mso-fit-shape-to-text:t" inset="0,0,0,0">
                    <w:txbxContent>
                      <w:p w14:paraId="2E0C6E37" w14:textId="38EC89A3" w:rsidR="0043634A" w:rsidRPr="00927965" w:rsidRDefault="0043634A" w:rsidP="0043634A">
                        <w:pPr>
                          <w:pStyle w:val="Caption"/>
                          <w:rPr>
                            <w:b/>
                            <w:bCs/>
                            <w:sz w:val="22"/>
                            <w:szCs w:val="22"/>
                          </w:rPr>
                        </w:pPr>
                        <w:bookmarkStart w:id="147" w:name="_Ref202100863"/>
                        <w:r w:rsidRPr="00927965">
                          <w:t xml:space="preserve">Figure </w:t>
                        </w:r>
                        <w:r w:rsidRPr="00927965">
                          <w:fldChar w:fldCharType="begin"/>
                        </w:r>
                        <w:r w:rsidRPr="00927965">
                          <w:instrText xml:space="preserve"> SEQ Figure \* ARABIC </w:instrText>
                        </w:r>
                        <w:r w:rsidRPr="00927965">
                          <w:fldChar w:fldCharType="separate"/>
                        </w:r>
                        <w:r w:rsidRPr="00927965">
                          <w:t>5</w:t>
                        </w:r>
                        <w:r w:rsidRPr="00927965">
                          <w:fldChar w:fldCharType="end"/>
                        </w:r>
                        <w:bookmarkEnd w:id="147"/>
                        <w:r w:rsidRPr="00927965">
                          <w:t xml:space="preserve">: Length indicators for bigeye tuna (BET), skipjack tuna (SKJ), and yellowfin tuna (YFT) </w:t>
                        </w:r>
                        <w:r w:rsidR="007A6FC6" w:rsidRPr="00927965">
                          <w:t>in WCPFC longline fisheries (plus purse seine for SKJ) from 1990-2023</w:t>
                        </w:r>
                        <w:r w:rsidRPr="00927965">
                          <w:t xml:space="preserve">. </w:t>
                        </w:r>
                        <w:r w:rsidR="008D20E4" w:rsidRPr="00927965">
                          <w:t>Blue = % of fish below the 20</w:t>
                        </w:r>
                        <w:r w:rsidR="008D20E4" w:rsidRPr="00927965">
                          <w:rPr>
                            <w:vertAlign w:val="superscript"/>
                          </w:rPr>
                          <w:t>th</w:t>
                        </w:r>
                        <w:r w:rsidR="008D20E4" w:rsidRPr="00927965">
                          <w:t xml:space="preserve"> percentile measured from 1990-2000. </w:t>
                        </w:r>
                        <w:r w:rsidR="005409F1" w:rsidRPr="00927965">
                          <w:t>Red = %</w:t>
                        </w:r>
                        <w:r w:rsidR="009F1916" w:rsidRPr="00927965">
                          <w:t xml:space="preserve"> </w:t>
                        </w:r>
                        <w:r w:rsidR="005409F1" w:rsidRPr="00927965">
                          <w:t>of fish above the mean length</w:t>
                        </w:r>
                        <w:r w:rsidR="008D20E4" w:rsidRPr="00927965">
                          <w:t xml:space="preserve"> </w:t>
                        </w:r>
                        <w:r w:rsidR="005409F1" w:rsidRPr="00927965">
                          <w:t>measured from 1990-2000.</w:t>
                        </w:r>
                        <w:r w:rsidR="008D20E4" w:rsidRPr="00927965">
                          <w:t xml:space="preserve"> Green = % of fish above the 80</w:t>
                        </w:r>
                        <w:r w:rsidR="008D20E4" w:rsidRPr="00927965">
                          <w:rPr>
                            <w:vertAlign w:val="superscript"/>
                          </w:rPr>
                          <w:t>th</w:t>
                        </w:r>
                        <w:r w:rsidR="008D20E4" w:rsidRPr="00927965">
                          <w:t xml:space="preserve"> percentile of fish measured from 1990-2000.</w:t>
                        </w:r>
                        <w:r w:rsidR="00A03988" w:rsidRPr="00927965">
                          <w:t xml:space="preserve"> Dashed lines represent linear models fit to each line to get a general trend line.</w:t>
                        </w:r>
                      </w:p>
                    </w:txbxContent>
                  </v:textbox>
                </v:shape>
              </v:group>
            </w:pict>
          </mc:Fallback>
        </mc:AlternateContent>
      </w:r>
    </w:p>
    <w:p w14:paraId="3F20EF0C" w14:textId="131E9185" w:rsidR="0043634A" w:rsidRPr="00927965" w:rsidRDefault="0043634A" w:rsidP="0043634A">
      <w:pPr>
        <w:pStyle w:val="Caption"/>
        <w:rPr>
          <w:b/>
          <w:bCs/>
        </w:rPr>
      </w:pPr>
      <w:r w:rsidRPr="00927965">
        <w:rPr>
          <w:b/>
          <w:bCs/>
        </w:rPr>
        <w:br w:type="page"/>
      </w:r>
    </w:p>
    <w:p w14:paraId="1A82B913" w14:textId="50D108C9" w:rsidR="009C2BF9" w:rsidRDefault="009C2BF9" w:rsidP="000E3E43">
      <w:pPr>
        <w:pStyle w:val="Heading1"/>
      </w:pPr>
      <w:bookmarkStart w:id="148" w:name="_Toc203027951"/>
      <w:r>
        <w:lastRenderedPageBreak/>
        <w:t>Discussion</w:t>
      </w:r>
      <w:bookmarkEnd w:id="148"/>
    </w:p>
    <w:p w14:paraId="24F07780" w14:textId="59FFEBDF" w:rsidR="002F7332" w:rsidRDefault="006D549D" w:rsidP="002F7332">
      <w:r>
        <w:t xml:space="preserve">This report presents </w:t>
      </w:r>
      <w:r w:rsidR="00D43227">
        <w:t xml:space="preserve">the </w:t>
      </w:r>
      <w:r>
        <w:t>continued development and exploration of ecosystem and climate indicator</w:t>
      </w:r>
      <w:r w:rsidR="008A0B68">
        <w:t xml:space="preserve">s </w:t>
      </w:r>
      <w:r>
        <w:t xml:space="preserve">for the WCPFC. </w:t>
      </w:r>
      <w:r w:rsidR="002F7332">
        <w:t xml:space="preserve">The process of developing and selecting indicators is </w:t>
      </w:r>
      <w:r w:rsidR="00CB62E4">
        <w:t>ongoing</w:t>
      </w:r>
      <w:r w:rsidR="002F7332">
        <w:t xml:space="preserve"> and is likely to evolve over time. In this report, </w:t>
      </w:r>
      <w:r w:rsidR="00F34227">
        <w:t>six</w:t>
      </w:r>
      <w:r w:rsidR="002F7332">
        <w:t xml:space="preserve"> </w:t>
      </w:r>
      <w:r w:rsidR="00CB62E4">
        <w:t xml:space="preserve">candidate </w:t>
      </w:r>
      <w:r w:rsidR="002F7332">
        <w:t>indicators have been presented to complement those first three proposed in the SC19 report (</w:t>
      </w:r>
      <w:r w:rsidR="001252FE">
        <w:fldChar w:fldCharType="begin"/>
      </w:r>
      <w:r w:rsidR="001252FE">
        <w:instrText xml:space="preserve"> REF _Ref202884341 \h </w:instrText>
      </w:r>
      <w:r w:rsidR="001252FE">
        <w:fldChar w:fldCharType="separate"/>
      </w:r>
      <w:r w:rsidR="001252FE">
        <w:t xml:space="preserve">Table </w:t>
      </w:r>
      <w:r w:rsidR="001252FE">
        <w:rPr>
          <w:noProof/>
        </w:rPr>
        <w:t>1</w:t>
      </w:r>
      <w:r w:rsidR="001252FE">
        <w:fldChar w:fldCharType="end"/>
      </w:r>
      <w:r w:rsidR="002F7332">
        <w:t>). Several new ocean climate indicators were produced that provide a more complete outlook of the major oceanographic features of the WCPO to be monitored over time.</w:t>
      </w:r>
      <w:r w:rsidR="00B20C69">
        <w:t xml:space="preserve"> These indicators </w:t>
      </w:r>
      <w:r w:rsidR="00A25498">
        <w:t>will require continued development and refinement, but their identification represents an important step forward.</w:t>
      </w:r>
      <w:r w:rsidR="002F7332">
        <w:t xml:space="preserve"> Two fishery indicators explored in previous SC reports were also updated and further examined herein. Although providing information and trends on WCPFC fisheries over time, underlying and inherent variability in these indicators likely renders them unresponsive as a climate indicator.</w:t>
      </w:r>
      <w:r w:rsidR="00B74754">
        <w:t xml:space="preserve"> </w:t>
      </w:r>
      <w:r w:rsidR="00934054">
        <w:t xml:space="preserve"> </w:t>
      </w:r>
    </w:p>
    <w:p w14:paraId="38251F39" w14:textId="77777777" w:rsidR="002F7332" w:rsidRDefault="002F7332" w:rsidP="002F7332">
      <w:r>
        <w:t xml:space="preserve">For the ocean climate </w:t>
      </w:r>
      <w:commentRangeStart w:id="149"/>
      <w:r>
        <w:t>indicators</w:t>
      </w:r>
      <w:commentRangeEnd w:id="149"/>
      <w:r w:rsidR="00C8713F">
        <w:rPr>
          <w:rStyle w:val="CommentReference"/>
          <w:sz w:val="22"/>
          <w:szCs w:val="22"/>
        </w:rPr>
        <w:commentReference w:id="149"/>
      </w:r>
      <w:r>
        <w:t xml:space="preserve">,… </w:t>
      </w:r>
    </w:p>
    <w:p w14:paraId="032BB09E" w14:textId="5DD95192" w:rsidR="002F7332" w:rsidRDefault="002F7332" w:rsidP="002F7332">
      <w:r>
        <w:t xml:space="preserve">For the fishery indicators explored here, it is not clear that either would be able to identify an underlying climate signal and therefore may not meet criteria </w:t>
      </w:r>
      <w:r w:rsidR="00881F79">
        <w:t>four</w:t>
      </w:r>
      <w:r>
        <w:t xml:space="preserve"> in relation to being responsive to climate and fishing </w:t>
      </w:r>
      <w:r w:rsidR="00A25498">
        <w:t>pressure-related</w:t>
      </w:r>
      <w:r>
        <w:t xml:space="preserve"> changes</w:t>
      </w:r>
      <w:r w:rsidR="00A25498">
        <w:t xml:space="preserve"> (</w:t>
      </w:r>
      <w:r w:rsidR="00A25498">
        <w:fldChar w:fldCharType="begin"/>
      </w:r>
      <w:r w:rsidR="00A25498">
        <w:instrText xml:space="preserve"> REF _Ref202884341 \h </w:instrText>
      </w:r>
      <w:r w:rsidR="00A25498">
        <w:fldChar w:fldCharType="separate"/>
      </w:r>
      <w:r w:rsidR="00A25498">
        <w:t xml:space="preserve">Table </w:t>
      </w:r>
      <w:r w:rsidR="00A25498">
        <w:rPr>
          <w:noProof/>
        </w:rPr>
        <w:t>1</w:t>
      </w:r>
      <w:r w:rsidR="00A25498">
        <w:fldChar w:fldCharType="end"/>
      </w:r>
      <w:r w:rsidR="00A25498">
        <w:t>)</w:t>
      </w:r>
      <w:r>
        <w:t xml:space="preserve">. This is due to the fishery dependent nature of these indicators and their input data, making it difficult to disentangle a range of other variables (e.g. fishing strategy, data collection programs, flag) that influence these indicators. These fishery indicators do meet several of the other criteria and </w:t>
      </w:r>
      <w:proofErr w:type="spellStart"/>
      <w:r>
        <w:t>characterise</w:t>
      </w:r>
      <w:proofErr w:type="spellEnd"/>
      <w:r>
        <w:t xml:space="preserve"> trends in the WCPFC fishery </w:t>
      </w:r>
      <w:proofErr w:type="gramStart"/>
      <w:r>
        <w:t>well, and</w:t>
      </w:r>
      <w:proofErr w:type="gramEnd"/>
      <w:r>
        <w:t xml:space="preserve"> so may be more appropriate in other reports such as the Tuna Fisheries Assessment Report </w:t>
      </w:r>
      <w:sdt>
        <w:sdtPr>
          <w:rPr>
            <w:color w:val="000000"/>
          </w:rPr>
          <w:tag w:val="MENDELEY_CITATION_v3_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"/>
          <w:id w:val="1662664648"/>
          <w:placeholder>
            <w:docPart w:val="48E0E932F27940F5A66C3A28E3A07992"/>
          </w:placeholder>
        </w:sdtPr>
        <w:sdtContent>
          <w:r w:rsidR="00BC304E" w:rsidRPr="00BC304E">
            <w:rPr>
              <w:color w:val="000000"/>
            </w:rPr>
            <w:t>(Hare et al., 2024)</w:t>
          </w:r>
        </w:sdtContent>
      </w:sdt>
      <w:r>
        <w:t xml:space="preserve">. For indicators derived from fisheries data to meet these criteria in the future may require indicators to be modelled to remove the effect of some of these variables, or alternate data sources explored. Preliminary modelling was </w:t>
      </w:r>
      <w:r w:rsidR="00F20580">
        <w:t>used to explore</w:t>
      </w:r>
      <w:r>
        <w:t xml:space="preserve"> both the COG and length composition indicators in this </w:t>
      </w:r>
      <w:proofErr w:type="gramStart"/>
      <w:r>
        <w:t>report, and</w:t>
      </w:r>
      <w:proofErr w:type="gramEnd"/>
      <w:r>
        <w:t xml:space="preserve"> confirmed that these indicators are being influenced heavily by other underlying variables. </w:t>
      </w:r>
    </w:p>
    <w:p w14:paraId="1405A66F" w14:textId="5714BC99" w:rsidR="002F7332" w:rsidRDefault="00C8713F" w:rsidP="002F7332">
      <w:r>
        <w:rPr>
          <w:noProof/>
        </w:rPr>
        <mc:AlternateContent>
          <mc:Choice Requires="wps">
            <w:drawing>
              <wp:anchor distT="0" distB="0" distL="114300" distR="114300" simplePos="0" relativeHeight="251658246" behindDoc="0" locked="0" layoutInCell="1" allowOverlap="1" wp14:anchorId="6B3AB0A4" wp14:editId="51941ECF">
                <wp:simplePos x="0" y="0"/>
                <wp:positionH relativeFrom="margin">
                  <wp:align>right</wp:align>
                </wp:positionH>
                <wp:positionV relativeFrom="paragraph">
                  <wp:posOffset>477796</wp:posOffset>
                </wp:positionV>
                <wp:extent cx="5716905" cy="2917825"/>
                <wp:effectExtent l="0" t="0" r="0" b="0"/>
                <wp:wrapTopAndBottom/>
                <wp:docPr id="1639438392" name="Text Box 1"/>
                <wp:cNvGraphicFramePr/>
                <a:graphic xmlns:a="http://schemas.openxmlformats.org/drawingml/2006/main">
                  <a:graphicData uri="http://schemas.microsoft.com/office/word/2010/wordprocessingShape">
                    <wps:wsp>
                      <wps:cNvSpPr txBox="1"/>
                      <wps:spPr>
                        <a:xfrm>
                          <a:off x="0" y="0"/>
                          <a:ext cx="5716905" cy="2917825"/>
                        </a:xfrm>
                        <a:prstGeom prst="rect">
                          <a:avLst/>
                        </a:prstGeom>
                        <a:solidFill>
                          <a:prstClr val="white"/>
                        </a:solidFill>
                        <a:ln>
                          <a:noFill/>
                        </a:ln>
                      </wps:spPr>
                      <wps:txbx>
                        <w:txbxContent>
                          <w:p w14:paraId="515E70BF" w14:textId="41B63323" w:rsidR="002F7332" w:rsidRDefault="002F7332" w:rsidP="002F7332">
                            <w:pPr>
                              <w:pStyle w:val="Caption"/>
                            </w:pPr>
                            <w:bookmarkStart w:id="150" w:name="_Ref202884341"/>
                            <w:r>
                              <w:t xml:space="preserve">Table </w:t>
                            </w:r>
                            <w:r>
                              <w:fldChar w:fldCharType="begin"/>
                            </w:r>
                            <w:r>
                              <w:instrText xml:space="preserve"> SEQ Table \* ARABIC </w:instrText>
                            </w:r>
                            <w:r>
                              <w:fldChar w:fldCharType="separate"/>
                            </w:r>
                            <w:r>
                              <w:rPr>
                                <w:noProof/>
                              </w:rPr>
                              <w:t>1</w:t>
                            </w:r>
                            <w:r>
                              <w:fldChar w:fldCharType="end"/>
                            </w:r>
                            <w:bookmarkEnd w:id="150"/>
                            <w:r w:rsidR="00F20580">
                              <w:t>:</w:t>
                            </w:r>
                            <w:r>
                              <w:t xml:space="preserve"> </w:t>
                            </w:r>
                            <w:r w:rsidR="00557542">
                              <w:t xml:space="preserve">Performance of proposed indicators relative to </w:t>
                            </w:r>
                            <w:r w:rsidR="00767D86">
                              <w:t xml:space="preserve">SC12 </w:t>
                            </w:r>
                            <w:r w:rsidR="00DD3807">
                              <w:t xml:space="preserve">screening </w:t>
                            </w:r>
                            <w:r w:rsidR="00767D86">
                              <w:t>criteria</w:t>
                            </w:r>
                            <w:r w:rsidR="00DD3807">
                              <w:t xml:space="preserve"> which can be found in Appendix 1 of this report</w:t>
                            </w:r>
                            <w:r w:rsidR="00767D86">
                              <w:t xml:space="preserve">. </w:t>
                            </w:r>
                            <w:r w:rsidR="00767D86" w:rsidRPr="00767D86">
                              <w:t xml:space="preserve">*Proposed indicators </w:t>
                            </w:r>
                            <w:r w:rsidR="00F20580">
                              <w:t>presented</w:t>
                            </w:r>
                            <w:r w:rsidR="00767D86" w:rsidRPr="00767D86">
                              <w:t xml:space="preserve"> from SC19.</w:t>
                            </w:r>
                          </w:p>
                          <w:tbl>
                            <w:tblPr>
                              <w:tblStyle w:val="TableGrid"/>
                              <w:tblW w:w="7916" w:type="dxa"/>
                              <w:jc w:val="center"/>
                              <w:tblLook w:val="04A0" w:firstRow="1" w:lastRow="0" w:firstColumn="1" w:lastColumn="0" w:noHBand="0" w:noVBand="1"/>
                            </w:tblPr>
                            <w:tblGrid>
                              <w:gridCol w:w="4377"/>
                              <w:gridCol w:w="394"/>
                              <w:gridCol w:w="394"/>
                              <w:gridCol w:w="393"/>
                              <w:gridCol w:w="393"/>
                              <w:gridCol w:w="393"/>
                              <w:gridCol w:w="393"/>
                              <w:gridCol w:w="393"/>
                              <w:gridCol w:w="393"/>
                              <w:gridCol w:w="393"/>
                            </w:tblGrid>
                            <w:tr w:rsidR="00282D5D" w14:paraId="413A90EC" w14:textId="77777777" w:rsidTr="00C51E7D">
                              <w:trPr>
                                <w:trHeight w:val="212"/>
                                <w:jc w:val="center"/>
                              </w:trPr>
                              <w:tc>
                                <w:tcPr>
                                  <w:tcW w:w="0" w:type="auto"/>
                                  <w:vMerge w:val="restart"/>
                                  <w:vAlign w:val="center"/>
                                </w:tcPr>
                                <w:p w14:paraId="1F554FF1" w14:textId="77777777" w:rsidR="00282D5D" w:rsidRPr="00C51E7D" w:rsidRDefault="00282D5D" w:rsidP="00C51E7D">
                                  <w:pPr>
                                    <w:spacing w:after="0" w:line="240" w:lineRule="auto"/>
                                    <w:jc w:val="center"/>
                                    <w:rPr>
                                      <w:b/>
                                      <w:bCs/>
                                    </w:rPr>
                                  </w:pPr>
                                  <w:r w:rsidRPr="00C51E7D">
                                    <w:rPr>
                                      <w:b/>
                                      <w:bCs/>
                                    </w:rPr>
                                    <w:t>Indicator</w:t>
                                  </w:r>
                                </w:p>
                              </w:tc>
                              <w:tc>
                                <w:tcPr>
                                  <w:tcW w:w="0" w:type="auto"/>
                                  <w:gridSpan w:val="9"/>
                                  <w:vAlign w:val="center"/>
                                </w:tcPr>
                                <w:p w14:paraId="26E884C7" w14:textId="77777777" w:rsidR="00282D5D" w:rsidRPr="00C51E7D" w:rsidRDefault="00282D5D" w:rsidP="00C51E7D">
                                  <w:pPr>
                                    <w:spacing w:after="0" w:line="240" w:lineRule="auto"/>
                                    <w:jc w:val="center"/>
                                    <w:rPr>
                                      <w:b/>
                                      <w:bCs/>
                                    </w:rPr>
                                  </w:pPr>
                                  <w:r w:rsidRPr="00C51E7D">
                                    <w:rPr>
                                      <w:b/>
                                      <w:bCs/>
                                    </w:rPr>
                                    <w:t>SC12 Criteria</w:t>
                                  </w:r>
                                </w:p>
                              </w:tc>
                            </w:tr>
                            <w:tr w:rsidR="00C51E7D" w14:paraId="55E6316F" w14:textId="77777777" w:rsidTr="00C51E7D">
                              <w:trPr>
                                <w:trHeight w:val="306"/>
                                <w:jc w:val="center"/>
                              </w:trPr>
                              <w:tc>
                                <w:tcPr>
                                  <w:tcW w:w="0" w:type="auto"/>
                                  <w:vMerge/>
                                  <w:vAlign w:val="center"/>
                                </w:tcPr>
                                <w:p w14:paraId="7ED68446" w14:textId="77777777" w:rsidR="00282D5D" w:rsidRPr="00C51E7D" w:rsidRDefault="00282D5D" w:rsidP="00C51E7D">
                                  <w:pPr>
                                    <w:spacing w:after="0" w:line="240" w:lineRule="auto"/>
                                    <w:jc w:val="center"/>
                                  </w:pPr>
                                </w:p>
                              </w:tc>
                              <w:tc>
                                <w:tcPr>
                                  <w:tcW w:w="0" w:type="auto"/>
                                  <w:vAlign w:val="center"/>
                                </w:tcPr>
                                <w:p w14:paraId="537259BB" w14:textId="5074DE18" w:rsidR="00282D5D" w:rsidRPr="00C51E7D" w:rsidRDefault="00282D5D" w:rsidP="00C51E7D">
                                  <w:pPr>
                                    <w:spacing w:after="0" w:line="240" w:lineRule="auto"/>
                                    <w:jc w:val="center"/>
                                    <w:rPr>
                                      <w:b/>
                                      <w:bCs/>
                                    </w:rPr>
                                  </w:pPr>
                                  <w:r w:rsidRPr="00C51E7D">
                                    <w:rPr>
                                      <w:b/>
                                      <w:bCs/>
                                    </w:rPr>
                                    <w:t>1</w:t>
                                  </w:r>
                                </w:p>
                              </w:tc>
                              <w:tc>
                                <w:tcPr>
                                  <w:tcW w:w="0" w:type="auto"/>
                                  <w:vAlign w:val="center"/>
                                </w:tcPr>
                                <w:p w14:paraId="5FEF5340" w14:textId="77777777" w:rsidR="00282D5D" w:rsidRPr="00C51E7D" w:rsidRDefault="00282D5D" w:rsidP="00C51E7D">
                                  <w:pPr>
                                    <w:spacing w:after="0" w:line="240" w:lineRule="auto"/>
                                    <w:jc w:val="center"/>
                                    <w:rPr>
                                      <w:b/>
                                      <w:bCs/>
                                    </w:rPr>
                                  </w:pPr>
                                  <w:r w:rsidRPr="00C51E7D">
                                    <w:rPr>
                                      <w:b/>
                                      <w:bCs/>
                                    </w:rPr>
                                    <w:t>2</w:t>
                                  </w:r>
                                </w:p>
                              </w:tc>
                              <w:tc>
                                <w:tcPr>
                                  <w:tcW w:w="0" w:type="auto"/>
                                  <w:vAlign w:val="center"/>
                                </w:tcPr>
                                <w:p w14:paraId="7B59B04A" w14:textId="77777777" w:rsidR="00282D5D" w:rsidRPr="00C51E7D" w:rsidRDefault="00282D5D" w:rsidP="00C51E7D">
                                  <w:pPr>
                                    <w:spacing w:after="0" w:line="240" w:lineRule="auto"/>
                                    <w:jc w:val="center"/>
                                    <w:rPr>
                                      <w:b/>
                                      <w:bCs/>
                                    </w:rPr>
                                  </w:pPr>
                                  <w:r w:rsidRPr="00C51E7D">
                                    <w:rPr>
                                      <w:b/>
                                      <w:bCs/>
                                    </w:rPr>
                                    <w:t>3</w:t>
                                  </w:r>
                                </w:p>
                              </w:tc>
                              <w:tc>
                                <w:tcPr>
                                  <w:tcW w:w="0" w:type="auto"/>
                                  <w:vAlign w:val="center"/>
                                </w:tcPr>
                                <w:p w14:paraId="3ACCF241" w14:textId="77777777" w:rsidR="00282D5D" w:rsidRPr="00C51E7D" w:rsidRDefault="00282D5D" w:rsidP="00C51E7D">
                                  <w:pPr>
                                    <w:spacing w:after="0" w:line="240" w:lineRule="auto"/>
                                    <w:jc w:val="center"/>
                                    <w:rPr>
                                      <w:b/>
                                      <w:bCs/>
                                    </w:rPr>
                                  </w:pPr>
                                  <w:r w:rsidRPr="00C51E7D">
                                    <w:rPr>
                                      <w:b/>
                                      <w:bCs/>
                                    </w:rPr>
                                    <w:t>4</w:t>
                                  </w:r>
                                </w:p>
                              </w:tc>
                              <w:tc>
                                <w:tcPr>
                                  <w:tcW w:w="0" w:type="auto"/>
                                  <w:vAlign w:val="center"/>
                                </w:tcPr>
                                <w:p w14:paraId="63768CB1" w14:textId="77777777" w:rsidR="00282D5D" w:rsidRPr="00C51E7D" w:rsidRDefault="00282D5D" w:rsidP="00C51E7D">
                                  <w:pPr>
                                    <w:spacing w:after="0" w:line="240" w:lineRule="auto"/>
                                    <w:jc w:val="center"/>
                                    <w:rPr>
                                      <w:b/>
                                      <w:bCs/>
                                    </w:rPr>
                                  </w:pPr>
                                  <w:r w:rsidRPr="00C51E7D">
                                    <w:rPr>
                                      <w:b/>
                                      <w:bCs/>
                                    </w:rPr>
                                    <w:t>5</w:t>
                                  </w:r>
                                </w:p>
                              </w:tc>
                              <w:tc>
                                <w:tcPr>
                                  <w:tcW w:w="0" w:type="auto"/>
                                  <w:vAlign w:val="center"/>
                                </w:tcPr>
                                <w:p w14:paraId="56003D6A" w14:textId="77777777" w:rsidR="00282D5D" w:rsidRPr="00C51E7D" w:rsidRDefault="00282D5D" w:rsidP="00C51E7D">
                                  <w:pPr>
                                    <w:spacing w:after="0" w:line="240" w:lineRule="auto"/>
                                    <w:jc w:val="center"/>
                                    <w:rPr>
                                      <w:b/>
                                      <w:bCs/>
                                    </w:rPr>
                                  </w:pPr>
                                  <w:r w:rsidRPr="00C51E7D">
                                    <w:rPr>
                                      <w:b/>
                                      <w:bCs/>
                                    </w:rPr>
                                    <w:t>6</w:t>
                                  </w:r>
                                </w:p>
                              </w:tc>
                              <w:tc>
                                <w:tcPr>
                                  <w:tcW w:w="0" w:type="auto"/>
                                  <w:vAlign w:val="center"/>
                                </w:tcPr>
                                <w:p w14:paraId="6240E08D" w14:textId="77777777" w:rsidR="00282D5D" w:rsidRPr="00C51E7D" w:rsidRDefault="00282D5D" w:rsidP="00C51E7D">
                                  <w:pPr>
                                    <w:spacing w:after="0" w:line="240" w:lineRule="auto"/>
                                    <w:jc w:val="center"/>
                                    <w:rPr>
                                      <w:b/>
                                      <w:bCs/>
                                    </w:rPr>
                                  </w:pPr>
                                  <w:r w:rsidRPr="00C51E7D">
                                    <w:rPr>
                                      <w:b/>
                                      <w:bCs/>
                                    </w:rPr>
                                    <w:t>7</w:t>
                                  </w:r>
                                </w:p>
                              </w:tc>
                              <w:tc>
                                <w:tcPr>
                                  <w:tcW w:w="0" w:type="auto"/>
                                  <w:vAlign w:val="center"/>
                                </w:tcPr>
                                <w:p w14:paraId="6DF36147" w14:textId="77777777" w:rsidR="00282D5D" w:rsidRPr="00C51E7D" w:rsidRDefault="00282D5D" w:rsidP="00C51E7D">
                                  <w:pPr>
                                    <w:spacing w:after="0" w:line="240" w:lineRule="auto"/>
                                    <w:jc w:val="center"/>
                                    <w:rPr>
                                      <w:b/>
                                      <w:bCs/>
                                    </w:rPr>
                                  </w:pPr>
                                  <w:r w:rsidRPr="00C51E7D">
                                    <w:rPr>
                                      <w:b/>
                                      <w:bCs/>
                                    </w:rPr>
                                    <w:t>8</w:t>
                                  </w:r>
                                </w:p>
                              </w:tc>
                              <w:tc>
                                <w:tcPr>
                                  <w:tcW w:w="0" w:type="auto"/>
                                  <w:vAlign w:val="center"/>
                                </w:tcPr>
                                <w:p w14:paraId="2CE7DBC0" w14:textId="77777777" w:rsidR="00282D5D" w:rsidRPr="00C51E7D" w:rsidRDefault="00282D5D" w:rsidP="00C51E7D">
                                  <w:pPr>
                                    <w:spacing w:after="0" w:line="240" w:lineRule="auto"/>
                                    <w:jc w:val="center"/>
                                    <w:rPr>
                                      <w:b/>
                                      <w:bCs/>
                                    </w:rPr>
                                  </w:pPr>
                                  <w:r w:rsidRPr="00C51E7D">
                                    <w:rPr>
                                      <w:b/>
                                      <w:bCs/>
                                    </w:rPr>
                                    <w:t>9</w:t>
                                  </w:r>
                                </w:p>
                              </w:tc>
                            </w:tr>
                            <w:tr w:rsidR="00C51E7D" w14:paraId="496C4081" w14:textId="77777777" w:rsidTr="00C51E7D">
                              <w:trPr>
                                <w:trHeight w:val="359"/>
                                <w:jc w:val="center"/>
                              </w:trPr>
                              <w:tc>
                                <w:tcPr>
                                  <w:tcW w:w="0" w:type="auto"/>
                                  <w:vAlign w:val="center"/>
                                </w:tcPr>
                                <w:p w14:paraId="7B03639C" w14:textId="77777777" w:rsidR="00282D5D" w:rsidRPr="00C51E7D" w:rsidRDefault="00282D5D" w:rsidP="00C51E7D">
                                  <w:pPr>
                                    <w:spacing w:after="0" w:line="240" w:lineRule="auto"/>
                                    <w:rPr>
                                      <w:i/>
                                      <w:iCs/>
                                    </w:rPr>
                                  </w:pPr>
                                  <w:r w:rsidRPr="00C51E7D">
                                    <w:rPr>
                                      <w:i/>
                                      <w:iCs/>
                                    </w:rPr>
                                    <w:t>ENSO variability*</w:t>
                                  </w:r>
                                </w:p>
                              </w:tc>
                              <w:tc>
                                <w:tcPr>
                                  <w:tcW w:w="0" w:type="auto"/>
                                  <w:vAlign w:val="center"/>
                                </w:tcPr>
                                <w:p w14:paraId="7229B818" w14:textId="33CE72DB" w:rsidR="00282D5D" w:rsidRPr="00C51E7D" w:rsidRDefault="00282D5D" w:rsidP="00C51E7D">
                                  <w:pPr>
                                    <w:spacing w:after="0" w:line="240" w:lineRule="auto"/>
                                    <w:jc w:val="center"/>
                                  </w:pPr>
                                  <w:r w:rsidRPr="004D0576">
                                    <w:t>✓</w:t>
                                  </w:r>
                                </w:p>
                              </w:tc>
                              <w:tc>
                                <w:tcPr>
                                  <w:tcW w:w="0" w:type="auto"/>
                                  <w:vAlign w:val="center"/>
                                </w:tcPr>
                                <w:p w14:paraId="1CC25323" w14:textId="77777777" w:rsidR="00282D5D" w:rsidRPr="00C51E7D" w:rsidRDefault="00282D5D" w:rsidP="00C51E7D">
                                  <w:pPr>
                                    <w:spacing w:after="0" w:line="240" w:lineRule="auto"/>
                                    <w:jc w:val="center"/>
                                  </w:pPr>
                                  <w:r w:rsidRPr="004D0576">
                                    <w:t>✓</w:t>
                                  </w:r>
                                </w:p>
                              </w:tc>
                              <w:tc>
                                <w:tcPr>
                                  <w:tcW w:w="0" w:type="auto"/>
                                  <w:vAlign w:val="center"/>
                                </w:tcPr>
                                <w:p w14:paraId="65FC1B10" w14:textId="77777777" w:rsidR="00282D5D" w:rsidRPr="00C51E7D" w:rsidRDefault="00282D5D" w:rsidP="00C51E7D">
                                  <w:pPr>
                                    <w:spacing w:after="0" w:line="240" w:lineRule="auto"/>
                                    <w:jc w:val="center"/>
                                  </w:pPr>
                                  <w:r w:rsidRPr="004D0576">
                                    <w:t>✓</w:t>
                                  </w:r>
                                </w:p>
                              </w:tc>
                              <w:tc>
                                <w:tcPr>
                                  <w:tcW w:w="0" w:type="auto"/>
                                  <w:vAlign w:val="center"/>
                                </w:tcPr>
                                <w:p w14:paraId="13A71B3E" w14:textId="77777777" w:rsidR="00282D5D" w:rsidRPr="00C51E7D" w:rsidRDefault="00282D5D" w:rsidP="00C51E7D">
                                  <w:pPr>
                                    <w:spacing w:after="0" w:line="240" w:lineRule="auto"/>
                                    <w:jc w:val="center"/>
                                  </w:pPr>
                                  <w:r w:rsidRPr="004D0576">
                                    <w:t>✓</w:t>
                                  </w:r>
                                </w:p>
                              </w:tc>
                              <w:tc>
                                <w:tcPr>
                                  <w:tcW w:w="0" w:type="auto"/>
                                  <w:vAlign w:val="center"/>
                                </w:tcPr>
                                <w:p w14:paraId="0CCCD89E" w14:textId="77777777" w:rsidR="00282D5D" w:rsidRPr="00C51E7D" w:rsidRDefault="00282D5D" w:rsidP="00C51E7D">
                                  <w:pPr>
                                    <w:spacing w:after="0" w:line="240" w:lineRule="auto"/>
                                    <w:jc w:val="center"/>
                                  </w:pPr>
                                  <w:r w:rsidRPr="004D0576">
                                    <w:t>✓</w:t>
                                  </w:r>
                                </w:p>
                              </w:tc>
                              <w:tc>
                                <w:tcPr>
                                  <w:tcW w:w="0" w:type="auto"/>
                                  <w:vAlign w:val="center"/>
                                </w:tcPr>
                                <w:p w14:paraId="299ED6A1" w14:textId="77777777" w:rsidR="00282D5D" w:rsidRPr="00C51E7D" w:rsidRDefault="00282D5D" w:rsidP="00C51E7D">
                                  <w:pPr>
                                    <w:spacing w:after="0" w:line="240" w:lineRule="auto"/>
                                    <w:jc w:val="center"/>
                                  </w:pPr>
                                  <w:r w:rsidRPr="004D0576">
                                    <w:t>✓</w:t>
                                  </w:r>
                                </w:p>
                              </w:tc>
                              <w:tc>
                                <w:tcPr>
                                  <w:tcW w:w="0" w:type="auto"/>
                                  <w:vAlign w:val="center"/>
                                </w:tcPr>
                                <w:p w14:paraId="4D9C9EED"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0C89CC08" w14:textId="77777777" w:rsidR="00282D5D" w:rsidRPr="00C51E7D" w:rsidRDefault="00282D5D" w:rsidP="00C51E7D">
                                  <w:pPr>
                                    <w:spacing w:after="0" w:line="240" w:lineRule="auto"/>
                                    <w:jc w:val="center"/>
                                  </w:pPr>
                                  <w:r w:rsidRPr="004D0576">
                                    <w:t>✓</w:t>
                                  </w:r>
                                </w:p>
                              </w:tc>
                              <w:tc>
                                <w:tcPr>
                                  <w:tcW w:w="0" w:type="auto"/>
                                  <w:vAlign w:val="center"/>
                                </w:tcPr>
                                <w:p w14:paraId="1D6511E5" w14:textId="77777777" w:rsidR="00282D5D" w:rsidRPr="00C51E7D" w:rsidRDefault="00282D5D" w:rsidP="00C51E7D">
                                  <w:pPr>
                                    <w:spacing w:after="0" w:line="240" w:lineRule="auto"/>
                                    <w:jc w:val="center"/>
                                  </w:pPr>
                                  <w:r w:rsidRPr="004D0576">
                                    <w:t>✓</w:t>
                                  </w:r>
                                </w:p>
                              </w:tc>
                            </w:tr>
                            <w:tr w:rsidR="00C51E7D" w14:paraId="38ACE115" w14:textId="77777777" w:rsidTr="00C51E7D">
                              <w:trPr>
                                <w:trHeight w:val="359"/>
                                <w:jc w:val="center"/>
                              </w:trPr>
                              <w:tc>
                                <w:tcPr>
                                  <w:tcW w:w="0" w:type="auto"/>
                                  <w:vAlign w:val="center"/>
                                </w:tcPr>
                                <w:p w14:paraId="58F3652F" w14:textId="77777777" w:rsidR="00282D5D" w:rsidRPr="00C51E7D" w:rsidRDefault="00282D5D" w:rsidP="00C51E7D">
                                  <w:pPr>
                                    <w:spacing w:after="0" w:line="240" w:lineRule="auto"/>
                                    <w:rPr>
                                      <w:i/>
                                      <w:iCs/>
                                    </w:rPr>
                                  </w:pPr>
                                  <w:r w:rsidRPr="00C51E7D">
                                    <w:rPr>
                                      <w:i/>
                                      <w:iCs/>
                                    </w:rPr>
                                    <w:t>Ocean productivity*</w:t>
                                  </w:r>
                                </w:p>
                              </w:tc>
                              <w:tc>
                                <w:tcPr>
                                  <w:tcW w:w="0" w:type="auto"/>
                                  <w:vAlign w:val="center"/>
                                </w:tcPr>
                                <w:p w14:paraId="7D15CBF1" w14:textId="1218FD20" w:rsidR="00282D5D" w:rsidRPr="00C51E7D" w:rsidRDefault="00282D5D" w:rsidP="00C51E7D">
                                  <w:pPr>
                                    <w:spacing w:after="0" w:line="240" w:lineRule="auto"/>
                                    <w:jc w:val="center"/>
                                  </w:pPr>
                                  <w:r w:rsidRPr="004D0576">
                                    <w:t>✓</w:t>
                                  </w:r>
                                </w:p>
                              </w:tc>
                              <w:tc>
                                <w:tcPr>
                                  <w:tcW w:w="0" w:type="auto"/>
                                  <w:vAlign w:val="center"/>
                                </w:tcPr>
                                <w:p w14:paraId="775143C9" w14:textId="77777777" w:rsidR="00282D5D" w:rsidRPr="00C51E7D" w:rsidRDefault="00282D5D" w:rsidP="00C51E7D">
                                  <w:pPr>
                                    <w:spacing w:after="0" w:line="240" w:lineRule="auto"/>
                                    <w:jc w:val="center"/>
                                  </w:pPr>
                                  <w:r w:rsidRPr="004D0576">
                                    <w:t>✓</w:t>
                                  </w:r>
                                </w:p>
                              </w:tc>
                              <w:tc>
                                <w:tcPr>
                                  <w:tcW w:w="0" w:type="auto"/>
                                  <w:vAlign w:val="center"/>
                                </w:tcPr>
                                <w:p w14:paraId="03A27088" w14:textId="77777777" w:rsidR="00282D5D" w:rsidRPr="00C51E7D" w:rsidRDefault="00282D5D" w:rsidP="00C51E7D">
                                  <w:pPr>
                                    <w:spacing w:after="0" w:line="240" w:lineRule="auto"/>
                                    <w:jc w:val="center"/>
                                  </w:pPr>
                                  <w:r w:rsidRPr="004D0576">
                                    <w:t>✓</w:t>
                                  </w:r>
                                </w:p>
                              </w:tc>
                              <w:tc>
                                <w:tcPr>
                                  <w:tcW w:w="0" w:type="auto"/>
                                  <w:vAlign w:val="center"/>
                                </w:tcPr>
                                <w:p w14:paraId="09C3C449" w14:textId="77777777" w:rsidR="00282D5D" w:rsidRPr="00C51E7D" w:rsidRDefault="00282D5D" w:rsidP="00C51E7D">
                                  <w:pPr>
                                    <w:spacing w:after="0" w:line="240" w:lineRule="auto"/>
                                    <w:jc w:val="center"/>
                                  </w:pPr>
                                  <w:r w:rsidRPr="004D0576">
                                    <w:t>✓</w:t>
                                  </w:r>
                                </w:p>
                              </w:tc>
                              <w:tc>
                                <w:tcPr>
                                  <w:tcW w:w="0" w:type="auto"/>
                                  <w:vAlign w:val="center"/>
                                </w:tcPr>
                                <w:p w14:paraId="364DE4CF" w14:textId="77777777" w:rsidR="00282D5D" w:rsidRPr="00C51E7D" w:rsidRDefault="00282D5D" w:rsidP="00C51E7D">
                                  <w:pPr>
                                    <w:spacing w:after="0" w:line="240" w:lineRule="auto"/>
                                    <w:jc w:val="center"/>
                                  </w:pPr>
                                  <w:r w:rsidRPr="004D0576">
                                    <w:t>✓</w:t>
                                  </w:r>
                                </w:p>
                              </w:tc>
                              <w:tc>
                                <w:tcPr>
                                  <w:tcW w:w="0" w:type="auto"/>
                                  <w:vAlign w:val="center"/>
                                </w:tcPr>
                                <w:p w14:paraId="654FAD31" w14:textId="77777777" w:rsidR="00282D5D" w:rsidRPr="00C51E7D" w:rsidRDefault="00282D5D" w:rsidP="00C51E7D">
                                  <w:pPr>
                                    <w:spacing w:after="0" w:line="240" w:lineRule="auto"/>
                                    <w:jc w:val="center"/>
                                  </w:pPr>
                                  <w:r w:rsidRPr="004D0576">
                                    <w:t>✓</w:t>
                                  </w:r>
                                </w:p>
                              </w:tc>
                              <w:tc>
                                <w:tcPr>
                                  <w:tcW w:w="0" w:type="auto"/>
                                  <w:vAlign w:val="center"/>
                                </w:tcPr>
                                <w:p w14:paraId="3CB42265"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65983E40" w14:textId="77777777" w:rsidR="00282D5D" w:rsidRPr="00C51E7D" w:rsidRDefault="00282D5D" w:rsidP="00C51E7D">
                                  <w:pPr>
                                    <w:spacing w:after="0" w:line="240" w:lineRule="auto"/>
                                    <w:jc w:val="center"/>
                                  </w:pPr>
                                  <w:r w:rsidRPr="004D0576">
                                    <w:t>✓</w:t>
                                  </w:r>
                                </w:p>
                              </w:tc>
                              <w:tc>
                                <w:tcPr>
                                  <w:tcW w:w="0" w:type="auto"/>
                                  <w:vAlign w:val="center"/>
                                </w:tcPr>
                                <w:p w14:paraId="1C991AFB" w14:textId="77777777" w:rsidR="00282D5D" w:rsidRPr="00C51E7D" w:rsidRDefault="00282D5D" w:rsidP="00C51E7D">
                                  <w:pPr>
                                    <w:spacing w:after="0" w:line="240" w:lineRule="auto"/>
                                    <w:jc w:val="center"/>
                                  </w:pPr>
                                  <w:r w:rsidRPr="004D0576">
                                    <w:t>✓</w:t>
                                  </w:r>
                                </w:p>
                              </w:tc>
                            </w:tr>
                            <w:tr w:rsidR="00C51E7D" w14:paraId="5C35A4C7" w14:textId="77777777" w:rsidTr="00C51E7D">
                              <w:trPr>
                                <w:trHeight w:val="359"/>
                                <w:jc w:val="center"/>
                              </w:trPr>
                              <w:tc>
                                <w:tcPr>
                                  <w:tcW w:w="0" w:type="auto"/>
                                  <w:vAlign w:val="center"/>
                                </w:tcPr>
                                <w:p w14:paraId="5B43AA8F" w14:textId="77777777" w:rsidR="00282D5D" w:rsidRPr="00C51E7D" w:rsidRDefault="00282D5D" w:rsidP="00C51E7D">
                                  <w:pPr>
                                    <w:spacing w:after="0" w:line="240" w:lineRule="auto"/>
                                    <w:rPr>
                                      <w:i/>
                                      <w:iCs/>
                                    </w:rPr>
                                  </w:pPr>
                                  <w:r w:rsidRPr="00C51E7D">
                                    <w:rPr>
                                      <w:i/>
                                      <w:iCs/>
                                    </w:rPr>
                                    <w:t>Warm pool area/volume*</w:t>
                                  </w:r>
                                </w:p>
                              </w:tc>
                              <w:tc>
                                <w:tcPr>
                                  <w:tcW w:w="0" w:type="auto"/>
                                  <w:vAlign w:val="center"/>
                                </w:tcPr>
                                <w:p w14:paraId="25053040" w14:textId="63B365A0" w:rsidR="00282D5D" w:rsidRPr="00C51E7D" w:rsidRDefault="00282D5D" w:rsidP="00C51E7D">
                                  <w:pPr>
                                    <w:spacing w:after="0" w:line="240" w:lineRule="auto"/>
                                    <w:jc w:val="center"/>
                                  </w:pPr>
                                  <w:r w:rsidRPr="004D0576">
                                    <w:t>✓</w:t>
                                  </w:r>
                                </w:p>
                              </w:tc>
                              <w:tc>
                                <w:tcPr>
                                  <w:tcW w:w="0" w:type="auto"/>
                                  <w:vAlign w:val="center"/>
                                </w:tcPr>
                                <w:p w14:paraId="3E4C637B" w14:textId="77777777" w:rsidR="00282D5D" w:rsidRPr="00C51E7D" w:rsidRDefault="00282D5D" w:rsidP="00C51E7D">
                                  <w:pPr>
                                    <w:spacing w:after="0" w:line="240" w:lineRule="auto"/>
                                    <w:jc w:val="center"/>
                                  </w:pPr>
                                  <w:r w:rsidRPr="004D0576">
                                    <w:t>✓</w:t>
                                  </w:r>
                                </w:p>
                              </w:tc>
                              <w:tc>
                                <w:tcPr>
                                  <w:tcW w:w="0" w:type="auto"/>
                                  <w:vAlign w:val="center"/>
                                </w:tcPr>
                                <w:p w14:paraId="1391308A" w14:textId="77777777" w:rsidR="00282D5D" w:rsidRPr="00C51E7D" w:rsidRDefault="00282D5D" w:rsidP="00C51E7D">
                                  <w:pPr>
                                    <w:spacing w:after="0" w:line="240" w:lineRule="auto"/>
                                    <w:jc w:val="center"/>
                                  </w:pPr>
                                  <w:r w:rsidRPr="004D0576">
                                    <w:t>✓</w:t>
                                  </w:r>
                                </w:p>
                              </w:tc>
                              <w:tc>
                                <w:tcPr>
                                  <w:tcW w:w="0" w:type="auto"/>
                                  <w:vAlign w:val="center"/>
                                </w:tcPr>
                                <w:p w14:paraId="43FFE337" w14:textId="77777777" w:rsidR="00282D5D" w:rsidRPr="00C51E7D" w:rsidRDefault="00282D5D" w:rsidP="00C51E7D">
                                  <w:pPr>
                                    <w:spacing w:after="0" w:line="240" w:lineRule="auto"/>
                                    <w:jc w:val="center"/>
                                  </w:pPr>
                                  <w:r w:rsidRPr="004D0576">
                                    <w:t>✓</w:t>
                                  </w:r>
                                </w:p>
                              </w:tc>
                              <w:tc>
                                <w:tcPr>
                                  <w:tcW w:w="0" w:type="auto"/>
                                  <w:vAlign w:val="center"/>
                                </w:tcPr>
                                <w:p w14:paraId="4ABCA0F4" w14:textId="77777777" w:rsidR="00282D5D" w:rsidRPr="00C51E7D" w:rsidRDefault="00282D5D" w:rsidP="00C51E7D">
                                  <w:pPr>
                                    <w:spacing w:after="0" w:line="240" w:lineRule="auto"/>
                                    <w:jc w:val="center"/>
                                  </w:pPr>
                                  <w:r w:rsidRPr="004D0576">
                                    <w:t>✓</w:t>
                                  </w:r>
                                </w:p>
                              </w:tc>
                              <w:tc>
                                <w:tcPr>
                                  <w:tcW w:w="0" w:type="auto"/>
                                  <w:vAlign w:val="center"/>
                                </w:tcPr>
                                <w:p w14:paraId="417780AA" w14:textId="77777777" w:rsidR="00282D5D" w:rsidRPr="00C51E7D" w:rsidRDefault="00282D5D" w:rsidP="00C51E7D">
                                  <w:pPr>
                                    <w:spacing w:after="0" w:line="240" w:lineRule="auto"/>
                                    <w:jc w:val="center"/>
                                  </w:pPr>
                                  <w:r w:rsidRPr="004D0576">
                                    <w:t>✓</w:t>
                                  </w:r>
                                </w:p>
                              </w:tc>
                              <w:tc>
                                <w:tcPr>
                                  <w:tcW w:w="0" w:type="auto"/>
                                  <w:vAlign w:val="center"/>
                                </w:tcPr>
                                <w:p w14:paraId="208FD34D"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48A9E6C5" w14:textId="77777777" w:rsidR="00282D5D" w:rsidRPr="00C51E7D" w:rsidRDefault="00282D5D" w:rsidP="00C51E7D">
                                  <w:pPr>
                                    <w:spacing w:after="0" w:line="240" w:lineRule="auto"/>
                                    <w:jc w:val="center"/>
                                  </w:pPr>
                                  <w:r w:rsidRPr="004D0576">
                                    <w:t>✓</w:t>
                                  </w:r>
                                </w:p>
                              </w:tc>
                              <w:tc>
                                <w:tcPr>
                                  <w:tcW w:w="0" w:type="auto"/>
                                  <w:vAlign w:val="center"/>
                                </w:tcPr>
                                <w:p w14:paraId="3906FD71" w14:textId="77777777" w:rsidR="00282D5D" w:rsidRPr="00C51E7D" w:rsidRDefault="00282D5D" w:rsidP="00C51E7D">
                                  <w:pPr>
                                    <w:spacing w:after="0" w:line="240" w:lineRule="auto"/>
                                    <w:jc w:val="center"/>
                                  </w:pPr>
                                  <w:r w:rsidRPr="004D0576">
                                    <w:t>✓</w:t>
                                  </w:r>
                                </w:p>
                              </w:tc>
                            </w:tr>
                            <w:tr w:rsidR="00C51E7D" w14:paraId="7DFC2807" w14:textId="77777777" w:rsidTr="00C51E7D">
                              <w:trPr>
                                <w:trHeight w:val="359"/>
                                <w:jc w:val="center"/>
                              </w:trPr>
                              <w:tc>
                                <w:tcPr>
                                  <w:tcW w:w="0" w:type="auto"/>
                                  <w:vAlign w:val="center"/>
                                </w:tcPr>
                                <w:p w14:paraId="10FF4023" w14:textId="77777777" w:rsidR="00282D5D" w:rsidRPr="000C5021" w:rsidRDefault="00282D5D" w:rsidP="00C51E7D">
                                  <w:pPr>
                                    <w:spacing w:after="0" w:line="240" w:lineRule="auto"/>
                                    <w:jc w:val="left"/>
                                  </w:pPr>
                                  <w:r w:rsidRPr="000C5021">
                                    <w:t>Sea surface temperature variability</w:t>
                                  </w:r>
                                </w:p>
                              </w:tc>
                              <w:tc>
                                <w:tcPr>
                                  <w:tcW w:w="0" w:type="auto"/>
                                  <w:vAlign w:val="center"/>
                                </w:tcPr>
                                <w:p w14:paraId="0B1FA378" w14:textId="744EA362" w:rsidR="00282D5D" w:rsidRPr="00C51E7D" w:rsidRDefault="00282D5D" w:rsidP="00C51E7D">
                                  <w:pPr>
                                    <w:spacing w:after="0" w:line="240" w:lineRule="auto"/>
                                    <w:jc w:val="center"/>
                                    <w:rPr>
                                      <w:i/>
                                      <w:iCs/>
                                    </w:rPr>
                                  </w:pPr>
                                  <w:r w:rsidRPr="004D0576">
                                    <w:rPr>
                                      <w:i/>
                                      <w:iCs/>
                                    </w:rPr>
                                    <w:t>✓</w:t>
                                  </w:r>
                                </w:p>
                              </w:tc>
                              <w:tc>
                                <w:tcPr>
                                  <w:tcW w:w="0" w:type="auto"/>
                                  <w:vAlign w:val="center"/>
                                </w:tcPr>
                                <w:p w14:paraId="78C55874"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45DF4C7B"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2285EBB8"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06B0ADF1"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430D9D97"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7C6375AE"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0EA68D86"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26900428" w14:textId="77777777" w:rsidR="00282D5D" w:rsidRPr="00C51E7D" w:rsidRDefault="00282D5D" w:rsidP="00C51E7D">
                                  <w:pPr>
                                    <w:spacing w:after="0" w:line="240" w:lineRule="auto"/>
                                    <w:jc w:val="center"/>
                                    <w:rPr>
                                      <w:i/>
                                      <w:iCs/>
                                    </w:rPr>
                                  </w:pPr>
                                  <w:r w:rsidRPr="004D0576">
                                    <w:rPr>
                                      <w:i/>
                                      <w:iCs/>
                                    </w:rPr>
                                    <w:t>✓</w:t>
                                  </w:r>
                                </w:p>
                              </w:tc>
                            </w:tr>
                            <w:tr w:rsidR="00C51E7D" w14:paraId="4B6F0AC2" w14:textId="77777777" w:rsidTr="00C51E7D">
                              <w:trPr>
                                <w:trHeight w:val="359"/>
                                <w:jc w:val="center"/>
                              </w:trPr>
                              <w:tc>
                                <w:tcPr>
                                  <w:tcW w:w="0" w:type="auto"/>
                                  <w:vAlign w:val="center"/>
                                </w:tcPr>
                                <w:p w14:paraId="4D9888E8" w14:textId="7E3B0270" w:rsidR="00282D5D" w:rsidRPr="00C51E7D" w:rsidRDefault="00282D5D" w:rsidP="00C51E7D">
                                  <w:pPr>
                                    <w:spacing w:after="0" w:line="240" w:lineRule="auto"/>
                                    <w:jc w:val="left"/>
                                  </w:pPr>
                                  <w:r w:rsidRPr="00C51E7D">
                                    <w:t>Depth of isotherm</w:t>
                                  </w:r>
                                </w:p>
                              </w:tc>
                              <w:tc>
                                <w:tcPr>
                                  <w:tcW w:w="0" w:type="auto"/>
                                  <w:vAlign w:val="center"/>
                                </w:tcPr>
                                <w:p w14:paraId="2D4352D2" w14:textId="07DED4E6" w:rsidR="00282D5D" w:rsidRPr="00C51E7D" w:rsidRDefault="00282D5D" w:rsidP="00C51E7D">
                                  <w:pPr>
                                    <w:spacing w:after="0" w:line="240" w:lineRule="auto"/>
                                    <w:jc w:val="center"/>
                                  </w:pPr>
                                  <w:r w:rsidRPr="004D0576">
                                    <w:t>✓</w:t>
                                  </w:r>
                                </w:p>
                              </w:tc>
                              <w:tc>
                                <w:tcPr>
                                  <w:tcW w:w="0" w:type="auto"/>
                                  <w:vAlign w:val="center"/>
                                </w:tcPr>
                                <w:p w14:paraId="0E80DEFD" w14:textId="77777777" w:rsidR="00282D5D" w:rsidRPr="00C51E7D" w:rsidRDefault="00282D5D" w:rsidP="00C51E7D">
                                  <w:pPr>
                                    <w:spacing w:after="0" w:line="240" w:lineRule="auto"/>
                                    <w:jc w:val="center"/>
                                  </w:pPr>
                                  <w:r w:rsidRPr="004D0576">
                                    <w:t>✓</w:t>
                                  </w:r>
                                </w:p>
                              </w:tc>
                              <w:tc>
                                <w:tcPr>
                                  <w:tcW w:w="0" w:type="auto"/>
                                  <w:vAlign w:val="center"/>
                                </w:tcPr>
                                <w:p w14:paraId="00F74530" w14:textId="77777777" w:rsidR="00282D5D" w:rsidRPr="00C51E7D" w:rsidRDefault="00282D5D" w:rsidP="00C51E7D">
                                  <w:pPr>
                                    <w:spacing w:after="0" w:line="240" w:lineRule="auto"/>
                                    <w:jc w:val="center"/>
                                  </w:pPr>
                                  <w:r w:rsidRPr="004D0576">
                                    <w:t>✓</w:t>
                                  </w:r>
                                </w:p>
                              </w:tc>
                              <w:tc>
                                <w:tcPr>
                                  <w:tcW w:w="0" w:type="auto"/>
                                  <w:vAlign w:val="center"/>
                                </w:tcPr>
                                <w:p w14:paraId="2925FB89" w14:textId="77777777" w:rsidR="00282D5D" w:rsidRPr="00C51E7D" w:rsidRDefault="00282D5D" w:rsidP="00C51E7D">
                                  <w:pPr>
                                    <w:spacing w:after="0" w:line="240" w:lineRule="auto"/>
                                    <w:jc w:val="center"/>
                                  </w:pPr>
                                  <w:r w:rsidRPr="004D0576">
                                    <w:t>✓</w:t>
                                  </w:r>
                                </w:p>
                              </w:tc>
                              <w:tc>
                                <w:tcPr>
                                  <w:tcW w:w="0" w:type="auto"/>
                                  <w:vAlign w:val="center"/>
                                </w:tcPr>
                                <w:p w14:paraId="312F79FC" w14:textId="77777777" w:rsidR="00282D5D" w:rsidRPr="00C51E7D" w:rsidRDefault="00282D5D" w:rsidP="00C51E7D">
                                  <w:pPr>
                                    <w:spacing w:after="0" w:line="240" w:lineRule="auto"/>
                                    <w:jc w:val="center"/>
                                  </w:pPr>
                                  <w:r w:rsidRPr="004D0576">
                                    <w:t>✓</w:t>
                                  </w:r>
                                </w:p>
                              </w:tc>
                              <w:tc>
                                <w:tcPr>
                                  <w:tcW w:w="0" w:type="auto"/>
                                  <w:vAlign w:val="center"/>
                                </w:tcPr>
                                <w:p w14:paraId="056774E8" w14:textId="77777777" w:rsidR="00282D5D" w:rsidRPr="00C51E7D" w:rsidRDefault="00282D5D" w:rsidP="00C51E7D">
                                  <w:pPr>
                                    <w:spacing w:after="0" w:line="240" w:lineRule="auto"/>
                                    <w:jc w:val="center"/>
                                  </w:pPr>
                                  <w:r w:rsidRPr="004D0576">
                                    <w:t>✓</w:t>
                                  </w:r>
                                </w:p>
                              </w:tc>
                              <w:tc>
                                <w:tcPr>
                                  <w:tcW w:w="0" w:type="auto"/>
                                  <w:vAlign w:val="center"/>
                                </w:tcPr>
                                <w:p w14:paraId="6CFC9486" w14:textId="77777777" w:rsidR="00282D5D" w:rsidRPr="00C51E7D" w:rsidRDefault="00282D5D" w:rsidP="00C51E7D">
                                  <w:pPr>
                                    <w:spacing w:after="0" w:line="240" w:lineRule="auto"/>
                                    <w:jc w:val="center"/>
                                  </w:pPr>
                                  <w:r w:rsidRPr="004D0576">
                                    <w:t>✓</w:t>
                                  </w:r>
                                </w:p>
                              </w:tc>
                              <w:tc>
                                <w:tcPr>
                                  <w:tcW w:w="0" w:type="auto"/>
                                  <w:vAlign w:val="center"/>
                                </w:tcPr>
                                <w:p w14:paraId="30DACFA1" w14:textId="77777777" w:rsidR="00282D5D" w:rsidRPr="00C51E7D" w:rsidRDefault="00282D5D" w:rsidP="00C51E7D">
                                  <w:pPr>
                                    <w:spacing w:after="0" w:line="240" w:lineRule="auto"/>
                                    <w:jc w:val="center"/>
                                  </w:pPr>
                                  <w:r w:rsidRPr="004D0576">
                                    <w:t>✓</w:t>
                                  </w:r>
                                </w:p>
                              </w:tc>
                              <w:tc>
                                <w:tcPr>
                                  <w:tcW w:w="0" w:type="auto"/>
                                  <w:vAlign w:val="center"/>
                                </w:tcPr>
                                <w:p w14:paraId="555C27C8" w14:textId="77777777" w:rsidR="00282D5D" w:rsidRPr="00C51E7D" w:rsidRDefault="00282D5D" w:rsidP="00C51E7D">
                                  <w:pPr>
                                    <w:spacing w:after="0" w:line="240" w:lineRule="auto"/>
                                    <w:jc w:val="center"/>
                                  </w:pPr>
                                  <w:r w:rsidRPr="004D0576">
                                    <w:t>✓</w:t>
                                  </w:r>
                                </w:p>
                              </w:tc>
                            </w:tr>
                            <w:tr w:rsidR="00C51E7D" w14:paraId="75BA1867" w14:textId="77777777" w:rsidTr="00C51E7D">
                              <w:trPr>
                                <w:trHeight w:val="359"/>
                                <w:jc w:val="center"/>
                              </w:trPr>
                              <w:tc>
                                <w:tcPr>
                                  <w:tcW w:w="0" w:type="auto"/>
                                  <w:vAlign w:val="center"/>
                                </w:tcPr>
                                <w:p w14:paraId="7DFC8BEA" w14:textId="77777777" w:rsidR="00282D5D" w:rsidRPr="00C51E7D" w:rsidRDefault="00282D5D" w:rsidP="00C51E7D">
                                  <w:pPr>
                                    <w:spacing w:after="0" w:line="240" w:lineRule="auto"/>
                                    <w:jc w:val="left"/>
                                  </w:pPr>
                                  <w:r w:rsidRPr="00C51E7D">
                                    <w:t>Area/Volume of western pacific warm pool</w:t>
                                  </w:r>
                                </w:p>
                              </w:tc>
                              <w:tc>
                                <w:tcPr>
                                  <w:tcW w:w="0" w:type="auto"/>
                                  <w:vAlign w:val="center"/>
                                </w:tcPr>
                                <w:p w14:paraId="3B173CB9" w14:textId="0A9A3D6C" w:rsidR="00282D5D" w:rsidRPr="00C51E7D" w:rsidRDefault="00282D5D" w:rsidP="00C51E7D">
                                  <w:pPr>
                                    <w:spacing w:after="0" w:line="240" w:lineRule="auto"/>
                                    <w:jc w:val="center"/>
                                  </w:pPr>
                                  <w:r w:rsidRPr="004D0576">
                                    <w:t>✓</w:t>
                                  </w:r>
                                </w:p>
                              </w:tc>
                              <w:tc>
                                <w:tcPr>
                                  <w:tcW w:w="0" w:type="auto"/>
                                  <w:vAlign w:val="center"/>
                                </w:tcPr>
                                <w:p w14:paraId="30D3DB1F" w14:textId="77777777" w:rsidR="00282D5D" w:rsidRPr="00C51E7D" w:rsidRDefault="00282D5D" w:rsidP="00C51E7D">
                                  <w:pPr>
                                    <w:spacing w:after="0" w:line="240" w:lineRule="auto"/>
                                    <w:jc w:val="center"/>
                                  </w:pPr>
                                  <w:r w:rsidRPr="004D0576">
                                    <w:t>✓</w:t>
                                  </w:r>
                                </w:p>
                              </w:tc>
                              <w:tc>
                                <w:tcPr>
                                  <w:tcW w:w="0" w:type="auto"/>
                                  <w:vAlign w:val="center"/>
                                </w:tcPr>
                                <w:p w14:paraId="4A8A046F" w14:textId="77777777" w:rsidR="00282D5D" w:rsidRPr="00C51E7D" w:rsidRDefault="00282D5D" w:rsidP="00C51E7D">
                                  <w:pPr>
                                    <w:spacing w:after="0" w:line="240" w:lineRule="auto"/>
                                    <w:jc w:val="center"/>
                                  </w:pPr>
                                  <w:r w:rsidRPr="004D0576">
                                    <w:t>✓</w:t>
                                  </w:r>
                                </w:p>
                              </w:tc>
                              <w:tc>
                                <w:tcPr>
                                  <w:tcW w:w="0" w:type="auto"/>
                                  <w:vAlign w:val="center"/>
                                </w:tcPr>
                                <w:p w14:paraId="2BD8FDCD" w14:textId="77777777" w:rsidR="00282D5D" w:rsidRPr="00C51E7D" w:rsidRDefault="00282D5D" w:rsidP="00C51E7D">
                                  <w:pPr>
                                    <w:spacing w:after="0" w:line="240" w:lineRule="auto"/>
                                    <w:jc w:val="center"/>
                                  </w:pPr>
                                  <w:r w:rsidRPr="004D0576">
                                    <w:t>✓</w:t>
                                  </w:r>
                                </w:p>
                              </w:tc>
                              <w:tc>
                                <w:tcPr>
                                  <w:tcW w:w="0" w:type="auto"/>
                                  <w:vAlign w:val="center"/>
                                </w:tcPr>
                                <w:p w14:paraId="3E8D7565" w14:textId="77777777" w:rsidR="00282D5D" w:rsidRPr="00C51E7D" w:rsidRDefault="00282D5D" w:rsidP="00C51E7D">
                                  <w:pPr>
                                    <w:spacing w:after="0" w:line="240" w:lineRule="auto"/>
                                    <w:jc w:val="center"/>
                                  </w:pPr>
                                  <w:r w:rsidRPr="004D0576">
                                    <w:t>✓</w:t>
                                  </w:r>
                                </w:p>
                              </w:tc>
                              <w:tc>
                                <w:tcPr>
                                  <w:tcW w:w="0" w:type="auto"/>
                                  <w:vAlign w:val="center"/>
                                </w:tcPr>
                                <w:p w14:paraId="53DD67F3" w14:textId="77777777" w:rsidR="00282D5D" w:rsidRPr="00C51E7D" w:rsidRDefault="00282D5D" w:rsidP="00C51E7D">
                                  <w:pPr>
                                    <w:spacing w:after="0" w:line="240" w:lineRule="auto"/>
                                    <w:jc w:val="center"/>
                                  </w:pPr>
                                  <w:r w:rsidRPr="004D0576">
                                    <w:t>✓</w:t>
                                  </w:r>
                                </w:p>
                              </w:tc>
                              <w:tc>
                                <w:tcPr>
                                  <w:tcW w:w="0" w:type="auto"/>
                                  <w:vAlign w:val="center"/>
                                </w:tcPr>
                                <w:p w14:paraId="6FE9C152" w14:textId="77777777" w:rsidR="00282D5D" w:rsidRPr="00C51E7D" w:rsidRDefault="00282D5D" w:rsidP="00C51E7D">
                                  <w:pPr>
                                    <w:spacing w:after="0" w:line="240" w:lineRule="auto"/>
                                    <w:jc w:val="center"/>
                                  </w:pPr>
                                  <w:r w:rsidRPr="004D0576">
                                    <w:t>✓</w:t>
                                  </w:r>
                                </w:p>
                              </w:tc>
                              <w:tc>
                                <w:tcPr>
                                  <w:tcW w:w="0" w:type="auto"/>
                                  <w:vAlign w:val="center"/>
                                </w:tcPr>
                                <w:p w14:paraId="75AA6424" w14:textId="77777777" w:rsidR="00282D5D" w:rsidRPr="00C51E7D" w:rsidRDefault="00282D5D" w:rsidP="00C51E7D">
                                  <w:pPr>
                                    <w:spacing w:after="0" w:line="240" w:lineRule="auto"/>
                                    <w:jc w:val="center"/>
                                  </w:pPr>
                                  <w:r w:rsidRPr="004D0576">
                                    <w:t>✓</w:t>
                                  </w:r>
                                </w:p>
                              </w:tc>
                              <w:tc>
                                <w:tcPr>
                                  <w:tcW w:w="0" w:type="auto"/>
                                  <w:vAlign w:val="center"/>
                                </w:tcPr>
                                <w:p w14:paraId="24D0B4F0" w14:textId="77777777" w:rsidR="00282D5D" w:rsidRPr="00C51E7D" w:rsidRDefault="00282D5D" w:rsidP="00C51E7D">
                                  <w:pPr>
                                    <w:spacing w:after="0" w:line="240" w:lineRule="auto"/>
                                    <w:jc w:val="center"/>
                                  </w:pPr>
                                  <w:r w:rsidRPr="004D0576">
                                    <w:t>✓</w:t>
                                  </w:r>
                                </w:p>
                              </w:tc>
                            </w:tr>
                            <w:tr w:rsidR="00C51E7D" w14:paraId="63EBF12A" w14:textId="77777777" w:rsidTr="00C51E7D">
                              <w:trPr>
                                <w:trHeight w:val="359"/>
                                <w:jc w:val="center"/>
                              </w:trPr>
                              <w:tc>
                                <w:tcPr>
                                  <w:tcW w:w="0" w:type="auto"/>
                                  <w:vAlign w:val="center"/>
                                </w:tcPr>
                                <w:p w14:paraId="7F47109D" w14:textId="0F8CD7C6" w:rsidR="00282D5D" w:rsidRPr="00C51E7D" w:rsidRDefault="00282D5D" w:rsidP="00C51E7D">
                                  <w:pPr>
                                    <w:spacing w:after="0" w:line="240" w:lineRule="auto"/>
                                    <w:jc w:val="left"/>
                                  </w:pPr>
                                  <w:r w:rsidRPr="00C51E7D">
                                    <w:t>Depth of oxycline</w:t>
                                  </w:r>
                                </w:p>
                              </w:tc>
                              <w:tc>
                                <w:tcPr>
                                  <w:tcW w:w="0" w:type="auto"/>
                                  <w:vAlign w:val="center"/>
                                </w:tcPr>
                                <w:p w14:paraId="41DA0BEC" w14:textId="5A32FEBF" w:rsidR="00282D5D" w:rsidRPr="00C51E7D" w:rsidRDefault="00282D5D" w:rsidP="00C51E7D">
                                  <w:pPr>
                                    <w:spacing w:after="0" w:line="240" w:lineRule="auto"/>
                                    <w:jc w:val="center"/>
                                  </w:pPr>
                                  <w:r w:rsidRPr="004D0576">
                                    <w:t>✓</w:t>
                                  </w:r>
                                </w:p>
                              </w:tc>
                              <w:tc>
                                <w:tcPr>
                                  <w:tcW w:w="0" w:type="auto"/>
                                  <w:vAlign w:val="center"/>
                                </w:tcPr>
                                <w:p w14:paraId="39230F5B" w14:textId="77777777" w:rsidR="00282D5D" w:rsidRPr="00C51E7D" w:rsidRDefault="00282D5D" w:rsidP="00C51E7D">
                                  <w:pPr>
                                    <w:spacing w:after="0" w:line="240" w:lineRule="auto"/>
                                    <w:jc w:val="center"/>
                                  </w:pPr>
                                  <w:r w:rsidRPr="004D0576">
                                    <w:t>✓</w:t>
                                  </w:r>
                                </w:p>
                              </w:tc>
                              <w:tc>
                                <w:tcPr>
                                  <w:tcW w:w="0" w:type="auto"/>
                                  <w:vAlign w:val="center"/>
                                </w:tcPr>
                                <w:p w14:paraId="1110EB55" w14:textId="77777777" w:rsidR="00282D5D" w:rsidRPr="00C51E7D" w:rsidRDefault="00282D5D" w:rsidP="00C51E7D">
                                  <w:pPr>
                                    <w:spacing w:after="0" w:line="240" w:lineRule="auto"/>
                                    <w:jc w:val="center"/>
                                  </w:pPr>
                                  <w:r w:rsidRPr="004D0576">
                                    <w:t>✓</w:t>
                                  </w:r>
                                </w:p>
                              </w:tc>
                              <w:tc>
                                <w:tcPr>
                                  <w:tcW w:w="0" w:type="auto"/>
                                  <w:vAlign w:val="center"/>
                                </w:tcPr>
                                <w:p w14:paraId="5120C41D" w14:textId="77777777" w:rsidR="00282D5D" w:rsidRPr="00C51E7D" w:rsidRDefault="00282D5D" w:rsidP="00C51E7D">
                                  <w:pPr>
                                    <w:spacing w:after="0" w:line="240" w:lineRule="auto"/>
                                    <w:jc w:val="center"/>
                                  </w:pPr>
                                  <w:r w:rsidRPr="004D0576">
                                    <w:t>✓</w:t>
                                  </w:r>
                                </w:p>
                              </w:tc>
                              <w:tc>
                                <w:tcPr>
                                  <w:tcW w:w="0" w:type="auto"/>
                                  <w:vAlign w:val="center"/>
                                </w:tcPr>
                                <w:p w14:paraId="71107B20" w14:textId="77777777" w:rsidR="00282D5D" w:rsidRPr="00C51E7D" w:rsidRDefault="00282D5D" w:rsidP="00C51E7D">
                                  <w:pPr>
                                    <w:spacing w:after="0" w:line="240" w:lineRule="auto"/>
                                    <w:jc w:val="center"/>
                                  </w:pPr>
                                  <w:r w:rsidRPr="004D0576">
                                    <w:t>✓</w:t>
                                  </w:r>
                                </w:p>
                              </w:tc>
                              <w:tc>
                                <w:tcPr>
                                  <w:tcW w:w="0" w:type="auto"/>
                                  <w:vAlign w:val="center"/>
                                </w:tcPr>
                                <w:p w14:paraId="20507EBA" w14:textId="77777777" w:rsidR="00282D5D" w:rsidRPr="00C51E7D" w:rsidRDefault="00282D5D" w:rsidP="00C51E7D">
                                  <w:pPr>
                                    <w:spacing w:after="0" w:line="240" w:lineRule="auto"/>
                                    <w:jc w:val="center"/>
                                  </w:pPr>
                                  <w:r w:rsidRPr="004D0576">
                                    <w:t>✓</w:t>
                                  </w:r>
                                </w:p>
                              </w:tc>
                              <w:tc>
                                <w:tcPr>
                                  <w:tcW w:w="0" w:type="auto"/>
                                  <w:vAlign w:val="center"/>
                                </w:tcPr>
                                <w:p w14:paraId="4B1A6209" w14:textId="77777777" w:rsidR="00282D5D" w:rsidRPr="00C51E7D" w:rsidRDefault="00282D5D" w:rsidP="00C51E7D">
                                  <w:pPr>
                                    <w:spacing w:after="0" w:line="240" w:lineRule="auto"/>
                                    <w:jc w:val="center"/>
                                  </w:pPr>
                                  <w:r w:rsidRPr="004D0576">
                                    <w:t>✓</w:t>
                                  </w:r>
                                </w:p>
                              </w:tc>
                              <w:tc>
                                <w:tcPr>
                                  <w:tcW w:w="0" w:type="auto"/>
                                  <w:vAlign w:val="center"/>
                                </w:tcPr>
                                <w:p w14:paraId="4E2FE383" w14:textId="77777777" w:rsidR="00282D5D" w:rsidRPr="00C51E7D" w:rsidRDefault="00282D5D" w:rsidP="00C51E7D">
                                  <w:pPr>
                                    <w:spacing w:after="0" w:line="240" w:lineRule="auto"/>
                                    <w:jc w:val="center"/>
                                  </w:pPr>
                                  <w:r w:rsidRPr="004D0576">
                                    <w:t>✓</w:t>
                                  </w:r>
                                </w:p>
                              </w:tc>
                              <w:tc>
                                <w:tcPr>
                                  <w:tcW w:w="0" w:type="auto"/>
                                  <w:vAlign w:val="center"/>
                                </w:tcPr>
                                <w:p w14:paraId="1E37F62D" w14:textId="77777777" w:rsidR="00282D5D" w:rsidRPr="00C51E7D" w:rsidRDefault="00282D5D" w:rsidP="00C51E7D">
                                  <w:pPr>
                                    <w:spacing w:after="0" w:line="240" w:lineRule="auto"/>
                                    <w:jc w:val="center"/>
                                  </w:pPr>
                                  <w:r w:rsidRPr="004D0576">
                                    <w:t>✓</w:t>
                                  </w:r>
                                </w:p>
                              </w:tc>
                            </w:tr>
                            <w:tr w:rsidR="00C51E7D" w14:paraId="5AC11BCE" w14:textId="77777777" w:rsidTr="00C51E7D">
                              <w:trPr>
                                <w:trHeight w:val="359"/>
                                <w:jc w:val="center"/>
                              </w:trPr>
                              <w:tc>
                                <w:tcPr>
                                  <w:tcW w:w="0" w:type="auto"/>
                                  <w:vAlign w:val="center"/>
                                </w:tcPr>
                                <w:p w14:paraId="6D8FC9C6" w14:textId="77777777" w:rsidR="00282D5D" w:rsidRPr="00C51E7D" w:rsidRDefault="00282D5D" w:rsidP="00C51E7D">
                                  <w:pPr>
                                    <w:spacing w:after="0" w:line="240" w:lineRule="auto"/>
                                    <w:jc w:val="left"/>
                                  </w:pPr>
                                  <w:r w:rsidRPr="00C51E7D">
                                    <w:t>Centre of gravity of purse seine fishery</w:t>
                                  </w:r>
                                </w:p>
                              </w:tc>
                              <w:tc>
                                <w:tcPr>
                                  <w:tcW w:w="0" w:type="auto"/>
                                  <w:vAlign w:val="center"/>
                                </w:tcPr>
                                <w:p w14:paraId="2A3FED65" w14:textId="7E9665EC" w:rsidR="00282D5D" w:rsidRPr="00C51E7D" w:rsidRDefault="00282D5D" w:rsidP="00C51E7D">
                                  <w:pPr>
                                    <w:spacing w:after="0" w:line="240" w:lineRule="auto"/>
                                    <w:jc w:val="center"/>
                                  </w:pPr>
                                  <w:r w:rsidRPr="004D0576">
                                    <w:t>✓</w:t>
                                  </w:r>
                                </w:p>
                              </w:tc>
                              <w:tc>
                                <w:tcPr>
                                  <w:tcW w:w="0" w:type="auto"/>
                                  <w:vAlign w:val="center"/>
                                </w:tcPr>
                                <w:p w14:paraId="6EB58D1A" w14:textId="77777777" w:rsidR="00282D5D" w:rsidRPr="00C51E7D" w:rsidRDefault="00282D5D" w:rsidP="00C51E7D">
                                  <w:pPr>
                                    <w:spacing w:after="0" w:line="240" w:lineRule="auto"/>
                                    <w:jc w:val="center"/>
                                  </w:pPr>
                                  <w:r w:rsidRPr="004D0576">
                                    <w:t>✓</w:t>
                                  </w:r>
                                </w:p>
                              </w:tc>
                              <w:tc>
                                <w:tcPr>
                                  <w:tcW w:w="0" w:type="auto"/>
                                  <w:vAlign w:val="center"/>
                                </w:tcPr>
                                <w:p w14:paraId="45F2FDE7" w14:textId="77777777" w:rsidR="00282D5D" w:rsidRPr="00C51E7D" w:rsidRDefault="00282D5D" w:rsidP="00C51E7D">
                                  <w:pPr>
                                    <w:spacing w:after="0" w:line="240" w:lineRule="auto"/>
                                    <w:jc w:val="center"/>
                                  </w:pPr>
                                  <w:r w:rsidRPr="004D0576">
                                    <w:t>✓</w:t>
                                  </w:r>
                                </w:p>
                              </w:tc>
                              <w:tc>
                                <w:tcPr>
                                  <w:tcW w:w="0" w:type="auto"/>
                                  <w:vAlign w:val="center"/>
                                </w:tcPr>
                                <w:p w14:paraId="160370A5" w14:textId="77777777" w:rsidR="00282D5D" w:rsidRPr="00C51E7D" w:rsidRDefault="00282D5D" w:rsidP="00C51E7D">
                                  <w:pPr>
                                    <w:spacing w:after="0" w:line="240" w:lineRule="auto"/>
                                    <w:jc w:val="center"/>
                                    <w:rPr>
                                      <w:color w:val="FF0000"/>
                                    </w:rPr>
                                  </w:pPr>
                                  <w:r w:rsidRPr="00C51E7D">
                                    <w:rPr>
                                      <w:color w:val="FF0000"/>
                                    </w:rPr>
                                    <w:t>X</w:t>
                                  </w:r>
                                </w:p>
                              </w:tc>
                              <w:tc>
                                <w:tcPr>
                                  <w:tcW w:w="0" w:type="auto"/>
                                  <w:vAlign w:val="center"/>
                                </w:tcPr>
                                <w:p w14:paraId="1D0528BC" w14:textId="77777777" w:rsidR="00282D5D" w:rsidRPr="00C51E7D" w:rsidRDefault="00282D5D" w:rsidP="00C51E7D">
                                  <w:pPr>
                                    <w:spacing w:after="0" w:line="240" w:lineRule="auto"/>
                                    <w:jc w:val="center"/>
                                  </w:pPr>
                                  <w:r w:rsidRPr="004D0576">
                                    <w:t>✓</w:t>
                                  </w:r>
                                </w:p>
                              </w:tc>
                              <w:tc>
                                <w:tcPr>
                                  <w:tcW w:w="0" w:type="auto"/>
                                  <w:vAlign w:val="center"/>
                                </w:tcPr>
                                <w:p w14:paraId="69F87003" w14:textId="77777777" w:rsidR="00282D5D" w:rsidRPr="00C51E7D" w:rsidRDefault="00282D5D" w:rsidP="00C51E7D">
                                  <w:pPr>
                                    <w:spacing w:after="0" w:line="240" w:lineRule="auto"/>
                                    <w:jc w:val="center"/>
                                  </w:pPr>
                                  <w:r w:rsidRPr="004D0576">
                                    <w:t>✓</w:t>
                                  </w:r>
                                </w:p>
                              </w:tc>
                              <w:tc>
                                <w:tcPr>
                                  <w:tcW w:w="0" w:type="auto"/>
                                  <w:vAlign w:val="center"/>
                                </w:tcPr>
                                <w:p w14:paraId="7AEE1A5F" w14:textId="77777777" w:rsidR="00282D5D" w:rsidRPr="00C51E7D" w:rsidRDefault="00282D5D" w:rsidP="00C51E7D">
                                  <w:pPr>
                                    <w:spacing w:after="0" w:line="240" w:lineRule="auto"/>
                                    <w:jc w:val="center"/>
                                  </w:pPr>
                                  <w:r w:rsidRPr="004D0576">
                                    <w:t>✓</w:t>
                                  </w:r>
                                </w:p>
                              </w:tc>
                              <w:tc>
                                <w:tcPr>
                                  <w:tcW w:w="0" w:type="auto"/>
                                  <w:vAlign w:val="center"/>
                                </w:tcPr>
                                <w:p w14:paraId="1B76B54F" w14:textId="77777777" w:rsidR="00282D5D" w:rsidRPr="00C51E7D" w:rsidRDefault="00282D5D" w:rsidP="00C51E7D">
                                  <w:pPr>
                                    <w:spacing w:after="0" w:line="240" w:lineRule="auto"/>
                                    <w:jc w:val="center"/>
                                  </w:pPr>
                                  <w:r w:rsidRPr="004D0576">
                                    <w:t>✓</w:t>
                                  </w:r>
                                </w:p>
                              </w:tc>
                              <w:tc>
                                <w:tcPr>
                                  <w:tcW w:w="0" w:type="auto"/>
                                  <w:vAlign w:val="center"/>
                                </w:tcPr>
                                <w:p w14:paraId="341668D9" w14:textId="77777777" w:rsidR="00282D5D" w:rsidRPr="00C51E7D" w:rsidRDefault="00282D5D" w:rsidP="00C51E7D">
                                  <w:pPr>
                                    <w:spacing w:after="0" w:line="240" w:lineRule="auto"/>
                                    <w:jc w:val="center"/>
                                  </w:pPr>
                                  <w:r w:rsidRPr="004D0576">
                                    <w:t>✓</w:t>
                                  </w:r>
                                </w:p>
                              </w:tc>
                            </w:tr>
                            <w:tr w:rsidR="00C51E7D" w14:paraId="0ECE51F2" w14:textId="77777777" w:rsidTr="00C51E7D">
                              <w:trPr>
                                <w:trHeight w:val="359"/>
                                <w:jc w:val="center"/>
                              </w:trPr>
                              <w:tc>
                                <w:tcPr>
                                  <w:tcW w:w="0" w:type="auto"/>
                                  <w:vAlign w:val="center"/>
                                </w:tcPr>
                                <w:p w14:paraId="3D5498E9" w14:textId="77777777" w:rsidR="00282D5D" w:rsidRPr="00C51E7D" w:rsidRDefault="00282D5D" w:rsidP="00C51E7D">
                                  <w:pPr>
                                    <w:spacing w:after="0" w:line="240" w:lineRule="auto"/>
                                    <w:jc w:val="left"/>
                                  </w:pPr>
                                  <w:r w:rsidRPr="00C51E7D">
                                    <w:t>Size composition of tunas</w:t>
                                  </w:r>
                                </w:p>
                              </w:tc>
                              <w:tc>
                                <w:tcPr>
                                  <w:tcW w:w="0" w:type="auto"/>
                                </w:tcPr>
                                <w:p w14:paraId="67AB7CD2" w14:textId="6AD10DBC" w:rsidR="00282D5D" w:rsidRPr="00C51E7D" w:rsidRDefault="00282D5D" w:rsidP="00C51E7D">
                                  <w:pPr>
                                    <w:spacing w:after="0" w:line="240" w:lineRule="auto"/>
                                    <w:jc w:val="center"/>
                                  </w:pPr>
                                  <w:r w:rsidRPr="004D0576">
                                    <w:t>✓</w:t>
                                  </w:r>
                                </w:p>
                              </w:tc>
                              <w:tc>
                                <w:tcPr>
                                  <w:tcW w:w="0" w:type="auto"/>
                                  <w:vAlign w:val="center"/>
                                </w:tcPr>
                                <w:p w14:paraId="13B3EF90" w14:textId="77777777" w:rsidR="00282D5D" w:rsidRPr="00C51E7D" w:rsidRDefault="00282D5D" w:rsidP="00C51E7D">
                                  <w:pPr>
                                    <w:spacing w:after="0" w:line="240" w:lineRule="auto"/>
                                    <w:jc w:val="center"/>
                                  </w:pPr>
                                  <w:r w:rsidRPr="004D0576">
                                    <w:t>✓</w:t>
                                  </w:r>
                                </w:p>
                              </w:tc>
                              <w:tc>
                                <w:tcPr>
                                  <w:tcW w:w="0" w:type="auto"/>
                                  <w:vAlign w:val="center"/>
                                </w:tcPr>
                                <w:p w14:paraId="78FA18B0" w14:textId="77777777" w:rsidR="00282D5D" w:rsidRPr="00C51E7D" w:rsidRDefault="00282D5D" w:rsidP="00C51E7D">
                                  <w:pPr>
                                    <w:spacing w:after="0" w:line="240" w:lineRule="auto"/>
                                    <w:jc w:val="center"/>
                                  </w:pPr>
                                  <w:r w:rsidRPr="004D0576">
                                    <w:t>✓</w:t>
                                  </w:r>
                                </w:p>
                              </w:tc>
                              <w:tc>
                                <w:tcPr>
                                  <w:tcW w:w="0" w:type="auto"/>
                                  <w:vAlign w:val="center"/>
                                </w:tcPr>
                                <w:p w14:paraId="2D920CAD" w14:textId="77777777" w:rsidR="00282D5D" w:rsidRPr="00C51E7D" w:rsidRDefault="00282D5D" w:rsidP="00C51E7D">
                                  <w:pPr>
                                    <w:spacing w:after="0" w:line="240" w:lineRule="auto"/>
                                    <w:jc w:val="center"/>
                                    <w:rPr>
                                      <w:color w:val="FF0000"/>
                                    </w:rPr>
                                  </w:pPr>
                                  <w:r w:rsidRPr="00C51E7D">
                                    <w:rPr>
                                      <w:color w:val="FF0000"/>
                                    </w:rPr>
                                    <w:t>X</w:t>
                                  </w:r>
                                </w:p>
                              </w:tc>
                              <w:tc>
                                <w:tcPr>
                                  <w:tcW w:w="0" w:type="auto"/>
                                  <w:vAlign w:val="center"/>
                                </w:tcPr>
                                <w:p w14:paraId="56FD22B0" w14:textId="77777777" w:rsidR="00282D5D" w:rsidRPr="00C51E7D" w:rsidRDefault="00282D5D" w:rsidP="00C51E7D">
                                  <w:pPr>
                                    <w:spacing w:after="0" w:line="240" w:lineRule="auto"/>
                                    <w:jc w:val="center"/>
                                  </w:pPr>
                                  <w:r w:rsidRPr="004D0576">
                                    <w:t>✓</w:t>
                                  </w:r>
                                </w:p>
                              </w:tc>
                              <w:tc>
                                <w:tcPr>
                                  <w:tcW w:w="0" w:type="auto"/>
                                  <w:vAlign w:val="center"/>
                                </w:tcPr>
                                <w:p w14:paraId="48288B9C" w14:textId="77777777" w:rsidR="00282D5D" w:rsidRPr="00C51E7D" w:rsidRDefault="00282D5D" w:rsidP="00C51E7D">
                                  <w:pPr>
                                    <w:spacing w:after="0" w:line="240" w:lineRule="auto"/>
                                    <w:jc w:val="center"/>
                                  </w:pPr>
                                  <w:r w:rsidRPr="004D0576">
                                    <w:t>✓</w:t>
                                  </w:r>
                                </w:p>
                              </w:tc>
                              <w:tc>
                                <w:tcPr>
                                  <w:tcW w:w="0" w:type="auto"/>
                                  <w:vAlign w:val="center"/>
                                </w:tcPr>
                                <w:p w14:paraId="5680B90F" w14:textId="77777777" w:rsidR="00282D5D" w:rsidRPr="00C51E7D" w:rsidRDefault="00282D5D" w:rsidP="00C51E7D">
                                  <w:pPr>
                                    <w:spacing w:after="0" w:line="240" w:lineRule="auto"/>
                                    <w:jc w:val="center"/>
                                  </w:pPr>
                                  <w:r w:rsidRPr="004D0576">
                                    <w:t>✓</w:t>
                                  </w:r>
                                </w:p>
                              </w:tc>
                              <w:tc>
                                <w:tcPr>
                                  <w:tcW w:w="0" w:type="auto"/>
                                  <w:vAlign w:val="center"/>
                                </w:tcPr>
                                <w:p w14:paraId="2348690A" w14:textId="77777777" w:rsidR="00282D5D" w:rsidRPr="00C51E7D" w:rsidRDefault="00282D5D" w:rsidP="00C51E7D">
                                  <w:pPr>
                                    <w:spacing w:after="0" w:line="240" w:lineRule="auto"/>
                                    <w:jc w:val="center"/>
                                  </w:pPr>
                                  <w:r w:rsidRPr="004D0576">
                                    <w:t>✓</w:t>
                                  </w:r>
                                </w:p>
                              </w:tc>
                              <w:tc>
                                <w:tcPr>
                                  <w:tcW w:w="0" w:type="auto"/>
                                  <w:vAlign w:val="center"/>
                                </w:tcPr>
                                <w:p w14:paraId="2BF27063" w14:textId="77777777" w:rsidR="00282D5D" w:rsidRPr="00C51E7D" w:rsidRDefault="00282D5D" w:rsidP="00C51E7D">
                                  <w:pPr>
                                    <w:spacing w:after="0" w:line="240" w:lineRule="auto"/>
                                    <w:jc w:val="center"/>
                                  </w:pPr>
                                  <w:r w:rsidRPr="004D0576">
                                    <w:t>✓</w:t>
                                  </w:r>
                                </w:p>
                              </w:tc>
                            </w:tr>
                          </w:tbl>
                          <w:p w14:paraId="66C49A03" w14:textId="77777777" w:rsidR="00767D86" w:rsidRPr="00767D86" w:rsidRDefault="00767D86" w:rsidP="00282D5D">
                            <w:pPr>
                              <w:rPr>
                                <w:b/>
                                <w:bC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AB0A4" id="_x0000_s1039" type="#_x0000_t202" style="position:absolute;left:0;text-align:left;margin-left:398.95pt;margin-top:37.6pt;width:450.15pt;height:229.75pt;z-index:2516582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" stroked="f">
                <v:textbox inset="0,0,0,0">
                  <w:txbxContent>
                    <w:p w14:paraId="515E70BF" w14:textId="41B63323" w:rsidR="002F7332" w:rsidRDefault="002F7332" w:rsidP="002F7332">
                      <w:pPr>
                        <w:pStyle w:val="Caption"/>
                      </w:pPr>
                      <w:bookmarkStart w:id="151" w:name="_Ref202884341"/>
                      <w:r>
                        <w:t xml:space="preserve">Table </w:t>
                      </w:r>
                      <w:r>
                        <w:fldChar w:fldCharType="begin"/>
                      </w:r>
                      <w:r>
                        <w:instrText xml:space="preserve"> SEQ Table \* ARABIC </w:instrText>
                      </w:r>
                      <w:r>
                        <w:fldChar w:fldCharType="separate"/>
                      </w:r>
                      <w:r>
                        <w:rPr>
                          <w:noProof/>
                        </w:rPr>
                        <w:t>1</w:t>
                      </w:r>
                      <w:r>
                        <w:fldChar w:fldCharType="end"/>
                      </w:r>
                      <w:bookmarkEnd w:id="151"/>
                      <w:r w:rsidR="00F20580">
                        <w:t>:</w:t>
                      </w:r>
                      <w:r>
                        <w:t xml:space="preserve"> </w:t>
                      </w:r>
                      <w:r w:rsidR="00557542">
                        <w:t xml:space="preserve">Performance of proposed indicators relative to </w:t>
                      </w:r>
                      <w:r w:rsidR="00767D86">
                        <w:t xml:space="preserve">SC12 </w:t>
                      </w:r>
                      <w:r w:rsidR="00DD3807">
                        <w:t xml:space="preserve">screening </w:t>
                      </w:r>
                      <w:r w:rsidR="00767D86">
                        <w:t>criteria</w:t>
                      </w:r>
                      <w:r w:rsidR="00DD3807">
                        <w:t xml:space="preserve"> which can be found in Appendix 1 of this report</w:t>
                      </w:r>
                      <w:r w:rsidR="00767D86">
                        <w:t xml:space="preserve">. </w:t>
                      </w:r>
                      <w:r w:rsidR="00767D86" w:rsidRPr="00767D86">
                        <w:t xml:space="preserve">*Proposed indicators </w:t>
                      </w:r>
                      <w:r w:rsidR="00F20580">
                        <w:t>presented</w:t>
                      </w:r>
                      <w:r w:rsidR="00767D86" w:rsidRPr="00767D86">
                        <w:t xml:space="preserve"> from SC19.</w:t>
                      </w:r>
                    </w:p>
                    <w:tbl>
                      <w:tblPr>
                        <w:tblStyle w:val="TableGrid"/>
                        <w:tblW w:w="7916" w:type="dxa"/>
                        <w:jc w:val="center"/>
                        <w:tblLook w:val="04A0" w:firstRow="1" w:lastRow="0" w:firstColumn="1" w:lastColumn="0" w:noHBand="0" w:noVBand="1"/>
                      </w:tblPr>
                      <w:tblGrid>
                        <w:gridCol w:w="4377"/>
                        <w:gridCol w:w="394"/>
                        <w:gridCol w:w="394"/>
                        <w:gridCol w:w="393"/>
                        <w:gridCol w:w="393"/>
                        <w:gridCol w:w="393"/>
                        <w:gridCol w:w="393"/>
                        <w:gridCol w:w="393"/>
                        <w:gridCol w:w="393"/>
                        <w:gridCol w:w="393"/>
                      </w:tblGrid>
                      <w:tr w:rsidR="00282D5D" w14:paraId="413A90EC" w14:textId="77777777" w:rsidTr="00C51E7D">
                        <w:trPr>
                          <w:trHeight w:val="212"/>
                          <w:jc w:val="center"/>
                        </w:trPr>
                        <w:tc>
                          <w:tcPr>
                            <w:tcW w:w="0" w:type="auto"/>
                            <w:vMerge w:val="restart"/>
                            <w:vAlign w:val="center"/>
                          </w:tcPr>
                          <w:p w14:paraId="1F554FF1" w14:textId="77777777" w:rsidR="00282D5D" w:rsidRPr="00C51E7D" w:rsidRDefault="00282D5D" w:rsidP="00C51E7D">
                            <w:pPr>
                              <w:spacing w:after="0" w:line="240" w:lineRule="auto"/>
                              <w:jc w:val="center"/>
                              <w:rPr>
                                <w:b/>
                                <w:bCs/>
                              </w:rPr>
                            </w:pPr>
                            <w:r w:rsidRPr="00C51E7D">
                              <w:rPr>
                                <w:b/>
                                <w:bCs/>
                              </w:rPr>
                              <w:t>Indicator</w:t>
                            </w:r>
                          </w:p>
                        </w:tc>
                        <w:tc>
                          <w:tcPr>
                            <w:tcW w:w="0" w:type="auto"/>
                            <w:gridSpan w:val="9"/>
                            <w:vAlign w:val="center"/>
                          </w:tcPr>
                          <w:p w14:paraId="26E884C7" w14:textId="77777777" w:rsidR="00282D5D" w:rsidRPr="00C51E7D" w:rsidRDefault="00282D5D" w:rsidP="00C51E7D">
                            <w:pPr>
                              <w:spacing w:after="0" w:line="240" w:lineRule="auto"/>
                              <w:jc w:val="center"/>
                              <w:rPr>
                                <w:b/>
                                <w:bCs/>
                              </w:rPr>
                            </w:pPr>
                            <w:r w:rsidRPr="00C51E7D">
                              <w:rPr>
                                <w:b/>
                                <w:bCs/>
                              </w:rPr>
                              <w:t>SC12 Criteria</w:t>
                            </w:r>
                          </w:p>
                        </w:tc>
                      </w:tr>
                      <w:tr w:rsidR="00C51E7D" w14:paraId="55E6316F" w14:textId="77777777" w:rsidTr="00C51E7D">
                        <w:trPr>
                          <w:trHeight w:val="306"/>
                          <w:jc w:val="center"/>
                        </w:trPr>
                        <w:tc>
                          <w:tcPr>
                            <w:tcW w:w="0" w:type="auto"/>
                            <w:vMerge/>
                            <w:vAlign w:val="center"/>
                          </w:tcPr>
                          <w:p w14:paraId="7ED68446" w14:textId="77777777" w:rsidR="00282D5D" w:rsidRPr="00C51E7D" w:rsidRDefault="00282D5D" w:rsidP="00C51E7D">
                            <w:pPr>
                              <w:spacing w:after="0" w:line="240" w:lineRule="auto"/>
                              <w:jc w:val="center"/>
                            </w:pPr>
                          </w:p>
                        </w:tc>
                        <w:tc>
                          <w:tcPr>
                            <w:tcW w:w="0" w:type="auto"/>
                            <w:vAlign w:val="center"/>
                          </w:tcPr>
                          <w:p w14:paraId="537259BB" w14:textId="5074DE18" w:rsidR="00282D5D" w:rsidRPr="00C51E7D" w:rsidRDefault="00282D5D" w:rsidP="00C51E7D">
                            <w:pPr>
                              <w:spacing w:after="0" w:line="240" w:lineRule="auto"/>
                              <w:jc w:val="center"/>
                              <w:rPr>
                                <w:b/>
                                <w:bCs/>
                              </w:rPr>
                            </w:pPr>
                            <w:r w:rsidRPr="00C51E7D">
                              <w:rPr>
                                <w:b/>
                                <w:bCs/>
                              </w:rPr>
                              <w:t>1</w:t>
                            </w:r>
                          </w:p>
                        </w:tc>
                        <w:tc>
                          <w:tcPr>
                            <w:tcW w:w="0" w:type="auto"/>
                            <w:vAlign w:val="center"/>
                          </w:tcPr>
                          <w:p w14:paraId="5FEF5340" w14:textId="77777777" w:rsidR="00282D5D" w:rsidRPr="00C51E7D" w:rsidRDefault="00282D5D" w:rsidP="00C51E7D">
                            <w:pPr>
                              <w:spacing w:after="0" w:line="240" w:lineRule="auto"/>
                              <w:jc w:val="center"/>
                              <w:rPr>
                                <w:b/>
                                <w:bCs/>
                              </w:rPr>
                            </w:pPr>
                            <w:r w:rsidRPr="00C51E7D">
                              <w:rPr>
                                <w:b/>
                                <w:bCs/>
                              </w:rPr>
                              <w:t>2</w:t>
                            </w:r>
                          </w:p>
                        </w:tc>
                        <w:tc>
                          <w:tcPr>
                            <w:tcW w:w="0" w:type="auto"/>
                            <w:vAlign w:val="center"/>
                          </w:tcPr>
                          <w:p w14:paraId="7B59B04A" w14:textId="77777777" w:rsidR="00282D5D" w:rsidRPr="00C51E7D" w:rsidRDefault="00282D5D" w:rsidP="00C51E7D">
                            <w:pPr>
                              <w:spacing w:after="0" w:line="240" w:lineRule="auto"/>
                              <w:jc w:val="center"/>
                              <w:rPr>
                                <w:b/>
                                <w:bCs/>
                              </w:rPr>
                            </w:pPr>
                            <w:r w:rsidRPr="00C51E7D">
                              <w:rPr>
                                <w:b/>
                                <w:bCs/>
                              </w:rPr>
                              <w:t>3</w:t>
                            </w:r>
                          </w:p>
                        </w:tc>
                        <w:tc>
                          <w:tcPr>
                            <w:tcW w:w="0" w:type="auto"/>
                            <w:vAlign w:val="center"/>
                          </w:tcPr>
                          <w:p w14:paraId="3ACCF241" w14:textId="77777777" w:rsidR="00282D5D" w:rsidRPr="00C51E7D" w:rsidRDefault="00282D5D" w:rsidP="00C51E7D">
                            <w:pPr>
                              <w:spacing w:after="0" w:line="240" w:lineRule="auto"/>
                              <w:jc w:val="center"/>
                              <w:rPr>
                                <w:b/>
                                <w:bCs/>
                              </w:rPr>
                            </w:pPr>
                            <w:r w:rsidRPr="00C51E7D">
                              <w:rPr>
                                <w:b/>
                                <w:bCs/>
                              </w:rPr>
                              <w:t>4</w:t>
                            </w:r>
                          </w:p>
                        </w:tc>
                        <w:tc>
                          <w:tcPr>
                            <w:tcW w:w="0" w:type="auto"/>
                            <w:vAlign w:val="center"/>
                          </w:tcPr>
                          <w:p w14:paraId="63768CB1" w14:textId="77777777" w:rsidR="00282D5D" w:rsidRPr="00C51E7D" w:rsidRDefault="00282D5D" w:rsidP="00C51E7D">
                            <w:pPr>
                              <w:spacing w:after="0" w:line="240" w:lineRule="auto"/>
                              <w:jc w:val="center"/>
                              <w:rPr>
                                <w:b/>
                                <w:bCs/>
                              </w:rPr>
                            </w:pPr>
                            <w:r w:rsidRPr="00C51E7D">
                              <w:rPr>
                                <w:b/>
                                <w:bCs/>
                              </w:rPr>
                              <w:t>5</w:t>
                            </w:r>
                          </w:p>
                        </w:tc>
                        <w:tc>
                          <w:tcPr>
                            <w:tcW w:w="0" w:type="auto"/>
                            <w:vAlign w:val="center"/>
                          </w:tcPr>
                          <w:p w14:paraId="56003D6A" w14:textId="77777777" w:rsidR="00282D5D" w:rsidRPr="00C51E7D" w:rsidRDefault="00282D5D" w:rsidP="00C51E7D">
                            <w:pPr>
                              <w:spacing w:after="0" w:line="240" w:lineRule="auto"/>
                              <w:jc w:val="center"/>
                              <w:rPr>
                                <w:b/>
                                <w:bCs/>
                              </w:rPr>
                            </w:pPr>
                            <w:r w:rsidRPr="00C51E7D">
                              <w:rPr>
                                <w:b/>
                                <w:bCs/>
                              </w:rPr>
                              <w:t>6</w:t>
                            </w:r>
                          </w:p>
                        </w:tc>
                        <w:tc>
                          <w:tcPr>
                            <w:tcW w:w="0" w:type="auto"/>
                            <w:vAlign w:val="center"/>
                          </w:tcPr>
                          <w:p w14:paraId="6240E08D" w14:textId="77777777" w:rsidR="00282D5D" w:rsidRPr="00C51E7D" w:rsidRDefault="00282D5D" w:rsidP="00C51E7D">
                            <w:pPr>
                              <w:spacing w:after="0" w:line="240" w:lineRule="auto"/>
                              <w:jc w:val="center"/>
                              <w:rPr>
                                <w:b/>
                                <w:bCs/>
                              </w:rPr>
                            </w:pPr>
                            <w:r w:rsidRPr="00C51E7D">
                              <w:rPr>
                                <w:b/>
                                <w:bCs/>
                              </w:rPr>
                              <w:t>7</w:t>
                            </w:r>
                          </w:p>
                        </w:tc>
                        <w:tc>
                          <w:tcPr>
                            <w:tcW w:w="0" w:type="auto"/>
                            <w:vAlign w:val="center"/>
                          </w:tcPr>
                          <w:p w14:paraId="6DF36147" w14:textId="77777777" w:rsidR="00282D5D" w:rsidRPr="00C51E7D" w:rsidRDefault="00282D5D" w:rsidP="00C51E7D">
                            <w:pPr>
                              <w:spacing w:after="0" w:line="240" w:lineRule="auto"/>
                              <w:jc w:val="center"/>
                              <w:rPr>
                                <w:b/>
                                <w:bCs/>
                              </w:rPr>
                            </w:pPr>
                            <w:r w:rsidRPr="00C51E7D">
                              <w:rPr>
                                <w:b/>
                                <w:bCs/>
                              </w:rPr>
                              <w:t>8</w:t>
                            </w:r>
                          </w:p>
                        </w:tc>
                        <w:tc>
                          <w:tcPr>
                            <w:tcW w:w="0" w:type="auto"/>
                            <w:vAlign w:val="center"/>
                          </w:tcPr>
                          <w:p w14:paraId="2CE7DBC0" w14:textId="77777777" w:rsidR="00282D5D" w:rsidRPr="00C51E7D" w:rsidRDefault="00282D5D" w:rsidP="00C51E7D">
                            <w:pPr>
                              <w:spacing w:after="0" w:line="240" w:lineRule="auto"/>
                              <w:jc w:val="center"/>
                              <w:rPr>
                                <w:b/>
                                <w:bCs/>
                              </w:rPr>
                            </w:pPr>
                            <w:r w:rsidRPr="00C51E7D">
                              <w:rPr>
                                <w:b/>
                                <w:bCs/>
                              </w:rPr>
                              <w:t>9</w:t>
                            </w:r>
                          </w:p>
                        </w:tc>
                      </w:tr>
                      <w:tr w:rsidR="00C51E7D" w14:paraId="496C4081" w14:textId="77777777" w:rsidTr="00C51E7D">
                        <w:trPr>
                          <w:trHeight w:val="359"/>
                          <w:jc w:val="center"/>
                        </w:trPr>
                        <w:tc>
                          <w:tcPr>
                            <w:tcW w:w="0" w:type="auto"/>
                            <w:vAlign w:val="center"/>
                          </w:tcPr>
                          <w:p w14:paraId="7B03639C" w14:textId="77777777" w:rsidR="00282D5D" w:rsidRPr="00C51E7D" w:rsidRDefault="00282D5D" w:rsidP="00C51E7D">
                            <w:pPr>
                              <w:spacing w:after="0" w:line="240" w:lineRule="auto"/>
                              <w:rPr>
                                <w:i/>
                                <w:iCs/>
                              </w:rPr>
                            </w:pPr>
                            <w:r w:rsidRPr="00C51E7D">
                              <w:rPr>
                                <w:i/>
                                <w:iCs/>
                              </w:rPr>
                              <w:t>ENSO variability*</w:t>
                            </w:r>
                          </w:p>
                        </w:tc>
                        <w:tc>
                          <w:tcPr>
                            <w:tcW w:w="0" w:type="auto"/>
                            <w:vAlign w:val="center"/>
                          </w:tcPr>
                          <w:p w14:paraId="7229B818" w14:textId="33CE72DB" w:rsidR="00282D5D" w:rsidRPr="00C51E7D" w:rsidRDefault="00282D5D" w:rsidP="00C51E7D">
                            <w:pPr>
                              <w:spacing w:after="0" w:line="240" w:lineRule="auto"/>
                              <w:jc w:val="center"/>
                            </w:pPr>
                            <w:r w:rsidRPr="004D0576">
                              <w:t>✓</w:t>
                            </w:r>
                          </w:p>
                        </w:tc>
                        <w:tc>
                          <w:tcPr>
                            <w:tcW w:w="0" w:type="auto"/>
                            <w:vAlign w:val="center"/>
                          </w:tcPr>
                          <w:p w14:paraId="1CC25323" w14:textId="77777777" w:rsidR="00282D5D" w:rsidRPr="00C51E7D" w:rsidRDefault="00282D5D" w:rsidP="00C51E7D">
                            <w:pPr>
                              <w:spacing w:after="0" w:line="240" w:lineRule="auto"/>
                              <w:jc w:val="center"/>
                            </w:pPr>
                            <w:r w:rsidRPr="004D0576">
                              <w:t>✓</w:t>
                            </w:r>
                          </w:p>
                        </w:tc>
                        <w:tc>
                          <w:tcPr>
                            <w:tcW w:w="0" w:type="auto"/>
                            <w:vAlign w:val="center"/>
                          </w:tcPr>
                          <w:p w14:paraId="65FC1B10" w14:textId="77777777" w:rsidR="00282D5D" w:rsidRPr="00C51E7D" w:rsidRDefault="00282D5D" w:rsidP="00C51E7D">
                            <w:pPr>
                              <w:spacing w:after="0" w:line="240" w:lineRule="auto"/>
                              <w:jc w:val="center"/>
                            </w:pPr>
                            <w:r w:rsidRPr="004D0576">
                              <w:t>✓</w:t>
                            </w:r>
                          </w:p>
                        </w:tc>
                        <w:tc>
                          <w:tcPr>
                            <w:tcW w:w="0" w:type="auto"/>
                            <w:vAlign w:val="center"/>
                          </w:tcPr>
                          <w:p w14:paraId="13A71B3E" w14:textId="77777777" w:rsidR="00282D5D" w:rsidRPr="00C51E7D" w:rsidRDefault="00282D5D" w:rsidP="00C51E7D">
                            <w:pPr>
                              <w:spacing w:after="0" w:line="240" w:lineRule="auto"/>
                              <w:jc w:val="center"/>
                            </w:pPr>
                            <w:r w:rsidRPr="004D0576">
                              <w:t>✓</w:t>
                            </w:r>
                          </w:p>
                        </w:tc>
                        <w:tc>
                          <w:tcPr>
                            <w:tcW w:w="0" w:type="auto"/>
                            <w:vAlign w:val="center"/>
                          </w:tcPr>
                          <w:p w14:paraId="0CCCD89E" w14:textId="77777777" w:rsidR="00282D5D" w:rsidRPr="00C51E7D" w:rsidRDefault="00282D5D" w:rsidP="00C51E7D">
                            <w:pPr>
                              <w:spacing w:after="0" w:line="240" w:lineRule="auto"/>
                              <w:jc w:val="center"/>
                            </w:pPr>
                            <w:r w:rsidRPr="004D0576">
                              <w:t>✓</w:t>
                            </w:r>
                          </w:p>
                        </w:tc>
                        <w:tc>
                          <w:tcPr>
                            <w:tcW w:w="0" w:type="auto"/>
                            <w:vAlign w:val="center"/>
                          </w:tcPr>
                          <w:p w14:paraId="299ED6A1" w14:textId="77777777" w:rsidR="00282D5D" w:rsidRPr="00C51E7D" w:rsidRDefault="00282D5D" w:rsidP="00C51E7D">
                            <w:pPr>
                              <w:spacing w:after="0" w:line="240" w:lineRule="auto"/>
                              <w:jc w:val="center"/>
                            </w:pPr>
                            <w:r w:rsidRPr="004D0576">
                              <w:t>✓</w:t>
                            </w:r>
                          </w:p>
                        </w:tc>
                        <w:tc>
                          <w:tcPr>
                            <w:tcW w:w="0" w:type="auto"/>
                            <w:vAlign w:val="center"/>
                          </w:tcPr>
                          <w:p w14:paraId="4D9C9EED"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0C89CC08" w14:textId="77777777" w:rsidR="00282D5D" w:rsidRPr="00C51E7D" w:rsidRDefault="00282D5D" w:rsidP="00C51E7D">
                            <w:pPr>
                              <w:spacing w:after="0" w:line="240" w:lineRule="auto"/>
                              <w:jc w:val="center"/>
                            </w:pPr>
                            <w:r w:rsidRPr="004D0576">
                              <w:t>✓</w:t>
                            </w:r>
                          </w:p>
                        </w:tc>
                        <w:tc>
                          <w:tcPr>
                            <w:tcW w:w="0" w:type="auto"/>
                            <w:vAlign w:val="center"/>
                          </w:tcPr>
                          <w:p w14:paraId="1D6511E5" w14:textId="77777777" w:rsidR="00282D5D" w:rsidRPr="00C51E7D" w:rsidRDefault="00282D5D" w:rsidP="00C51E7D">
                            <w:pPr>
                              <w:spacing w:after="0" w:line="240" w:lineRule="auto"/>
                              <w:jc w:val="center"/>
                            </w:pPr>
                            <w:r w:rsidRPr="004D0576">
                              <w:t>✓</w:t>
                            </w:r>
                          </w:p>
                        </w:tc>
                      </w:tr>
                      <w:tr w:rsidR="00C51E7D" w14:paraId="38ACE115" w14:textId="77777777" w:rsidTr="00C51E7D">
                        <w:trPr>
                          <w:trHeight w:val="359"/>
                          <w:jc w:val="center"/>
                        </w:trPr>
                        <w:tc>
                          <w:tcPr>
                            <w:tcW w:w="0" w:type="auto"/>
                            <w:vAlign w:val="center"/>
                          </w:tcPr>
                          <w:p w14:paraId="58F3652F" w14:textId="77777777" w:rsidR="00282D5D" w:rsidRPr="00C51E7D" w:rsidRDefault="00282D5D" w:rsidP="00C51E7D">
                            <w:pPr>
                              <w:spacing w:after="0" w:line="240" w:lineRule="auto"/>
                              <w:rPr>
                                <w:i/>
                                <w:iCs/>
                              </w:rPr>
                            </w:pPr>
                            <w:r w:rsidRPr="00C51E7D">
                              <w:rPr>
                                <w:i/>
                                <w:iCs/>
                              </w:rPr>
                              <w:t>Ocean productivity*</w:t>
                            </w:r>
                          </w:p>
                        </w:tc>
                        <w:tc>
                          <w:tcPr>
                            <w:tcW w:w="0" w:type="auto"/>
                            <w:vAlign w:val="center"/>
                          </w:tcPr>
                          <w:p w14:paraId="7D15CBF1" w14:textId="1218FD20" w:rsidR="00282D5D" w:rsidRPr="00C51E7D" w:rsidRDefault="00282D5D" w:rsidP="00C51E7D">
                            <w:pPr>
                              <w:spacing w:after="0" w:line="240" w:lineRule="auto"/>
                              <w:jc w:val="center"/>
                            </w:pPr>
                            <w:r w:rsidRPr="004D0576">
                              <w:t>✓</w:t>
                            </w:r>
                          </w:p>
                        </w:tc>
                        <w:tc>
                          <w:tcPr>
                            <w:tcW w:w="0" w:type="auto"/>
                            <w:vAlign w:val="center"/>
                          </w:tcPr>
                          <w:p w14:paraId="775143C9" w14:textId="77777777" w:rsidR="00282D5D" w:rsidRPr="00C51E7D" w:rsidRDefault="00282D5D" w:rsidP="00C51E7D">
                            <w:pPr>
                              <w:spacing w:after="0" w:line="240" w:lineRule="auto"/>
                              <w:jc w:val="center"/>
                            </w:pPr>
                            <w:r w:rsidRPr="004D0576">
                              <w:t>✓</w:t>
                            </w:r>
                          </w:p>
                        </w:tc>
                        <w:tc>
                          <w:tcPr>
                            <w:tcW w:w="0" w:type="auto"/>
                            <w:vAlign w:val="center"/>
                          </w:tcPr>
                          <w:p w14:paraId="03A27088" w14:textId="77777777" w:rsidR="00282D5D" w:rsidRPr="00C51E7D" w:rsidRDefault="00282D5D" w:rsidP="00C51E7D">
                            <w:pPr>
                              <w:spacing w:after="0" w:line="240" w:lineRule="auto"/>
                              <w:jc w:val="center"/>
                            </w:pPr>
                            <w:r w:rsidRPr="004D0576">
                              <w:t>✓</w:t>
                            </w:r>
                          </w:p>
                        </w:tc>
                        <w:tc>
                          <w:tcPr>
                            <w:tcW w:w="0" w:type="auto"/>
                            <w:vAlign w:val="center"/>
                          </w:tcPr>
                          <w:p w14:paraId="09C3C449" w14:textId="77777777" w:rsidR="00282D5D" w:rsidRPr="00C51E7D" w:rsidRDefault="00282D5D" w:rsidP="00C51E7D">
                            <w:pPr>
                              <w:spacing w:after="0" w:line="240" w:lineRule="auto"/>
                              <w:jc w:val="center"/>
                            </w:pPr>
                            <w:r w:rsidRPr="004D0576">
                              <w:t>✓</w:t>
                            </w:r>
                          </w:p>
                        </w:tc>
                        <w:tc>
                          <w:tcPr>
                            <w:tcW w:w="0" w:type="auto"/>
                            <w:vAlign w:val="center"/>
                          </w:tcPr>
                          <w:p w14:paraId="364DE4CF" w14:textId="77777777" w:rsidR="00282D5D" w:rsidRPr="00C51E7D" w:rsidRDefault="00282D5D" w:rsidP="00C51E7D">
                            <w:pPr>
                              <w:spacing w:after="0" w:line="240" w:lineRule="auto"/>
                              <w:jc w:val="center"/>
                            </w:pPr>
                            <w:r w:rsidRPr="004D0576">
                              <w:t>✓</w:t>
                            </w:r>
                          </w:p>
                        </w:tc>
                        <w:tc>
                          <w:tcPr>
                            <w:tcW w:w="0" w:type="auto"/>
                            <w:vAlign w:val="center"/>
                          </w:tcPr>
                          <w:p w14:paraId="654FAD31" w14:textId="77777777" w:rsidR="00282D5D" w:rsidRPr="00C51E7D" w:rsidRDefault="00282D5D" w:rsidP="00C51E7D">
                            <w:pPr>
                              <w:spacing w:after="0" w:line="240" w:lineRule="auto"/>
                              <w:jc w:val="center"/>
                            </w:pPr>
                            <w:r w:rsidRPr="004D0576">
                              <w:t>✓</w:t>
                            </w:r>
                          </w:p>
                        </w:tc>
                        <w:tc>
                          <w:tcPr>
                            <w:tcW w:w="0" w:type="auto"/>
                            <w:vAlign w:val="center"/>
                          </w:tcPr>
                          <w:p w14:paraId="3CB42265"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65983E40" w14:textId="77777777" w:rsidR="00282D5D" w:rsidRPr="00C51E7D" w:rsidRDefault="00282D5D" w:rsidP="00C51E7D">
                            <w:pPr>
                              <w:spacing w:after="0" w:line="240" w:lineRule="auto"/>
                              <w:jc w:val="center"/>
                            </w:pPr>
                            <w:r w:rsidRPr="004D0576">
                              <w:t>✓</w:t>
                            </w:r>
                          </w:p>
                        </w:tc>
                        <w:tc>
                          <w:tcPr>
                            <w:tcW w:w="0" w:type="auto"/>
                            <w:vAlign w:val="center"/>
                          </w:tcPr>
                          <w:p w14:paraId="1C991AFB" w14:textId="77777777" w:rsidR="00282D5D" w:rsidRPr="00C51E7D" w:rsidRDefault="00282D5D" w:rsidP="00C51E7D">
                            <w:pPr>
                              <w:spacing w:after="0" w:line="240" w:lineRule="auto"/>
                              <w:jc w:val="center"/>
                            </w:pPr>
                            <w:r w:rsidRPr="004D0576">
                              <w:t>✓</w:t>
                            </w:r>
                          </w:p>
                        </w:tc>
                      </w:tr>
                      <w:tr w:rsidR="00C51E7D" w14:paraId="5C35A4C7" w14:textId="77777777" w:rsidTr="00C51E7D">
                        <w:trPr>
                          <w:trHeight w:val="359"/>
                          <w:jc w:val="center"/>
                        </w:trPr>
                        <w:tc>
                          <w:tcPr>
                            <w:tcW w:w="0" w:type="auto"/>
                            <w:vAlign w:val="center"/>
                          </w:tcPr>
                          <w:p w14:paraId="5B43AA8F" w14:textId="77777777" w:rsidR="00282D5D" w:rsidRPr="00C51E7D" w:rsidRDefault="00282D5D" w:rsidP="00C51E7D">
                            <w:pPr>
                              <w:spacing w:after="0" w:line="240" w:lineRule="auto"/>
                              <w:rPr>
                                <w:i/>
                                <w:iCs/>
                              </w:rPr>
                            </w:pPr>
                            <w:r w:rsidRPr="00C51E7D">
                              <w:rPr>
                                <w:i/>
                                <w:iCs/>
                              </w:rPr>
                              <w:t>Warm pool area/volume*</w:t>
                            </w:r>
                          </w:p>
                        </w:tc>
                        <w:tc>
                          <w:tcPr>
                            <w:tcW w:w="0" w:type="auto"/>
                            <w:vAlign w:val="center"/>
                          </w:tcPr>
                          <w:p w14:paraId="25053040" w14:textId="63B365A0" w:rsidR="00282D5D" w:rsidRPr="00C51E7D" w:rsidRDefault="00282D5D" w:rsidP="00C51E7D">
                            <w:pPr>
                              <w:spacing w:after="0" w:line="240" w:lineRule="auto"/>
                              <w:jc w:val="center"/>
                            </w:pPr>
                            <w:r w:rsidRPr="004D0576">
                              <w:t>✓</w:t>
                            </w:r>
                          </w:p>
                        </w:tc>
                        <w:tc>
                          <w:tcPr>
                            <w:tcW w:w="0" w:type="auto"/>
                            <w:vAlign w:val="center"/>
                          </w:tcPr>
                          <w:p w14:paraId="3E4C637B" w14:textId="77777777" w:rsidR="00282D5D" w:rsidRPr="00C51E7D" w:rsidRDefault="00282D5D" w:rsidP="00C51E7D">
                            <w:pPr>
                              <w:spacing w:after="0" w:line="240" w:lineRule="auto"/>
                              <w:jc w:val="center"/>
                            </w:pPr>
                            <w:r w:rsidRPr="004D0576">
                              <w:t>✓</w:t>
                            </w:r>
                          </w:p>
                        </w:tc>
                        <w:tc>
                          <w:tcPr>
                            <w:tcW w:w="0" w:type="auto"/>
                            <w:vAlign w:val="center"/>
                          </w:tcPr>
                          <w:p w14:paraId="1391308A" w14:textId="77777777" w:rsidR="00282D5D" w:rsidRPr="00C51E7D" w:rsidRDefault="00282D5D" w:rsidP="00C51E7D">
                            <w:pPr>
                              <w:spacing w:after="0" w:line="240" w:lineRule="auto"/>
                              <w:jc w:val="center"/>
                            </w:pPr>
                            <w:r w:rsidRPr="004D0576">
                              <w:t>✓</w:t>
                            </w:r>
                          </w:p>
                        </w:tc>
                        <w:tc>
                          <w:tcPr>
                            <w:tcW w:w="0" w:type="auto"/>
                            <w:vAlign w:val="center"/>
                          </w:tcPr>
                          <w:p w14:paraId="43FFE337" w14:textId="77777777" w:rsidR="00282D5D" w:rsidRPr="00C51E7D" w:rsidRDefault="00282D5D" w:rsidP="00C51E7D">
                            <w:pPr>
                              <w:spacing w:after="0" w:line="240" w:lineRule="auto"/>
                              <w:jc w:val="center"/>
                            </w:pPr>
                            <w:r w:rsidRPr="004D0576">
                              <w:t>✓</w:t>
                            </w:r>
                          </w:p>
                        </w:tc>
                        <w:tc>
                          <w:tcPr>
                            <w:tcW w:w="0" w:type="auto"/>
                            <w:vAlign w:val="center"/>
                          </w:tcPr>
                          <w:p w14:paraId="4ABCA0F4" w14:textId="77777777" w:rsidR="00282D5D" w:rsidRPr="00C51E7D" w:rsidRDefault="00282D5D" w:rsidP="00C51E7D">
                            <w:pPr>
                              <w:spacing w:after="0" w:line="240" w:lineRule="auto"/>
                              <w:jc w:val="center"/>
                            </w:pPr>
                            <w:r w:rsidRPr="004D0576">
                              <w:t>✓</w:t>
                            </w:r>
                          </w:p>
                        </w:tc>
                        <w:tc>
                          <w:tcPr>
                            <w:tcW w:w="0" w:type="auto"/>
                            <w:vAlign w:val="center"/>
                          </w:tcPr>
                          <w:p w14:paraId="417780AA" w14:textId="77777777" w:rsidR="00282D5D" w:rsidRPr="00C51E7D" w:rsidRDefault="00282D5D" w:rsidP="00C51E7D">
                            <w:pPr>
                              <w:spacing w:after="0" w:line="240" w:lineRule="auto"/>
                              <w:jc w:val="center"/>
                            </w:pPr>
                            <w:r w:rsidRPr="004D0576">
                              <w:t>✓</w:t>
                            </w:r>
                          </w:p>
                        </w:tc>
                        <w:tc>
                          <w:tcPr>
                            <w:tcW w:w="0" w:type="auto"/>
                            <w:vAlign w:val="center"/>
                          </w:tcPr>
                          <w:p w14:paraId="208FD34D"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48A9E6C5" w14:textId="77777777" w:rsidR="00282D5D" w:rsidRPr="00C51E7D" w:rsidRDefault="00282D5D" w:rsidP="00C51E7D">
                            <w:pPr>
                              <w:spacing w:after="0" w:line="240" w:lineRule="auto"/>
                              <w:jc w:val="center"/>
                            </w:pPr>
                            <w:r w:rsidRPr="004D0576">
                              <w:t>✓</w:t>
                            </w:r>
                          </w:p>
                        </w:tc>
                        <w:tc>
                          <w:tcPr>
                            <w:tcW w:w="0" w:type="auto"/>
                            <w:vAlign w:val="center"/>
                          </w:tcPr>
                          <w:p w14:paraId="3906FD71" w14:textId="77777777" w:rsidR="00282D5D" w:rsidRPr="00C51E7D" w:rsidRDefault="00282D5D" w:rsidP="00C51E7D">
                            <w:pPr>
                              <w:spacing w:after="0" w:line="240" w:lineRule="auto"/>
                              <w:jc w:val="center"/>
                            </w:pPr>
                            <w:r w:rsidRPr="004D0576">
                              <w:t>✓</w:t>
                            </w:r>
                          </w:p>
                        </w:tc>
                      </w:tr>
                      <w:tr w:rsidR="00C51E7D" w14:paraId="7DFC2807" w14:textId="77777777" w:rsidTr="00C51E7D">
                        <w:trPr>
                          <w:trHeight w:val="359"/>
                          <w:jc w:val="center"/>
                        </w:trPr>
                        <w:tc>
                          <w:tcPr>
                            <w:tcW w:w="0" w:type="auto"/>
                            <w:vAlign w:val="center"/>
                          </w:tcPr>
                          <w:p w14:paraId="10FF4023" w14:textId="77777777" w:rsidR="00282D5D" w:rsidRPr="000C5021" w:rsidRDefault="00282D5D" w:rsidP="00C51E7D">
                            <w:pPr>
                              <w:spacing w:after="0" w:line="240" w:lineRule="auto"/>
                              <w:jc w:val="left"/>
                            </w:pPr>
                            <w:r w:rsidRPr="000C5021">
                              <w:t>Sea surface temperature variability</w:t>
                            </w:r>
                          </w:p>
                        </w:tc>
                        <w:tc>
                          <w:tcPr>
                            <w:tcW w:w="0" w:type="auto"/>
                            <w:vAlign w:val="center"/>
                          </w:tcPr>
                          <w:p w14:paraId="0B1FA378" w14:textId="744EA362" w:rsidR="00282D5D" w:rsidRPr="00C51E7D" w:rsidRDefault="00282D5D" w:rsidP="00C51E7D">
                            <w:pPr>
                              <w:spacing w:after="0" w:line="240" w:lineRule="auto"/>
                              <w:jc w:val="center"/>
                              <w:rPr>
                                <w:i/>
                                <w:iCs/>
                              </w:rPr>
                            </w:pPr>
                            <w:r w:rsidRPr="004D0576">
                              <w:rPr>
                                <w:i/>
                                <w:iCs/>
                              </w:rPr>
                              <w:t>✓</w:t>
                            </w:r>
                          </w:p>
                        </w:tc>
                        <w:tc>
                          <w:tcPr>
                            <w:tcW w:w="0" w:type="auto"/>
                            <w:vAlign w:val="center"/>
                          </w:tcPr>
                          <w:p w14:paraId="78C55874"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45DF4C7B"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2285EBB8"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06B0ADF1"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430D9D97"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7C6375AE"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0EA68D86"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26900428" w14:textId="77777777" w:rsidR="00282D5D" w:rsidRPr="00C51E7D" w:rsidRDefault="00282D5D" w:rsidP="00C51E7D">
                            <w:pPr>
                              <w:spacing w:after="0" w:line="240" w:lineRule="auto"/>
                              <w:jc w:val="center"/>
                              <w:rPr>
                                <w:i/>
                                <w:iCs/>
                              </w:rPr>
                            </w:pPr>
                            <w:r w:rsidRPr="004D0576">
                              <w:rPr>
                                <w:i/>
                                <w:iCs/>
                              </w:rPr>
                              <w:t>✓</w:t>
                            </w:r>
                          </w:p>
                        </w:tc>
                      </w:tr>
                      <w:tr w:rsidR="00C51E7D" w14:paraId="4B6F0AC2" w14:textId="77777777" w:rsidTr="00C51E7D">
                        <w:trPr>
                          <w:trHeight w:val="359"/>
                          <w:jc w:val="center"/>
                        </w:trPr>
                        <w:tc>
                          <w:tcPr>
                            <w:tcW w:w="0" w:type="auto"/>
                            <w:vAlign w:val="center"/>
                          </w:tcPr>
                          <w:p w14:paraId="4D9888E8" w14:textId="7E3B0270" w:rsidR="00282D5D" w:rsidRPr="00C51E7D" w:rsidRDefault="00282D5D" w:rsidP="00C51E7D">
                            <w:pPr>
                              <w:spacing w:after="0" w:line="240" w:lineRule="auto"/>
                              <w:jc w:val="left"/>
                            </w:pPr>
                            <w:r w:rsidRPr="00C51E7D">
                              <w:t>Depth of isotherm</w:t>
                            </w:r>
                          </w:p>
                        </w:tc>
                        <w:tc>
                          <w:tcPr>
                            <w:tcW w:w="0" w:type="auto"/>
                            <w:vAlign w:val="center"/>
                          </w:tcPr>
                          <w:p w14:paraId="2D4352D2" w14:textId="07DED4E6" w:rsidR="00282D5D" w:rsidRPr="00C51E7D" w:rsidRDefault="00282D5D" w:rsidP="00C51E7D">
                            <w:pPr>
                              <w:spacing w:after="0" w:line="240" w:lineRule="auto"/>
                              <w:jc w:val="center"/>
                            </w:pPr>
                            <w:r w:rsidRPr="004D0576">
                              <w:t>✓</w:t>
                            </w:r>
                          </w:p>
                        </w:tc>
                        <w:tc>
                          <w:tcPr>
                            <w:tcW w:w="0" w:type="auto"/>
                            <w:vAlign w:val="center"/>
                          </w:tcPr>
                          <w:p w14:paraId="0E80DEFD" w14:textId="77777777" w:rsidR="00282D5D" w:rsidRPr="00C51E7D" w:rsidRDefault="00282D5D" w:rsidP="00C51E7D">
                            <w:pPr>
                              <w:spacing w:after="0" w:line="240" w:lineRule="auto"/>
                              <w:jc w:val="center"/>
                            </w:pPr>
                            <w:r w:rsidRPr="004D0576">
                              <w:t>✓</w:t>
                            </w:r>
                          </w:p>
                        </w:tc>
                        <w:tc>
                          <w:tcPr>
                            <w:tcW w:w="0" w:type="auto"/>
                            <w:vAlign w:val="center"/>
                          </w:tcPr>
                          <w:p w14:paraId="00F74530" w14:textId="77777777" w:rsidR="00282D5D" w:rsidRPr="00C51E7D" w:rsidRDefault="00282D5D" w:rsidP="00C51E7D">
                            <w:pPr>
                              <w:spacing w:after="0" w:line="240" w:lineRule="auto"/>
                              <w:jc w:val="center"/>
                            </w:pPr>
                            <w:r w:rsidRPr="004D0576">
                              <w:t>✓</w:t>
                            </w:r>
                          </w:p>
                        </w:tc>
                        <w:tc>
                          <w:tcPr>
                            <w:tcW w:w="0" w:type="auto"/>
                            <w:vAlign w:val="center"/>
                          </w:tcPr>
                          <w:p w14:paraId="2925FB89" w14:textId="77777777" w:rsidR="00282D5D" w:rsidRPr="00C51E7D" w:rsidRDefault="00282D5D" w:rsidP="00C51E7D">
                            <w:pPr>
                              <w:spacing w:after="0" w:line="240" w:lineRule="auto"/>
                              <w:jc w:val="center"/>
                            </w:pPr>
                            <w:r w:rsidRPr="004D0576">
                              <w:t>✓</w:t>
                            </w:r>
                          </w:p>
                        </w:tc>
                        <w:tc>
                          <w:tcPr>
                            <w:tcW w:w="0" w:type="auto"/>
                            <w:vAlign w:val="center"/>
                          </w:tcPr>
                          <w:p w14:paraId="312F79FC" w14:textId="77777777" w:rsidR="00282D5D" w:rsidRPr="00C51E7D" w:rsidRDefault="00282D5D" w:rsidP="00C51E7D">
                            <w:pPr>
                              <w:spacing w:after="0" w:line="240" w:lineRule="auto"/>
                              <w:jc w:val="center"/>
                            </w:pPr>
                            <w:r w:rsidRPr="004D0576">
                              <w:t>✓</w:t>
                            </w:r>
                          </w:p>
                        </w:tc>
                        <w:tc>
                          <w:tcPr>
                            <w:tcW w:w="0" w:type="auto"/>
                            <w:vAlign w:val="center"/>
                          </w:tcPr>
                          <w:p w14:paraId="056774E8" w14:textId="77777777" w:rsidR="00282D5D" w:rsidRPr="00C51E7D" w:rsidRDefault="00282D5D" w:rsidP="00C51E7D">
                            <w:pPr>
                              <w:spacing w:after="0" w:line="240" w:lineRule="auto"/>
                              <w:jc w:val="center"/>
                            </w:pPr>
                            <w:r w:rsidRPr="004D0576">
                              <w:t>✓</w:t>
                            </w:r>
                          </w:p>
                        </w:tc>
                        <w:tc>
                          <w:tcPr>
                            <w:tcW w:w="0" w:type="auto"/>
                            <w:vAlign w:val="center"/>
                          </w:tcPr>
                          <w:p w14:paraId="6CFC9486" w14:textId="77777777" w:rsidR="00282D5D" w:rsidRPr="00C51E7D" w:rsidRDefault="00282D5D" w:rsidP="00C51E7D">
                            <w:pPr>
                              <w:spacing w:after="0" w:line="240" w:lineRule="auto"/>
                              <w:jc w:val="center"/>
                            </w:pPr>
                            <w:r w:rsidRPr="004D0576">
                              <w:t>✓</w:t>
                            </w:r>
                          </w:p>
                        </w:tc>
                        <w:tc>
                          <w:tcPr>
                            <w:tcW w:w="0" w:type="auto"/>
                            <w:vAlign w:val="center"/>
                          </w:tcPr>
                          <w:p w14:paraId="30DACFA1" w14:textId="77777777" w:rsidR="00282D5D" w:rsidRPr="00C51E7D" w:rsidRDefault="00282D5D" w:rsidP="00C51E7D">
                            <w:pPr>
                              <w:spacing w:after="0" w:line="240" w:lineRule="auto"/>
                              <w:jc w:val="center"/>
                            </w:pPr>
                            <w:r w:rsidRPr="004D0576">
                              <w:t>✓</w:t>
                            </w:r>
                          </w:p>
                        </w:tc>
                        <w:tc>
                          <w:tcPr>
                            <w:tcW w:w="0" w:type="auto"/>
                            <w:vAlign w:val="center"/>
                          </w:tcPr>
                          <w:p w14:paraId="555C27C8" w14:textId="77777777" w:rsidR="00282D5D" w:rsidRPr="00C51E7D" w:rsidRDefault="00282D5D" w:rsidP="00C51E7D">
                            <w:pPr>
                              <w:spacing w:after="0" w:line="240" w:lineRule="auto"/>
                              <w:jc w:val="center"/>
                            </w:pPr>
                            <w:r w:rsidRPr="004D0576">
                              <w:t>✓</w:t>
                            </w:r>
                          </w:p>
                        </w:tc>
                      </w:tr>
                      <w:tr w:rsidR="00C51E7D" w14:paraId="75BA1867" w14:textId="77777777" w:rsidTr="00C51E7D">
                        <w:trPr>
                          <w:trHeight w:val="359"/>
                          <w:jc w:val="center"/>
                        </w:trPr>
                        <w:tc>
                          <w:tcPr>
                            <w:tcW w:w="0" w:type="auto"/>
                            <w:vAlign w:val="center"/>
                          </w:tcPr>
                          <w:p w14:paraId="7DFC8BEA" w14:textId="77777777" w:rsidR="00282D5D" w:rsidRPr="00C51E7D" w:rsidRDefault="00282D5D" w:rsidP="00C51E7D">
                            <w:pPr>
                              <w:spacing w:after="0" w:line="240" w:lineRule="auto"/>
                              <w:jc w:val="left"/>
                            </w:pPr>
                            <w:r w:rsidRPr="00C51E7D">
                              <w:t>Area/Volume of western pacific warm pool</w:t>
                            </w:r>
                          </w:p>
                        </w:tc>
                        <w:tc>
                          <w:tcPr>
                            <w:tcW w:w="0" w:type="auto"/>
                            <w:vAlign w:val="center"/>
                          </w:tcPr>
                          <w:p w14:paraId="3B173CB9" w14:textId="0A9A3D6C" w:rsidR="00282D5D" w:rsidRPr="00C51E7D" w:rsidRDefault="00282D5D" w:rsidP="00C51E7D">
                            <w:pPr>
                              <w:spacing w:after="0" w:line="240" w:lineRule="auto"/>
                              <w:jc w:val="center"/>
                            </w:pPr>
                            <w:r w:rsidRPr="004D0576">
                              <w:t>✓</w:t>
                            </w:r>
                          </w:p>
                        </w:tc>
                        <w:tc>
                          <w:tcPr>
                            <w:tcW w:w="0" w:type="auto"/>
                            <w:vAlign w:val="center"/>
                          </w:tcPr>
                          <w:p w14:paraId="30D3DB1F" w14:textId="77777777" w:rsidR="00282D5D" w:rsidRPr="00C51E7D" w:rsidRDefault="00282D5D" w:rsidP="00C51E7D">
                            <w:pPr>
                              <w:spacing w:after="0" w:line="240" w:lineRule="auto"/>
                              <w:jc w:val="center"/>
                            </w:pPr>
                            <w:r w:rsidRPr="004D0576">
                              <w:t>✓</w:t>
                            </w:r>
                          </w:p>
                        </w:tc>
                        <w:tc>
                          <w:tcPr>
                            <w:tcW w:w="0" w:type="auto"/>
                            <w:vAlign w:val="center"/>
                          </w:tcPr>
                          <w:p w14:paraId="4A8A046F" w14:textId="77777777" w:rsidR="00282D5D" w:rsidRPr="00C51E7D" w:rsidRDefault="00282D5D" w:rsidP="00C51E7D">
                            <w:pPr>
                              <w:spacing w:after="0" w:line="240" w:lineRule="auto"/>
                              <w:jc w:val="center"/>
                            </w:pPr>
                            <w:r w:rsidRPr="004D0576">
                              <w:t>✓</w:t>
                            </w:r>
                          </w:p>
                        </w:tc>
                        <w:tc>
                          <w:tcPr>
                            <w:tcW w:w="0" w:type="auto"/>
                            <w:vAlign w:val="center"/>
                          </w:tcPr>
                          <w:p w14:paraId="2BD8FDCD" w14:textId="77777777" w:rsidR="00282D5D" w:rsidRPr="00C51E7D" w:rsidRDefault="00282D5D" w:rsidP="00C51E7D">
                            <w:pPr>
                              <w:spacing w:after="0" w:line="240" w:lineRule="auto"/>
                              <w:jc w:val="center"/>
                            </w:pPr>
                            <w:r w:rsidRPr="004D0576">
                              <w:t>✓</w:t>
                            </w:r>
                          </w:p>
                        </w:tc>
                        <w:tc>
                          <w:tcPr>
                            <w:tcW w:w="0" w:type="auto"/>
                            <w:vAlign w:val="center"/>
                          </w:tcPr>
                          <w:p w14:paraId="3E8D7565" w14:textId="77777777" w:rsidR="00282D5D" w:rsidRPr="00C51E7D" w:rsidRDefault="00282D5D" w:rsidP="00C51E7D">
                            <w:pPr>
                              <w:spacing w:after="0" w:line="240" w:lineRule="auto"/>
                              <w:jc w:val="center"/>
                            </w:pPr>
                            <w:r w:rsidRPr="004D0576">
                              <w:t>✓</w:t>
                            </w:r>
                          </w:p>
                        </w:tc>
                        <w:tc>
                          <w:tcPr>
                            <w:tcW w:w="0" w:type="auto"/>
                            <w:vAlign w:val="center"/>
                          </w:tcPr>
                          <w:p w14:paraId="53DD67F3" w14:textId="77777777" w:rsidR="00282D5D" w:rsidRPr="00C51E7D" w:rsidRDefault="00282D5D" w:rsidP="00C51E7D">
                            <w:pPr>
                              <w:spacing w:after="0" w:line="240" w:lineRule="auto"/>
                              <w:jc w:val="center"/>
                            </w:pPr>
                            <w:r w:rsidRPr="004D0576">
                              <w:t>✓</w:t>
                            </w:r>
                          </w:p>
                        </w:tc>
                        <w:tc>
                          <w:tcPr>
                            <w:tcW w:w="0" w:type="auto"/>
                            <w:vAlign w:val="center"/>
                          </w:tcPr>
                          <w:p w14:paraId="6FE9C152" w14:textId="77777777" w:rsidR="00282D5D" w:rsidRPr="00C51E7D" w:rsidRDefault="00282D5D" w:rsidP="00C51E7D">
                            <w:pPr>
                              <w:spacing w:after="0" w:line="240" w:lineRule="auto"/>
                              <w:jc w:val="center"/>
                            </w:pPr>
                            <w:r w:rsidRPr="004D0576">
                              <w:t>✓</w:t>
                            </w:r>
                          </w:p>
                        </w:tc>
                        <w:tc>
                          <w:tcPr>
                            <w:tcW w:w="0" w:type="auto"/>
                            <w:vAlign w:val="center"/>
                          </w:tcPr>
                          <w:p w14:paraId="75AA6424" w14:textId="77777777" w:rsidR="00282D5D" w:rsidRPr="00C51E7D" w:rsidRDefault="00282D5D" w:rsidP="00C51E7D">
                            <w:pPr>
                              <w:spacing w:after="0" w:line="240" w:lineRule="auto"/>
                              <w:jc w:val="center"/>
                            </w:pPr>
                            <w:r w:rsidRPr="004D0576">
                              <w:t>✓</w:t>
                            </w:r>
                          </w:p>
                        </w:tc>
                        <w:tc>
                          <w:tcPr>
                            <w:tcW w:w="0" w:type="auto"/>
                            <w:vAlign w:val="center"/>
                          </w:tcPr>
                          <w:p w14:paraId="24D0B4F0" w14:textId="77777777" w:rsidR="00282D5D" w:rsidRPr="00C51E7D" w:rsidRDefault="00282D5D" w:rsidP="00C51E7D">
                            <w:pPr>
                              <w:spacing w:after="0" w:line="240" w:lineRule="auto"/>
                              <w:jc w:val="center"/>
                            </w:pPr>
                            <w:r w:rsidRPr="004D0576">
                              <w:t>✓</w:t>
                            </w:r>
                          </w:p>
                        </w:tc>
                      </w:tr>
                      <w:tr w:rsidR="00C51E7D" w14:paraId="63EBF12A" w14:textId="77777777" w:rsidTr="00C51E7D">
                        <w:trPr>
                          <w:trHeight w:val="359"/>
                          <w:jc w:val="center"/>
                        </w:trPr>
                        <w:tc>
                          <w:tcPr>
                            <w:tcW w:w="0" w:type="auto"/>
                            <w:vAlign w:val="center"/>
                          </w:tcPr>
                          <w:p w14:paraId="7F47109D" w14:textId="0F8CD7C6" w:rsidR="00282D5D" w:rsidRPr="00C51E7D" w:rsidRDefault="00282D5D" w:rsidP="00C51E7D">
                            <w:pPr>
                              <w:spacing w:after="0" w:line="240" w:lineRule="auto"/>
                              <w:jc w:val="left"/>
                            </w:pPr>
                            <w:r w:rsidRPr="00C51E7D">
                              <w:t>Depth of oxycline</w:t>
                            </w:r>
                          </w:p>
                        </w:tc>
                        <w:tc>
                          <w:tcPr>
                            <w:tcW w:w="0" w:type="auto"/>
                            <w:vAlign w:val="center"/>
                          </w:tcPr>
                          <w:p w14:paraId="41DA0BEC" w14:textId="5A32FEBF" w:rsidR="00282D5D" w:rsidRPr="00C51E7D" w:rsidRDefault="00282D5D" w:rsidP="00C51E7D">
                            <w:pPr>
                              <w:spacing w:after="0" w:line="240" w:lineRule="auto"/>
                              <w:jc w:val="center"/>
                            </w:pPr>
                            <w:r w:rsidRPr="004D0576">
                              <w:t>✓</w:t>
                            </w:r>
                          </w:p>
                        </w:tc>
                        <w:tc>
                          <w:tcPr>
                            <w:tcW w:w="0" w:type="auto"/>
                            <w:vAlign w:val="center"/>
                          </w:tcPr>
                          <w:p w14:paraId="39230F5B" w14:textId="77777777" w:rsidR="00282D5D" w:rsidRPr="00C51E7D" w:rsidRDefault="00282D5D" w:rsidP="00C51E7D">
                            <w:pPr>
                              <w:spacing w:after="0" w:line="240" w:lineRule="auto"/>
                              <w:jc w:val="center"/>
                            </w:pPr>
                            <w:r w:rsidRPr="004D0576">
                              <w:t>✓</w:t>
                            </w:r>
                          </w:p>
                        </w:tc>
                        <w:tc>
                          <w:tcPr>
                            <w:tcW w:w="0" w:type="auto"/>
                            <w:vAlign w:val="center"/>
                          </w:tcPr>
                          <w:p w14:paraId="1110EB55" w14:textId="77777777" w:rsidR="00282D5D" w:rsidRPr="00C51E7D" w:rsidRDefault="00282D5D" w:rsidP="00C51E7D">
                            <w:pPr>
                              <w:spacing w:after="0" w:line="240" w:lineRule="auto"/>
                              <w:jc w:val="center"/>
                            </w:pPr>
                            <w:r w:rsidRPr="004D0576">
                              <w:t>✓</w:t>
                            </w:r>
                          </w:p>
                        </w:tc>
                        <w:tc>
                          <w:tcPr>
                            <w:tcW w:w="0" w:type="auto"/>
                            <w:vAlign w:val="center"/>
                          </w:tcPr>
                          <w:p w14:paraId="5120C41D" w14:textId="77777777" w:rsidR="00282D5D" w:rsidRPr="00C51E7D" w:rsidRDefault="00282D5D" w:rsidP="00C51E7D">
                            <w:pPr>
                              <w:spacing w:after="0" w:line="240" w:lineRule="auto"/>
                              <w:jc w:val="center"/>
                            </w:pPr>
                            <w:r w:rsidRPr="004D0576">
                              <w:t>✓</w:t>
                            </w:r>
                          </w:p>
                        </w:tc>
                        <w:tc>
                          <w:tcPr>
                            <w:tcW w:w="0" w:type="auto"/>
                            <w:vAlign w:val="center"/>
                          </w:tcPr>
                          <w:p w14:paraId="71107B20" w14:textId="77777777" w:rsidR="00282D5D" w:rsidRPr="00C51E7D" w:rsidRDefault="00282D5D" w:rsidP="00C51E7D">
                            <w:pPr>
                              <w:spacing w:after="0" w:line="240" w:lineRule="auto"/>
                              <w:jc w:val="center"/>
                            </w:pPr>
                            <w:r w:rsidRPr="004D0576">
                              <w:t>✓</w:t>
                            </w:r>
                          </w:p>
                        </w:tc>
                        <w:tc>
                          <w:tcPr>
                            <w:tcW w:w="0" w:type="auto"/>
                            <w:vAlign w:val="center"/>
                          </w:tcPr>
                          <w:p w14:paraId="20507EBA" w14:textId="77777777" w:rsidR="00282D5D" w:rsidRPr="00C51E7D" w:rsidRDefault="00282D5D" w:rsidP="00C51E7D">
                            <w:pPr>
                              <w:spacing w:after="0" w:line="240" w:lineRule="auto"/>
                              <w:jc w:val="center"/>
                            </w:pPr>
                            <w:r w:rsidRPr="004D0576">
                              <w:t>✓</w:t>
                            </w:r>
                          </w:p>
                        </w:tc>
                        <w:tc>
                          <w:tcPr>
                            <w:tcW w:w="0" w:type="auto"/>
                            <w:vAlign w:val="center"/>
                          </w:tcPr>
                          <w:p w14:paraId="4B1A6209" w14:textId="77777777" w:rsidR="00282D5D" w:rsidRPr="00C51E7D" w:rsidRDefault="00282D5D" w:rsidP="00C51E7D">
                            <w:pPr>
                              <w:spacing w:after="0" w:line="240" w:lineRule="auto"/>
                              <w:jc w:val="center"/>
                            </w:pPr>
                            <w:r w:rsidRPr="004D0576">
                              <w:t>✓</w:t>
                            </w:r>
                          </w:p>
                        </w:tc>
                        <w:tc>
                          <w:tcPr>
                            <w:tcW w:w="0" w:type="auto"/>
                            <w:vAlign w:val="center"/>
                          </w:tcPr>
                          <w:p w14:paraId="4E2FE383" w14:textId="77777777" w:rsidR="00282D5D" w:rsidRPr="00C51E7D" w:rsidRDefault="00282D5D" w:rsidP="00C51E7D">
                            <w:pPr>
                              <w:spacing w:after="0" w:line="240" w:lineRule="auto"/>
                              <w:jc w:val="center"/>
                            </w:pPr>
                            <w:r w:rsidRPr="004D0576">
                              <w:t>✓</w:t>
                            </w:r>
                          </w:p>
                        </w:tc>
                        <w:tc>
                          <w:tcPr>
                            <w:tcW w:w="0" w:type="auto"/>
                            <w:vAlign w:val="center"/>
                          </w:tcPr>
                          <w:p w14:paraId="1E37F62D" w14:textId="77777777" w:rsidR="00282D5D" w:rsidRPr="00C51E7D" w:rsidRDefault="00282D5D" w:rsidP="00C51E7D">
                            <w:pPr>
                              <w:spacing w:after="0" w:line="240" w:lineRule="auto"/>
                              <w:jc w:val="center"/>
                            </w:pPr>
                            <w:r w:rsidRPr="004D0576">
                              <w:t>✓</w:t>
                            </w:r>
                          </w:p>
                        </w:tc>
                      </w:tr>
                      <w:tr w:rsidR="00C51E7D" w14:paraId="5AC11BCE" w14:textId="77777777" w:rsidTr="00C51E7D">
                        <w:trPr>
                          <w:trHeight w:val="359"/>
                          <w:jc w:val="center"/>
                        </w:trPr>
                        <w:tc>
                          <w:tcPr>
                            <w:tcW w:w="0" w:type="auto"/>
                            <w:vAlign w:val="center"/>
                          </w:tcPr>
                          <w:p w14:paraId="6D8FC9C6" w14:textId="77777777" w:rsidR="00282D5D" w:rsidRPr="00C51E7D" w:rsidRDefault="00282D5D" w:rsidP="00C51E7D">
                            <w:pPr>
                              <w:spacing w:after="0" w:line="240" w:lineRule="auto"/>
                              <w:jc w:val="left"/>
                            </w:pPr>
                            <w:r w:rsidRPr="00C51E7D">
                              <w:t>Centre of gravity of purse seine fishery</w:t>
                            </w:r>
                          </w:p>
                        </w:tc>
                        <w:tc>
                          <w:tcPr>
                            <w:tcW w:w="0" w:type="auto"/>
                            <w:vAlign w:val="center"/>
                          </w:tcPr>
                          <w:p w14:paraId="2A3FED65" w14:textId="7E9665EC" w:rsidR="00282D5D" w:rsidRPr="00C51E7D" w:rsidRDefault="00282D5D" w:rsidP="00C51E7D">
                            <w:pPr>
                              <w:spacing w:after="0" w:line="240" w:lineRule="auto"/>
                              <w:jc w:val="center"/>
                            </w:pPr>
                            <w:r w:rsidRPr="004D0576">
                              <w:t>✓</w:t>
                            </w:r>
                          </w:p>
                        </w:tc>
                        <w:tc>
                          <w:tcPr>
                            <w:tcW w:w="0" w:type="auto"/>
                            <w:vAlign w:val="center"/>
                          </w:tcPr>
                          <w:p w14:paraId="6EB58D1A" w14:textId="77777777" w:rsidR="00282D5D" w:rsidRPr="00C51E7D" w:rsidRDefault="00282D5D" w:rsidP="00C51E7D">
                            <w:pPr>
                              <w:spacing w:after="0" w:line="240" w:lineRule="auto"/>
                              <w:jc w:val="center"/>
                            </w:pPr>
                            <w:r w:rsidRPr="004D0576">
                              <w:t>✓</w:t>
                            </w:r>
                          </w:p>
                        </w:tc>
                        <w:tc>
                          <w:tcPr>
                            <w:tcW w:w="0" w:type="auto"/>
                            <w:vAlign w:val="center"/>
                          </w:tcPr>
                          <w:p w14:paraId="45F2FDE7" w14:textId="77777777" w:rsidR="00282D5D" w:rsidRPr="00C51E7D" w:rsidRDefault="00282D5D" w:rsidP="00C51E7D">
                            <w:pPr>
                              <w:spacing w:after="0" w:line="240" w:lineRule="auto"/>
                              <w:jc w:val="center"/>
                            </w:pPr>
                            <w:r w:rsidRPr="004D0576">
                              <w:t>✓</w:t>
                            </w:r>
                          </w:p>
                        </w:tc>
                        <w:tc>
                          <w:tcPr>
                            <w:tcW w:w="0" w:type="auto"/>
                            <w:vAlign w:val="center"/>
                          </w:tcPr>
                          <w:p w14:paraId="160370A5" w14:textId="77777777" w:rsidR="00282D5D" w:rsidRPr="00C51E7D" w:rsidRDefault="00282D5D" w:rsidP="00C51E7D">
                            <w:pPr>
                              <w:spacing w:after="0" w:line="240" w:lineRule="auto"/>
                              <w:jc w:val="center"/>
                              <w:rPr>
                                <w:color w:val="FF0000"/>
                              </w:rPr>
                            </w:pPr>
                            <w:r w:rsidRPr="00C51E7D">
                              <w:rPr>
                                <w:color w:val="FF0000"/>
                              </w:rPr>
                              <w:t>X</w:t>
                            </w:r>
                          </w:p>
                        </w:tc>
                        <w:tc>
                          <w:tcPr>
                            <w:tcW w:w="0" w:type="auto"/>
                            <w:vAlign w:val="center"/>
                          </w:tcPr>
                          <w:p w14:paraId="1D0528BC" w14:textId="77777777" w:rsidR="00282D5D" w:rsidRPr="00C51E7D" w:rsidRDefault="00282D5D" w:rsidP="00C51E7D">
                            <w:pPr>
                              <w:spacing w:after="0" w:line="240" w:lineRule="auto"/>
                              <w:jc w:val="center"/>
                            </w:pPr>
                            <w:r w:rsidRPr="004D0576">
                              <w:t>✓</w:t>
                            </w:r>
                          </w:p>
                        </w:tc>
                        <w:tc>
                          <w:tcPr>
                            <w:tcW w:w="0" w:type="auto"/>
                            <w:vAlign w:val="center"/>
                          </w:tcPr>
                          <w:p w14:paraId="69F87003" w14:textId="77777777" w:rsidR="00282D5D" w:rsidRPr="00C51E7D" w:rsidRDefault="00282D5D" w:rsidP="00C51E7D">
                            <w:pPr>
                              <w:spacing w:after="0" w:line="240" w:lineRule="auto"/>
                              <w:jc w:val="center"/>
                            </w:pPr>
                            <w:r w:rsidRPr="004D0576">
                              <w:t>✓</w:t>
                            </w:r>
                          </w:p>
                        </w:tc>
                        <w:tc>
                          <w:tcPr>
                            <w:tcW w:w="0" w:type="auto"/>
                            <w:vAlign w:val="center"/>
                          </w:tcPr>
                          <w:p w14:paraId="7AEE1A5F" w14:textId="77777777" w:rsidR="00282D5D" w:rsidRPr="00C51E7D" w:rsidRDefault="00282D5D" w:rsidP="00C51E7D">
                            <w:pPr>
                              <w:spacing w:after="0" w:line="240" w:lineRule="auto"/>
                              <w:jc w:val="center"/>
                            </w:pPr>
                            <w:r w:rsidRPr="004D0576">
                              <w:t>✓</w:t>
                            </w:r>
                          </w:p>
                        </w:tc>
                        <w:tc>
                          <w:tcPr>
                            <w:tcW w:w="0" w:type="auto"/>
                            <w:vAlign w:val="center"/>
                          </w:tcPr>
                          <w:p w14:paraId="1B76B54F" w14:textId="77777777" w:rsidR="00282D5D" w:rsidRPr="00C51E7D" w:rsidRDefault="00282D5D" w:rsidP="00C51E7D">
                            <w:pPr>
                              <w:spacing w:after="0" w:line="240" w:lineRule="auto"/>
                              <w:jc w:val="center"/>
                            </w:pPr>
                            <w:r w:rsidRPr="004D0576">
                              <w:t>✓</w:t>
                            </w:r>
                          </w:p>
                        </w:tc>
                        <w:tc>
                          <w:tcPr>
                            <w:tcW w:w="0" w:type="auto"/>
                            <w:vAlign w:val="center"/>
                          </w:tcPr>
                          <w:p w14:paraId="341668D9" w14:textId="77777777" w:rsidR="00282D5D" w:rsidRPr="00C51E7D" w:rsidRDefault="00282D5D" w:rsidP="00C51E7D">
                            <w:pPr>
                              <w:spacing w:after="0" w:line="240" w:lineRule="auto"/>
                              <w:jc w:val="center"/>
                            </w:pPr>
                            <w:r w:rsidRPr="004D0576">
                              <w:t>✓</w:t>
                            </w:r>
                          </w:p>
                        </w:tc>
                      </w:tr>
                      <w:tr w:rsidR="00C51E7D" w14:paraId="0ECE51F2" w14:textId="77777777" w:rsidTr="00C51E7D">
                        <w:trPr>
                          <w:trHeight w:val="359"/>
                          <w:jc w:val="center"/>
                        </w:trPr>
                        <w:tc>
                          <w:tcPr>
                            <w:tcW w:w="0" w:type="auto"/>
                            <w:vAlign w:val="center"/>
                          </w:tcPr>
                          <w:p w14:paraId="3D5498E9" w14:textId="77777777" w:rsidR="00282D5D" w:rsidRPr="00C51E7D" w:rsidRDefault="00282D5D" w:rsidP="00C51E7D">
                            <w:pPr>
                              <w:spacing w:after="0" w:line="240" w:lineRule="auto"/>
                              <w:jc w:val="left"/>
                            </w:pPr>
                            <w:r w:rsidRPr="00C51E7D">
                              <w:t>Size composition of tunas</w:t>
                            </w:r>
                          </w:p>
                        </w:tc>
                        <w:tc>
                          <w:tcPr>
                            <w:tcW w:w="0" w:type="auto"/>
                          </w:tcPr>
                          <w:p w14:paraId="67AB7CD2" w14:textId="6AD10DBC" w:rsidR="00282D5D" w:rsidRPr="00C51E7D" w:rsidRDefault="00282D5D" w:rsidP="00C51E7D">
                            <w:pPr>
                              <w:spacing w:after="0" w:line="240" w:lineRule="auto"/>
                              <w:jc w:val="center"/>
                            </w:pPr>
                            <w:r w:rsidRPr="004D0576">
                              <w:t>✓</w:t>
                            </w:r>
                          </w:p>
                        </w:tc>
                        <w:tc>
                          <w:tcPr>
                            <w:tcW w:w="0" w:type="auto"/>
                            <w:vAlign w:val="center"/>
                          </w:tcPr>
                          <w:p w14:paraId="13B3EF90" w14:textId="77777777" w:rsidR="00282D5D" w:rsidRPr="00C51E7D" w:rsidRDefault="00282D5D" w:rsidP="00C51E7D">
                            <w:pPr>
                              <w:spacing w:after="0" w:line="240" w:lineRule="auto"/>
                              <w:jc w:val="center"/>
                            </w:pPr>
                            <w:r w:rsidRPr="004D0576">
                              <w:t>✓</w:t>
                            </w:r>
                          </w:p>
                        </w:tc>
                        <w:tc>
                          <w:tcPr>
                            <w:tcW w:w="0" w:type="auto"/>
                            <w:vAlign w:val="center"/>
                          </w:tcPr>
                          <w:p w14:paraId="78FA18B0" w14:textId="77777777" w:rsidR="00282D5D" w:rsidRPr="00C51E7D" w:rsidRDefault="00282D5D" w:rsidP="00C51E7D">
                            <w:pPr>
                              <w:spacing w:after="0" w:line="240" w:lineRule="auto"/>
                              <w:jc w:val="center"/>
                            </w:pPr>
                            <w:r w:rsidRPr="004D0576">
                              <w:t>✓</w:t>
                            </w:r>
                          </w:p>
                        </w:tc>
                        <w:tc>
                          <w:tcPr>
                            <w:tcW w:w="0" w:type="auto"/>
                            <w:vAlign w:val="center"/>
                          </w:tcPr>
                          <w:p w14:paraId="2D920CAD" w14:textId="77777777" w:rsidR="00282D5D" w:rsidRPr="00C51E7D" w:rsidRDefault="00282D5D" w:rsidP="00C51E7D">
                            <w:pPr>
                              <w:spacing w:after="0" w:line="240" w:lineRule="auto"/>
                              <w:jc w:val="center"/>
                              <w:rPr>
                                <w:color w:val="FF0000"/>
                              </w:rPr>
                            </w:pPr>
                            <w:r w:rsidRPr="00C51E7D">
                              <w:rPr>
                                <w:color w:val="FF0000"/>
                              </w:rPr>
                              <w:t>X</w:t>
                            </w:r>
                          </w:p>
                        </w:tc>
                        <w:tc>
                          <w:tcPr>
                            <w:tcW w:w="0" w:type="auto"/>
                            <w:vAlign w:val="center"/>
                          </w:tcPr>
                          <w:p w14:paraId="56FD22B0" w14:textId="77777777" w:rsidR="00282D5D" w:rsidRPr="00C51E7D" w:rsidRDefault="00282D5D" w:rsidP="00C51E7D">
                            <w:pPr>
                              <w:spacing w:after="0" w:line="240" w:lineRule="auto"/>
                              <w:jc w:val="center"/>
                            </w:pPr>
                            <w:r w:rsidRPr="004D0576">
                              <w:t>✓</w:t>
                            </w:r>
                          </w:p>
                        </w:tc>
                        <w:tc>
                          <w:tcPr>
                            <w:tcW w:w="0" w:type="auto"/>
                            <w:vAlign w:val="center"/>
                          </w:tcPr>
                          <w:p w14:paraId="48288B9C" w14:textId="77777777" w:rsidR="00282D5D" w:rsidRPr="00C51E7D" w:rsidRDefault="00282D5D" w:rsidP="00C51E7D">
                            <w:pPr>
                              <w:spacing w:after="0" w:line="240" w:lineRule="auto"/>
                              <w:jc w:val="center"/>
                            </w:pPr>
                            <w:r w:rsidRPr="004D0576">
                              <w:t>✓</w:t>
                            </w:r>
                          </w:p>
                        </w:tc>
                        <w:tc>
                          <w:tcPr>
                            <w:tcW w:w="0" w:type="auto"/>
                            <w:vAlign w:val="center"/>
                          </w:tcPr>
                          <w:p w14:paraId="5680B90F" w14:textId="77777777" w:rsidR="00282D5D" w:rsidRPr="00C51E7D" w:rsidRDefault="00282D5D" w:rsidP="00C51E7D">
                            <w:pPr>
                              <w:spacing w:after="0" w:line="240" w:lineRule="auto"/>
                              <w:jc w:val="center"/>
                            </w:pPr>
                            <w:r w:rsidRPr="004D0576">
                              <w:t>✓</w:t>
                            </w:r>
                          </w:p>
                        </w:tc>
                        <w:tc>
                          <w:tcPr>
                            <w:tcW w:w="0" w:type="auto"/>
                            <w:vAlign w:val="center"/>
                          </w:tcPr>
                          <w:p w14:paraId="2348690A" w14:textId="77777777" w:rsidR="00282D5D" w:rsidRPr="00C51E7D" w:rsidRDefault="00282D5D" w:rsidP="00C51E7D">
                            <w:pPr>
                              <w:spacing w:after="0" w:line="240" w:lineRule="auto"/>
                              <w:jc w:val="center"/>
                            </w:pPr>
                            <w:r w:rsidRPr="004D0576">
                              <w:t>✓</w:t>
                            </w:r>
                          </w:p>
                        </w:tc>
                        <w:tc>
                          <w:tcPr>
                            <w:tcW w:w="0" w:type="auto"/>
                            <w:vAlign w:val="center"/>
                          </w:tcPr>
                          <w:p w14:paraId="2BF27063" w14:textId="77777777" w:rsidR="00282D5D" w:rsidRPr="00C51E7D" w:rsidRDefault="00282D5D" w:rsidP="00C51E7D">
                            <w:pPr>
                              <w:spacing w:after="0" w:line="240" w:lineRule="auto"/>
                              <w:jc w:val="center"/>
                            </w:pPr>
                            <w:r w:rsidRPr="004D0576">
                              <w:t>✓</w:t>
                            </w:r>
                          </w:p>
                        </w:tc>
                      </w:tr>
                    </w:tbl>
                    <w:p w14:paraId="66C49A03" w14:textId="77777777" w:rsidR="00767D86" w:rsidRPr="00767D86" w:rsidRDefault="00767D86" w:rsidP="00282D5D">
                      <w:pPr>
                        <w:rPr>
                          <w:b/>
                          <w:bCs/>
                        </w:rPr>
                      </w:pPr>
                    </w:p>
                  </w:txbxContent>
                </v:textbox>
                <w10:wrap type="topAndBottom" anchorx="margin"/>
              </v:shape>
            </w:pict>
          </mc:Fallback>
        </mc:AlternateContent>
      </w:r>
    </w:p>
    <w:p w14:paraId="1B02B9B0" w14:textId="5F6E5C19" w:rsidR="009C2BF9" w:rsidRDefault="002F7332" w:rsidP="009C2BF9">
      <w:pPr>
        <w:rPr>
          <w:color w:val="000000"/>
        </w:rPr>
      </w:pPr>
      <w:r>
        <w:lastRenderedPageBreak/>
        <w:t xml:space="preserve">At SC19 </w:t>
      </w:r>
      <w:sdt>
        <w:sdtPr>
          <w:rPr>
            <w:color w:val="000000"/>
          </w:rPr>
          <w:tag w:val="MENDELEY_CITATION_v3_eyJjaXRhdGlvbklEIjoiTUVOREVMRVlfQ0lUQVRJT05fNTc1YTk1ZDUtMWFkNC00MjVhLWFlZWYtNTc2YmIwNGNmNmFhIiwicHJvcGVydGllcyI6eyJub3RlSW5kZXgiOjB9LCJpc0VkaXRlZCI6ZmFsc2UsIm1hbnVhbE92ZXJyaWRlIjp7ImlzTWFudWFsbHlPdmVycmlkZGVuIjpmYWxzZSwiY2l0ZXByb2NUZXh0IjoiK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
          <w:id w:val="-1519852543"/>
          <w:placeholder>
            <w:docPart w:val="C706BC3085404FC88006F9E3710C00AD"/>
          </w:placeholder>
        </w:sdtPr>
        <w:sdtContent>
          <w:r w:rsidR="00BC304E" w:rsidRPr="00BC304E">
            <w:rPr>
              <w:color w:val="000000"/>
            </w:rPr>
            <w:t>(SPC, 2023)</w:t>
          </w:r>
        </w:sdtContent>
      </w:sdt>
      <w:r>
        <w:rPr>
          <w:color w:val="000000"/>
        </w:rPr>
        <w:t>, three</w:t>
      </w:r>
      <w:r w:rsidR="0085691A">
        <w:rPr>
          <w:color w:val="000000"/>
        </w:rPr>
        <w:t xml:space="preserve"> candidate</w:t>
      </w:r>
      <w:r>
        <w:rPr>
          <w:color w:val="000000"/>
        </w:rPr>
        <w:t xml:space="preserve"> indicators were proposed including ENSO variability, ocean productivity, and warm pool area. These were found to meet all criteria except for criteria </w:t>
      </w:r>
      <w:r w:rsidR="0085691A">
        <w:rPr>
          <w:color w:val="000000"/>
        </w:rPr>
        <w:t>seven</w:t>
      </w:r>
      <w:r>
        <w:rPr>
          <w:color w:val="000000"/>
        </w:rPr>
        <w:t xml:space="preserve"> which relates to the ability of the indicator to be scalable to national and sub-regional scales. Ocean productivity was not updated </w:t>
      </w:r>
      <w:proofErr w:type="gramStart"/>
      <w:r>
        <w:rPr>
          <w:color w:val="000000"/>
        </w:rPr>
        <w:t>herein, but</w:t>
      </w:r>
      <w:proofErr w:type="gramEnd"/>
      <w:r>
        <w:rPr>
          <w:color w:val="000000"/>
        </w:rPr>
        <w:t xml:space="preserve"> could be further explored in the future</w:t>
      </w:r>
      <w:r w:rsidR="008A375A">
        <w:rPr>
          <w:color w:val="000000"/>
        </w:rPr>
        <w:t>. T</w:t>
      </w:r>
      <w:r>
        <w:rPr>
          <w:color w:val="000000"/>
        </w:rPr>
        <w:t xml:space="preserve">he warm pool area indicator was updated and has been explored in a way </w:t>
      </w:r>
      <w:r w:rsidR="009335B4">
        <w:rPr>
          <w:color w:val="000000"/>
        </w:rPr>
        <w:t>that</w:t>
      </w:r>
      <w:r>
        <w:rPr>
          <w:color w:val="000000"/>
        </w:rPr>
        <w:t xml:space="preserve"> can be communicated at national scales</w:t>
      </w:r>
      <w:r w:rsidR="005159CE">
        <w:rPr>
          <w:color w:val="000000"/>
        </w:rPr>
        <w:t xml:space="preserve"> potentially overcoming this issue.</w:t>
      </w:r>
    </w:p>
    <w:p w14:paraId="3314C1E8" w14:textId="62822BF9" w:rsidR="009335B4" w:rsidRPr="00C51E7D" w:rsidRDefault="009335B4" w:rsidP="009C2BF9">
      <w:pPr>
        <w:rPr>
          <w:color w:val="000000"/>
        </w:rPr>
      </w:pPr>
      <w:r>
        <w:rPr>
          <w:color w:val="000000"/>
        </w:rPr>
        <w:t>Work plan paragraph…</w:t>
      </w:r>
    </w:p>
    <w:p w14:paraId="7417144B" w14:textId="58BF9A96" w:rsidR="00AF1893" w:rsidRDefault="003764E5" w:rsidP="00AF1893">
      <w:pPr>
        <w:spacing w:after="160" w:line="259" w:lineRule="auto"/>
        <w:jc w:val="left"/>
      </w:pPr>
      <w:r>
        <w:t xml:space="preserve">We invite SC21 to </w:t>
      </w:r>
      <w:r w:rsidR="009D7E1D">
        <w:t xml:space="preserve">note the progress made on the exploration, development and testing of </w:t>
      </w:r>
      <w:r w:rsidR="0085691A">
        <w:t xml:space="preserve">candidate </w:t>
      </w:r>
      <w:r w:rsidR="009D7E1D">
        <w:t xml:space="preserve">ecosystem and climate indicators </w:t>
      </w:r>
      <w:r w:rsidR="001624D5">
        <w:t xml:space="preserve">for the WCPO. </w:t>
      </w:r>
      <w:r w:rsidR="00AF1893">
        <w:t>Since SC20:</w:t>
      </w:r>
    </w:p>
    <w:p w14:paraId="347270BE" w14:textId="7E5A280B" w:rsidR="00AF1893" w:rsidRPr="00927965" w:rsidRDefault="00AF1893" w:rsidP="004E1709">
      <w:pPr>
        <w:pStyle w:val="ListParagraph"/>
        <w:numPr>
          <w:ilvl w:val="0"/>
          <w:numId w:val="4"/>
        </w:numPr>
      </w:pPr>
      <w:r>
        <w:t>A</w:t>
      </w:r>
      <w:r w:rsidRPr="00927965">
        <w:t xml:space="preserve"> successful workshop</w:t>
      </w:r>
      <w:r>
        <w:t xml:space="preserve"> was held</w:t>
      </w:r>
      <w:r w:rsidRPr="00927965">
        <w:t xml:space="preserve"> in Suva, Fiji in November 2024.</w:t>
      </w:r>
    </w:p>
    <w:p w14:paraId="2ED3BB2A" w14:textId="57694767" w:rsidR="00A91A18" w:rsidRDefault="00A91A18" w:rsidP="004E1709">
      <w:pPr>
        <w:pStyle w:val="ListParagraph"/>
        <w:numPr>
          <w:ilvl w:val="0"/>
          <w:numId w:val="5"/>
        </w:numPr>
      </w:pPr>
      <w:r>
        <w:t>Several new</w:t>
      </w:r>
      <w:r w:rsidR="0085691A">
        <w:t xml:space="preserve"> candidate </w:t>
      </w:r>
      <w:r>
        <w:t xml:space="preserve">indicators have been </w:t>
      </w:r>
      <w:r w:rsidR="0085691A">
        <w:t>developed,</w:t>
      </w:r>
      <w:r>
        <w:t xml:space="preserve"> and several proposed fishery indicators have been further explored and tested against the </w:t>
      </w:r>
      <w:r w:rsidR="0085691A">
        <w:t>screening</w:t>
      </w:r>
      <w:r>
        <w:t xml:space="preserve"> criteria.</w:t>
      </w:r>
    </w:p>
    <w:p w14:paraId="0FBBF7B4" w14:textId="77777777" w:rsidR="00AE2948" w:rsidRDefault="00A91A18" w:rsidP="004E1709">
      <w:pPr>
        <w:pStyle w:val="ListParagraph"/>
        <w:numPr>
          <w:ilvl w:val="0"/>
          <w:numId w:val="5"/>
        </w:numPr>
      </w:pPr>
      <w:r>
        <w:t xml:space="preserve">The workplan detailed in previous SC reports is being upheld </w:t>
      </w:r>
      <w:r w:rsidR="001B0ABD">
        <w:t xml:space="preserve">and </w:t>
      </w:r>
      <w:r w:rsidR="00E16951">
        <w:t>updated.</w:t>
      </w:r>
    </w:p>
    <w:p w14:paraId="10A23B3D" w14:textId="0C50CA65" w:rsidR="00AE2948" w:rsidRDefault="00AE2948" w:rsidP="004E1709">
      <w:pPr>
        <w:pStyle w:val="ListParagraph"/>
        <w:numPr>
          <w:ilvl w:val="0"/>
          <w:numId w:val="5"/>
        </w:numPr>
      </w:pPr>
      <w:r>
        <w:t xml:space="preserve">Activities for 2025-26 </w:t>
      </w:r>
      <w:r w:rsidR="0006339C">
        <w:t>w</w:t>
      </w:r>
      <w:r>
        <w:t>orkplan include:</w:t>
      </w:r>
    </w:p>
    <w:p w14:paraId="1FCBC93D" w14:textId="38471CB9" w:rsidR="00AE2948" w:rsidRDefault="00512426" w:rsidP="004E1709">
      <w:pPr>
        <w:pStyle w:val="ListParagraph"/>
        <w:numPr>
          <w:ilvl w:val="1"/>
          <w:numId w:val="5"/>
        </w:numPr>
      </w:pPr>
      <w:r>
        <w:t>C</w:t>
      </w:r>
      <w:r w:rsidR="00AE2948">
        <w:t>ontinued refinement of the ocean climate indicators proposed here</w:t>
      </w:r>
      <w:r>
        <w:t>.</w:t>
      </w:r>
    </w:p>
    <w:p w14:paraId="75F5FE97" w14:textId="77777777" w:rsidR="00AE2948" w:rsidRDefault="00AE2948" w:rsidP="004E1709">
      <w:pPr>
        <w:pStyle w:val="ListParagraph"/>
        <w:numPr>
          <w:ilvl w:val="1"/>
          <w:numId w:val="5"/>
        </w:numPr>
      </w:pPr>
      <w:r>
        <w:t>Continued exploration of modelled fishery indicators</w:t>
      </w:r>
      <w:r w:rsidR="00512426">
        <w:t>.</w:t>
      </w:r>
    </w:p>
    <w:p w14:paraId="1C3F8802" w14:textId="18A68C23" w:rsidR="00B26987" w:rsidRDefault="004D36FF" w:rsidP="004E1709">
      <w:pPr>
        <w:pStyle w:val="ListParagraph"/>
        <w:numPr>
          <w:ilvl w:val="1"/>
          <w:numId w:val="5"/>
        </w:numPr>
      </w:pPr>
      <w:r>
        <w:t xml:space="preserve">Continued development of </w:t>
      </w:r>
      <w:r w:rsidR="00C7674E">
        <w:t xml:space="preserve">methods to remove biases in earth system models </w:t>
      </w:r>
      <w:r w:rsidR="006506B7">
        <w:t xml:space="preserve">and </w:t>
      </w:r>
      <w:proofErr w:type="gramStart"/>
      <w:r w:rsidR="006506B7">
        <w:t>detrending of</w:t>
      </w:r>
      <w:proofErr w:type="gramEnd"/>
      <w:r w:rsidR="006506B7">
        <w:t xml:space="preserve"> </w:t>
      </w:r>
      <w:r w:rsidR="00062A20">
        <w:t>climate change</w:t>
      </w:r>
      <w:r w:rsidR="00512426">
        <w:t xml:space="preserve"> to commence analyses that can attribute impacts to greenhouse gas emissions.</w:t>
      </w:r>
    </w:p>
    <w:p w14:paraId="51D591D6" w14:textId="77777777" w:rsidR="002C1EEF" w:rsidRDefault="002C1EEF" w:rsidP="004E1709">
      <w:pPr>
        <w:pStyle w:val="ListParagraph"/>
        <w:numPr>
          <w:ilvl w:val="1"/>
          <w:numId w:val="5"/>
        </w:numPr>
      </w:pPr>
      <w:proofErr w:type="spellStart"/>
      <w:r>
        <w:t>Organisation</w:t>
      </w:r>
      <w:proofErr w:type="spellEnd"/>
      <w:r>
        <w:t xml:space="preserve"> of a workshop to be held in 2026</w:t>
      </w:r>
      <w:r w:rsidR="00512426">
        <w:t>.</w:t>
      </w:r>
    </w:p>
    <w:p w14:paraId="0850E8B6" w14:textId="626C075B" w:rsidR="009C2BF9" w:rsidRPr="00AF1893" w:rsidRDefault="002C1EEF" w:rsidP="004E1709">
      <w:pPr>
        <w:pStyle w:val="ListParagraph"/>
        <w:numPr>
          <w:ilvl w:val="1"/>
          <w:numId w:val="5"/>
        </w:numPr>
      </w:pPr>
      <w:r>
        <w:t>RFMO cooperation/collaboration…</w:t>
      </w:r>
      <w:r w:rsidR="009C2BF9">
        <w:br w:type="page"/>
      </w:r>
    </w:p>
    <w:p w14:paraId="5AF4019C" w14:textId="09059F1E" w:rsidR="003A458D" w:rsidRDefault="00E24BD1" w:rsidP="003A458D">
      <w:pPr>
        <w:pStyle w:val="Heading1"/>
      </w:pPr>
      <w:bookmarkStart w:id="152" w:name="_Toc203027952"/>
      <w:r w:rsidRPr="00927965">
        <w:lastRenderedPageBreak/>
        <w:t>References</w:t>
      </w:r>
      <w:bookmarkEnd w:id="152"/>
    </w:p>
    <w:p w14:paraId="30394D16" w14:textId="22653ECC" w:rsidR="003A458D" w:rsidRDefault="00E64D30" w:rsidP="003A458D">
      <w:pPr>
        <w:rPr>
          <w:rFonts w:eastAsiaTheme="majorEastAsia"/>
          <w:sz w:val="28"/>
          <w:szCs w:val="28"/>
        </w:rPr>
      </w:pPr>
      <w:r>
        <w:rPr>
          <w:rFonts w:eastAsia="Times New Roman"/>
        </w:rPr>
        <w:t xml:space="preserve">Allain, V., Hare, S., Macdonald, J., Machful, P., Nicol, S., Phillips, J.S., Portal, A., Vidal, T., Williams, P., 2021. WCPO Ecosystem and Climate Indicators from 2000 to 2020. </w:t>
      </w:r>
      <w:r w:rsidR="00B148BB" w:rsidRPr="00B148BB">
        <w:rPr>
          <w:rFonts w:eastAsia="Times New Roman"/>
        </w:rPr>
        <w:t>WCPFC Scientific Committee 17th Regular Session, WCPFC-SC17-2021/EB-IP-09</w:t>
      </w:r>
      <w:r w:rsidR="00B148BB">
        <w:rPr>
          <w:rFonts w:eastAsia="Times New Roman"/>
        </w:rPr>
        <w:t xml:space="preserve">, </w:t>
      </w:r>
      <w:r w:rsidR="00B152B4">
        <w:rPr>
          <w:rFonts w:eastAsia="Times New Roman"/>
        </w:rPr>
        <w:t>O</w:t>
      </w:r>
      <w:r>
        <w:rPr>
          <w:rFonts w:eastAsia="Times New Roman"/>
        </w:rPr>
        <w:t>nline.</w:t>
      </w:r>
    </w:p>
    <w:p w14:paraId="214F044F" w14:textId="3F39EF23" w:rsidR="003A458D" w:rsidRDefault="00E64D30" w:rsidP="003A458D">
      <w:pPr>
        <w:rPr>
          <w:rFonts w:eastAsiaTheme="majorEastAsia"/>
          <w:sz w:val="28"/>
          <w:szCs w:val="28"/>
        </w:rPr>
      </w:pPr>
      <w:r>
        <w:rPr>
          <w:rFonts w:eastAsia="Times New Roman"/>
        </w:rPr>
        <w:t>Allain, V., Macdonald, J., Nicol, S., Phillips, J.S., Vourey, E., 2020. Ecosystem and climate indicators for consideration within the WCPO.</w:t>
      </w:r>
      <w:r w:rsidR="008B3909">
        <w:rPr>
          <w:rFonts w:eastAsia="Times New Roman"/>
        </w:rPr>
        <w:t xml:space="preserve"> </w:t>
      </w:r>
      <w:r w:rsidR="008B3909" w:rsidRPr="008B3909">
        <w:rPr>
          <w:rFonts w:eastAsia="Times New Roman"/>
        </w:rPr>
        <w:t xml:space="preserve">WCPFC Scientific Committee </w:t>
      </w:r>
      <w:r w:rsidR="003E35EB">
        <w:rPr>
          <w:rFonts w:eastAsia="Times New Roman"/>
        </w:rPr>
        <w:t>16th</w:t>
      </w:r>
      <w:r w:rsidR="008B3909" w:rsidRPr="008B3909">
        <w:rPr>
          <w:rFonts w:eastAsia="Times New Roman"/>
        </w:rPr>
        <w:t xml:space="preserve"> Regular Session, WCPFC-SC16-2020/EB-IP-07</w:t>
      </w:r>
      <w:r w:rsidR="008B3909">
        <w:rPr>
          <w:rFonts w:eastAsia="Times New Roman"/>
        </w:rPr>
        <w:t xml:space="preserve">, </w:t>
      </w:r>
      <w:r w:rsidR="00B152B4">
        <w:rPr>
          <w:rFonts w:eastAsia="Times New Roman"/>
        </w:rPr>
        <w:t>O</w:t>
      </w:r>
      <w:r>
        <w:rPr>
          <w:rFonts w:eastAsia="Times New Roman"/>
        </w:rPr>
        <w:t>nline.</w:t>
      </w:r>
    </w:p>
    <w:p w14:paraId="6F6510D4" w14:textId="147AC9E2" w:rsidR="003A458D" w:rsidRDefault="00E64D30" w:rsidP="003A458D">
      <w:pPr>
        <w:rPr>
          <w:rFonts w:eastAsiaTheme="majorEastAsia"/>
          <w:sz w:val="28"/>
          <w:szCs w:val="28"/>
        </w:rPr>
      </w:pPr>
      <w:r>
        <w:rPr>
          <w:rFonts w:eastAsia="Times New Roman"/>
        </w:rPr>
        <w:t xml:space="preserve">Anon, 2015. Summary Report: Commission for the Conservation and Management of Highly Migratory Fish Stocks in the Western and Central Pacific Ocean. </w:t>
      </w:r>
      <w:r w:rsidR="00B152B4" w:rsidRPr="00B152B4">
        <w:rPr>
          <w:rFonts w:eastAsia="Times New Roman"/>
        </w:rPr>
        <w:t>WCPFC Scientific Committee 11th Regular Session</w:t>
      </w:r>
      <w:r w:rsidR="00B152B4">
        <w:rPr>
          <w:rFonts w:eastAsia="Times New Roman"/>
        </w:rPr>
        <w:t xml:space="preserve">, </w:t>
      </w:r>
      <w:r>
        <w:rPr>
          <w:rFonts w:eastAsia="Times New Roman"/>
        </w:rPr>
        <w:t>Pohnpei.</w:t>
      </w:r>
    </w:p>
    <w:p w14:paraId="134395D2" w14:textId="55EA731C" w:rsidR="003A458D" w:rsidRDefault="00E64D30" w:rsidP="003A458D">
      <w:pPr>
        <w:rPr>
          <w:rFonts w:eastAsiaTheme="majorEastAsia"/>
          <w:sz w:val="28"/>
          <w:szCs w:val="28"/>
        </w:rPr>
      </w:pPr>
      <w:r>
        <w:rPr>
          <w:rFonts w:eastAsia="Times New Roman"/>
        </w:rPr>
        <w:t xml:space="preserve">Antão, L.H., Bates, A.E., Blowes, S.A., Waldock, C., Supp, S.R., </w:t>
      </w:r>
      <w:proofErr w:type="spellStart"/>
      <w:r>
        <w:rPr>
          <w:rFonts w:eastAsia="Times New Roman"/>
        </w:rPr>
        <w:t>Magurran</w:t>
      </w:r>
      <w:proofErr w:type="spellEnd"/>
      <w:r>
        <w:rPr>
          <w:rFonts w:eastAsia="Times New Roman"/>
        </w:rPr>
        <w:t xml:space="preserve">, A.E., Dornelas, M., Schipper, A.M., 2020. Temperature-related biodiversity </w:t>
      </w:r>
      <w:proofErr w:type="gramStart"/>
      <w:r>
        <w:rPr>
          <w:rFonts w:eastAsia="Times New Roman"/>
        </w:rPr>
        <w:t>change</w:t>
      </w:r>
      <w:proofErr w:type="gramEnd"/>
      <w:r>
        <w:rPr>
          <w:rFonts w:eastAsia="Times New Roman"/>
        </w:rPr>
        <w:t xml:space="preserve"> across temperate marine and terrestrial systems. Nat </w:t>
      </w:r>
      <w:proofErr w:type="spellStart"/>
      <w:r>
        <w:rPr>
          <w:rFonts w:eastAsia="Times New Roman"/>
        </w:rPr>
        <w:t>Ecol</w:t>
      </w:r>
      <w:proofErr w:type="spellEnd"/>
      <w:r>
        <w:rPr>
          <w:rFonts w:eastAsia="Times New Roman"/>
        </w:rPr>
        <w:t xml:space="preserve"> </w:t>
      </w:r>
      <w:proofErr w:type="spellStart"/>
      <w:r>
        <w:rPr>
          <w:rFonts w:eastAsia="Times New Roman"/>
        </w:rPr>
        <w:t>Evol</w:t>
      </w:r>
      <w:proofErr w:type="spellEnd"/>
      <w:r>
        <w:rPr>
          <w:rFonts w:eastAsia="Times New Roman"/>
        </w:rPr>
        <w:t xml:space="preserve">. </w:t>
      </w:r>
      <w:hyperlink r:id="rId22" w:history="1">
        <w:r w:rsidR="003A458D" w:rsidRPr="00485C32">
          <w:rPr>
            <w:rStyle w:val="Hyperlink"/>
            <w:rFonts w:eastAsia="Times New Roman"/>
          </w:rPr>
          <w:t>https://doi.org/10.1101/841833</w:t>
        </w:r>
      </w:hyperlink>
    </w:p>
    <w:p w14:paraId="0DBF2915" w14:textId="01E9331C" w:rsidR="003A458D" w:rsidRDefault="00E64D30" w:rsidP="003A458D">
      <w:pPr>
        <w:rPr>
          <w:rFonts w:eastAsiaTheme="majorEastAsia"/>
          <w:sz w:val="28"/>
          <w:szCs w:val="28"/>
        </w:rPr>
      </w:pPr>
      <w:r>
        <w:rPr>
          <w:rFonts w:eastAsia="Times New Roman"/>
        </w:rPr>
        <w:t xml:space="preserve">Ashida, H., 2020. Spatial and temporal differences in the reproductive traits of skipjack tuna Katsuwonus pelamis between the subtropical and temperate western Pacific Ocean. Fish Res 221, 105352. </w:t>
      </w:r>
      <w:hyperlink r:id="rId23" w:history="1">
        <w:r w:rsidR="003A458D" w:rsidRPr="00485C32">
          <w:rPr>
            <w:rStyle w:val="Hyperlink"/>
            <w:rFonts w:eastAsia="Times New Roman"/>
          </w:rPr>
          <w:t>https://doi.org/10.1016/j.fishres.2019.105352</w:t>
        </w:r>
      </w:hyperlink>
    </w:p>
    <w:p w14:paraId="03282421" w14:textId="6EC058FE" w:rsidR="003A458D" w:rsidRDefault="00E64D30" w:rsidP="003A458D">
      <w:pPr>
        <w:rPr>
          <w:rFonts w:eastAsiaTheme="majorEastAsia"/>
          <w:sz w:val="28"/>
          <w:szCs w:val="28"/>
        </w:rPr>
      </w:pPr>
      <w:r>
        <w:rPr>
          <w:rFonts w:eastAsia="Times New Roman"/>
        </w:rPr>
        <w:t xml:space="preserve">Bell, J.D., Allain, V., Allison, E.H., </w:t>
      </w:r>
      <w:proofErr w:type="spellStart"/>
      <w:r>
        <w:rPr>
          <w:rFonts w:eastAsia="Times New Roman"/>
        </w:rPr>
        <w:t>Andréfouët</w:t>
      </w:r>
      <w:proofErr w:type="spellEnd"/>
      <w:r>
        <w:rPr>
          <w:rFonts w:eastAsia="Times New Roman"/>
        </w:rPr>
        <w:t xml:space="preserve">, S., Andrew, N.L., Batty, M.J., Blanc, M., Dambacher, J.M., Hampton, J., Hanich, Q., Harley, S., Lorrain, A., McCoy, M., </w:t>
      </w:r>
      <w:proofErr w:type="spellStart"/>
      <w:r>
        <w:rPr>
          <w:rFonts w:eastAsia="Times New Roman"/>
        </w:rPr>
        <w:t>McTurk</w:t>
      </w:r>
      <w:proofErr w:type="spellEnd"/>
      <w:r>
        <w:rPr>
          <w:rFonts w:eastAsia="Times New Roman"/>
        </w:rPr>
        <w:t xml:space="preserve">, N., Nicol, S., Pilling, G., Point, D., Sharp, M.K., </w:t>
      </w:r>
      <w:proofErr w:type="spellStart"/>
      <w:r>
        <w:rPr>
          <w:rFonts w:eastAsia="Times New Roman"/>
        </w:rPr>
        <w:t>Vivili</w:t>
      </w:r>
      <w:proofErr w:type="spellEnd"/>
      <w:r>
        <w:rPr>
          <w:rFonts w:eastAsia="Times New Roman"/>
        </w:rPr>
        <w:t xml:space="preserve">, P., Williams, P., 2015. Diversifying the use of tuna to improve food security and public health in Pacific Island countries and territories. Mar Policy 51, 584–591. </w:t>
      </w:r>
      <w:hyperlink r:id="rId24" w:history="1">
        <w:r w:rsidR="003A458D" w:rsidRPr="00485C32">
          <w:rPr>
            <w:rStyle w:val="Hyperlink"/>
            <w:rFonts w:eastAsia="Times New Roman"/>
          </w:rPr>
          <w:t>https://doi.org/10.1016/j.marpol.2014.10.005</w:t>
        </w:r>
      </w:hyperlink>
    </w:p>
    <w:p w14:paraId="62CD4B6F" w14:textId="77777777" w:rsidR="00B33382" w:rsidRDefault="00E64D30" w:rsidP="003A458D">
      <w:pPr>
        <w:rPr>
          <w:rFonts w:eastAsiaTheme="majorEastAsia"/>
          <w:sz w:val="28"/>
          <w:szCs w:val="28"/>
        </w:rPr>
      </w:pPr>
      <w:r>
        <w:rPr>
          <w:rFonts w:eastAsia="Times New Roman"/>
        </w:rPr>
        <w:t xml:space="preserve">Bell, J.D., Senina, I., Adams, T., Aumont, O., </w:t>
      </w:r>
      <w:proofErr w:type="spellStart"/>
      <w:r>
        <w:rPr>
          <w:rFonts w:eastAsia="Times New Roman"/>
        </w:rPr>
        <w:t>Calmettes</w:t>
      </w:r>
      <w:proofErr w:type="spellEnd"/>
      <w:r>
        <w:rPr>
          <w:rFonts w:eastAsia="Times New Roman"/>
        </w:rPr>
        <w:t xml:space="preserve">, B., Clark, S., Dessert, M., Gehlen, M., Gorgues, T., Hampton, J., Hanich, Q., Harden-Davies, H., Hare, S.R., Holmes, G., Lehodey, P., </w:t>
      </w:r>
      <w:proofErr w:type="spellStart"/>
      <w:r>
        <w:rPr>
          <w:rFonts w:eastAsia="Times New Roman"/>
        </w:rPr>
        <w:t>Lengaigne</w:t>
      </w:r>
      <w:proofErr w:type="spellEnd"/>
      <w:r>
        <w:rPr>
          <w:rFonts w:eastAsia="Times New Roman"/>
        </w:rPr>
        <w:t xml:space="preserve">, M., Mansfield, W., Menkes, C., Nicol, S., Ota, Y., </w:t>
      </w:r>
      <w:proofErr w:type="spellStart"/>
      <w:r>
        <w:rPr>
          <w:rFonts w:eastAsia="Times New Roman"/>
        </w:rPr>
        <w:t>Pasisi</w:t>
      </w:r>
      <w:proofErr w:type="spellEnd"/>
      <w:r>
        <w:rPr>
          <w:rFonts w:eastAsia="Times New Roman"/>
        </w:rPr>
        <w:t xml:space="preserve">, C., Pilling, G., Reid, C., Ronneberg, E., Gupta, A. Sen, Seto, K.L., Smith, N., Taei, S., </w:t>
      </w:r>
      <w:proofErr w:type="spellStart"/>
      <w:r>
        <w:rPr>
          <w:rFonts w:eastAsia="Times New Roman"/>
        </w:rPr>
        <w:t>Tsamenyi</w:t>
      </w:r>
      <w:proofErr w:type="spellEnd"/>
      <w:r>
        <w:rPr>
          <w:rFonts w:eastAsia="Times New Roman"/>
        </w:rPr>
        <w:t xml:space="preserve">, M., Williams, P., 2021. Pathways to sustaining tuna-dependent Pacific Island economies during climate change. Nat Sustain 4, 900–910. </w:t>
      </w:r>
      <w:hyperlink r:id="rId25" w:history="1">
        <w:r w:rsidR="003A458D" w:rsidRPr="00485C32">
          <w:rPr>
            <w:rStyle w:val="Hyperlink"/>
            <w:rFonts w:eastAsia="Times New Roman"/>
          </w:rPr>
          <w:t>https://doi.org/10.1038/s41893-021-00745-z</w:t>
        </w:r>
      </w:hyperlink>
    </w:p>
    <w:p w14:paraId="4E842879" w14:textId="6E7392A2" w:rsidR="003A458D" w:rsidRDefault="00E64D30" w:rsidP="003A458D">
      <w:pPr>
        <w:rPr>
          <w:rFonts w:eastAsiaTheme="majorEastAsia"/>
          <w:sz w:val="28"/>
          <w:szCs w:val="28"/>
        </w:rPr>
      </w:pPr>
      <w:r>
        <w:rPr>
          <w:rFonts w:eastAsia="Times New Roman"/>
        </w:rPr>
        <w:t xml:space="preserve">FAO, 2024. The State of World Fisheries and Aquaculture 2024 - Blue Transformation in action, The State of World Fisheries and Aquaculture 2024. FAO, Rome. </w:t>
      </w:r>
      <w:hyperlink r:id="rId26" w:history="1">
        <w:r w:rsidR="003A458D" w:rsidRPr="00485C32">
          <w:rPr>
            <w:rStyle w:val="Hyperlink"/>
            <w:rFonts w:eastAsia="Times New Roman"/>
          </w:rPr>
          <w:t>https://doi.org/10.4060/cd0683en</w:t>
        </w:r>
      </w:hyperlink>
    </w:p>
    <w:p w14:paraId="42652878" w14:textId="5BF48F5B" w:rsidR="003A458D" w:rsidRDefault="00E64D30" w:rsidP="003A458D">
      <w:pPr>
        <w:rPr>
          <w:rFonts w:eastAsiaTheme="majorEastAsia"/>
          <w:sz w:val="28"/>
          <w:szCs w:val="28"/>
        </w:rPr>
      </w:pPr>
      <w:r>
        <w:rPr>
          <w:rFonts w:eastAsia="Times New Roman"/>
        </w:rPr>
        <w:t xml:space="preserve">Farley, J., </w:t>
      </w:r>
      <w:proofErr w:type="spellStart"/>
      <w:r>
        <w:rPr>
          <w:rFonts w:eastAsia="Times New Roman"/>
        </w:rPr>
        <w:t>Eveson</w:t>
      </w:r>
      <w:proofErr w:type="spellEnd"/>
      <w:r>
        <w:rPr>
          <w:rFonts w:eastAsia="Times New Roman"/>
        </w:rPr>
        <w:t xml:space="preserve">, P., Krusic-Golub, K., Sanchez, C., Roupsard, F., </w:t>
      </w:r>
      <w:proofErr w:type="spellStart"/>
      <w:r>
        <w:rPr>
          <w:rFonts w:eastAsia="Times New Roman"/>
        </w:rPr>
        <w:t>Mckechnie</w:t>
      </w:r>
      <w:proofErr w:type="spellEnd"/>
      <w:r>
        <w:rPr>
          <w:rFonts w:eastAsia="Times New Roman"/>
        </w:rPr>
        <w:t xml:space="preserve">, S., Nicol, S., Leroy, B., Smith, N., Chang, S.-K., 2017. Project 35: Age, growth and maturity of bigeye tuna in the western and central Pacific Ocean. </w:t>
      </w:r>
      <w:r w:rsidR="00450691" w:rsidRPr="00450691">
        <w:rPr>
          <w:rFonts w:eastAsia="Times New Roman"/>
        </w:rPr>
        <w:t>WCPFC Scientific Committee 13th Regular Session, WCPFC-SC13-2017/ SA-WP-01</w:t>
      </w:r>
      <w:r w:rsidR="00450691">
        <w:rPr>
          <w:rFonts w:eastAsia="Times New Roman"/>
        </w:rPr>
        <w:t xml:space="preserve">, </w:t>
      </w:r>
      <w:r>
        <w:rPr>
          <w:rFonts w:eastAsia="Times New Roman"/>
        </w:rPr>
        <w:t>Rarotonga.</w:t>
      </w:r>
    </w:p>
    <w:p w14:paraId="3DCE5EDB" w14:textId="37270ED6" w:rsidR="003A458D" w:rsidRDefault="00E64D30" w:rsidP="003A458D">
      <w:pPr>
        <w:rPr>
          <w:rFonts w:eastAsiaTheme="majorEastAsia"/>
          <w:sz w:val="28"/>
          <w:szCs w:val="28"/>
        </w:rPr>
      </w:pPr>
      <w:r>
        <w:rPr>
          <w:rFonts w:eastAsia="Times New Roman"/>
        </w:rPr>
        <w:t xml:space="preserve">Fujioka, K., Aoki, Y., Tsuda, Y., Okamoto, K., Tsuchida, H., Sasaki, A., </w:t>
      </w:r>
      <w:proofErr w:type="spellStart"/>
      <w:r>
        <w:rPr>
          <w:rFonts w:eastAsia="Times New Roman"/>
        </w:rPr>
        <w:t>Kiyofuji</w:t>
      </w:r>
      <w:proofErr w:type="spellEnd"/>
      <w:r>
        <w:rPr>
          <w:rFonts w:eastAsia="Times New Roman"/>
        </w:rPr>
        <w:t xml:space="preserve">, H., 2024. Influence of temperature on hatching success of skipjack tuna (Katsuwonus pelamis): Implications for spawning availability of warm habitats. J Fish Biol 105, 372–377. </w:t>
      </w:r>
      <w:hyperlink r:id="rId27" w:history="1">
        <w:r w:rsidR="003A458D" w:rsidRPr="00485C32">
          <w:rPr>
            <w:rStyle w:val="Hyperlink"/>
            <w:rFonts w:eastAsia="Times New Roman"/>
          </w:rPr>
          <w:t>https://doi.org/10.1111/jfb.15767</w:t>
        </w:r>
      </w:hyperlink>
    </w:p>
    <w:p w14:paraId="377D2E09" w14:textId="12C7F4BF" w:rsidR="003A458D" w:rsidRDefault="42D33B71" w:rsidP="42D33B71">
      <w:pPr>
        <w:rPr>
          <w:rFonts w:eastAsiaTheme="majorEastAsia"/>
          <w:sz w:val="28"/>
          <w:szCs w:val="28"/>
        </w:rPr>
      </w:pPr>
      <w:proofErr w:type="spellStart"/>
      <w:r w:rsidRPr="42D33B71">
        <w:rPr>
          <w:rFonts w:eastAsia="Times New Roman"/>
        </w:rPr>
        <w:lastRenderedPageBreak/>
        <w:t>Garciá</w:t>
      </w:r>
      <w:proofErr w:type="spellEnd"/>
      <w:r w:rsidRPr="42D33B71">
        <w:rPr>
          <w:rFonts w:eastAsia="Times New Roman"/>
        </w:rPr>
        <w:t xml:space="preserve"> </w:t>
      </w:r>
      <w:proofErr w:type="spellStart"/>
      <w:r w:rsidRPr="42D33B71">
        <w:rPr>
          <w:rFonts w:eastAsia="Times New Roman"/>
        </w:rPr>
        <w:t>Molinos</w:t>
      </w:r>
      <w:proofErr w:type="spellEnd"/>
      <w:r w:rsidRPr="42D33B71">
        <w:rPr>
          <w:rFonts w:eastAsia="Times New Roman"/>
        </w:rPr>
        <w:t xml:space="preserve">, J., Burrows, M.T., </w:t>
      </w:r>
      <w:proofErr w:type="spellStart"/>
      <w:r w:rsidRPr="42D33B71">
        <w:rPr>
          <w:rFonts w:eastAsia="Times New Roman"/>
        </w:rPr>
        <w:t>Poloczanska</w:t>
      </w:r>
      <w:proofErr w:type="spellEnd"/>
      <w:r w:rsidRPr="42D33B71">
        <w:rPr>
          <w:rFonts w:eastAsia="Times New Roman"/>
        </w:rPr>
        <w:t xml:space="preserve">, E.S., 2017. Ocean currents modify the </w:t>
      </w:r>
      <w:proofErr w:type="gramStart"/>
      <w:r w:rsidRPr="42D33B71">
        <w:rPr>
          <w:rFonts w:eastAsia="Times New Roman"/>
        </w:rPr>
        <w:t>coupling</w:t>
      </w:r>
      <w:proofErr w:type="gramEnd"/>
      <w:r w:rsidRPr="42D33B71">
        <w:rPr>
          <w:rFonts w:eastAsia="Times New Roman"/>
        </w:rPr>
        <w:t xml:space="preserve"> between climate change and biogeographical shifts. Sci Rep 7. </w:t>
      </w:r>
      <w:hyperlink r:id="rId28">
        <w:r w:rsidRPr="42D33B71">
          <w:rPr>
            <w:rStyle w:val="Hyperlink"/>
            <w:rFonts w:eastAsia="Times New Roman"/>
          </w:rPr>
          <w:t>https://doi.org/10.1038/s41598-017-01309-y</w:t>
        </w:r>
      </w:hyperlink>
    </w:p>
    <w:p w14:paraId="0F3565F0" w14:textId="21CF51F3" w:rsidR="42D33B71" w:rsidRDefault="42D33B71" w:rsidP="42D33B71">
      <w:pPr>
        <w:spacing w:after="0"/>
        <w:rPr>
          <w:rFonts w:eastAsiaTheme="minorEastAsia"/>
        </w:rPr>
      </w:pPr>
      <w:proofErr w:type="spellStart"/>
      <w:r w:rsidRPr="42D33B71">
        <w:rPr>
          <w:rFonts w:eastAsiaTheme="minorEastAsia"/>
        </w:rPr>
        <w:t>Ganachuad</w:t>
      </w:r>
      <w:proofErr w:type="spellEnd"/>
      <w:r w:rsidRPr="42D33B71">
        <w:rPr>
          <w:rFonts w:eastAsiaTheme="minorEastAsia"/>
        </w:rPr>
        <w:t>, A., et al.</w:t>
      </w:r>
      <w:proofErr w:type="gramStart"/>
      <w:r w:rsidRPr="42D33B71">
        <w:rPr>
          <w:rFonts w:eastAsiaTheme="minorEastAsia"/>
        </w:rPr>
        <w:t>,  2014</w:t>
      </w:r>
      <w:proofErr w:type="gramEnd"/>
      <w:r w:rsidRPr="42D33B71">
        <w:rPr>
          <w:rFonts w:eastAsiaTheme="minorEastAsia"/>
        </w:rPr>
        <w:t>. The Southwest Pacific Ocean Circulation and Climate Experiment (SPICE), Journal of Geophysical Research, 119, doi:10.1002/2013JC009678</w:t>
      </w:r>
    </w:p>
    <w:p w14:paraId="6F2F9B83" w14:textId="2D1D1950" w:rsidR="42D33B71" w:rsidRDefault="42D33B71" w:rsidP="42D33B71">
      <w:pPr>
        <w:spacing w:after="0"/>
        <w:rPr>
          <w:rFonts w:ascii="Times New Roman" w:eastAsia="Times New Roman" w:hAnsi="Times New Roman" w:cs="Times New Roman"/>
        </w:rPr>
      </w:pPr>
    </w:p>
    <w:p w14:paraId="47E1B7F3" w14:textId="77CA72C9" w:rsidR="003A458D" w:rsidRDefault="00E64D30" w:rsidP="003A458D">
      <w:pPr>
        <w:rPr>
          <w:rFonts w:eastAsiaTheme="majorEastAsia"/>
          <w:sz w:val="28"/>
          <w:szCs w:val="28"/>
        </w:rPr>
      </w:pPr>
      <w:r>
        <w:rPr>
          <w:rFonts w:eastAsia="Times New Roman"/>
        </w:rPr>
        <w:t>Gillett, R., Fong, M., 2023. Fisheries in the Economies of Pacific Island Countries and Territories (</w:t>
      </w:r>
      <w:proofErr w:type="spellStart"/>
      <w:r>
        <w:rPr>
          <w:rFonts w:eastAsia="Times New Roman"/>
        </w:rPr>
        <w:t>Benefish</w:t>
      </w:r>
      <w:proofErr w:type="spellEnd"/>
      <w:r>
        <w:rPr>
          <w:rFonts w:eastAsia="Times New Roman"/>
        </w:rPr>
        <w:t xml:space="preserve"> Study 4). </w:t>
      </w:r>
      <w:r w:rsidR="00715142" w:rsidRPr="00715142">
        <w:rPr>
          <w:rFonts w:eastAsia="Times New Roman"/>
        </w:rPr>
        <w:t>Pacific Community</w:t>
      </w:r>
      <w:r w:rsidR="00715142">
        <w:rPr>
          <w:rFonts w:eastAsia="Times New Roman"/>
        </w:rPr>
        <w:t xml:space="preserve">, </w:t>
      </w:r>
      <w:r>
        <w:rPr>
          <w:rFonts w:eastAsia="Times New Roman"/>
        </w:rPr>
        <w:t>Noumea.</w:t>
      </w:r>
    </w:p>
    <w:p w14:paraId="395ABA9F" w14:textId="68DA01A1" w:rsidR="003A458D" w:rsidRDefault="00E64D30" w:rsidP="003A458D">
      <w:pPr>
        <w:rPr>
          <w:rFonts w:eastAsiaTheme="majorEastAsia"/>
          <w:sz w:val="28"/>
          <w:szCs w:val="28"/>
        </w:rPr>
      </w:pPr>
      <w:r>
        <w:rPr>
          <w:rFonts w:eastAsia="Times New Roman"/>
        </w:rPr>
        <w:t xml:space="preserve">Griffiths, S., Fuller, L., 2019. Ecosystem Considerations. </w:t>
      </w:r>
      <w:r w:rsidR="00DE5EF8" w:rsidRPr="00DE5EF8">
        <w:rPr>
          <w:rFonts w:eastAsia="Times New Roman"/>
        </w:rPr>
        <w:t>Inter-American Tropical Tuna Commission, Scientific Advisory Committee Tenth Meeting</w:t>
      </w:r>
      <w:r w:rsidR="00DE5EF8">
        <w:rPr>
          <w:rFonts w:eastAsia="Times New Roman"/>
        </w:rPr>
        <w:t xml:space="preserve">, </w:t>
      </w:r>
      <w:r>
        <w:rPr>
          <w:rFonts w:eastAsia="Times New Roman"/>
        </w:rPr>
        <w:t>San Diego.</w:t>
      </w:r>
    </w:p>
    <w:p w14:paraId="68B63B54" w14:textId="664702C3" w:rsidR="003A458D" w:rsidRDefault="00E64D30" w:rsidP="003A458D">
      <w:pPr>
        <w:rPr>
          <w:rFonts w:eastAsiaTheme="majorEastAsia"/>
          <w:sz w:val="28"/>
          <w:szCs w:val="28"/>
        </w:rPr>
      </w:pPr>
      <w:r>
        <w:rPr>
          <w:rFonts w:eastAsia="Times New Roman"/>
        </w:rPr>
        <w:t xml:space="preserve">Hare, S., Pilling, G., Scott, R., Vidal, T., Williams, P., 2024. A Compendium of Fisheries Indicators for Target Tuna Stocks in the WCPFC Convention Area. </w:t>
      </w:r>
      <w:r w:rsidR="00103711" w:rsidRPr="00103711">
        <w:rPr>
          <w:rFonts w:eastAsia="Times New Roman"/>
        </w:rPr>
        <w:t xml:space="preserve">WCPFC Scientific Committee </w:t>
      </w:r>
      <w:r w:rsidR="00AD1290">
        <w:rPr>
          <w:rFonts w:eastAsia="Times New Roman"/>
        </w:rPr>
        <w:t>20</w:t>
      </w:r>
      <w:r w:rsidR="00103711" w:rsidRPr="00103711">
        <w:rPr>
          <w:rFonts w:eastAsia="Times New Roman"/>
        </w:rPr>
        <w:t>th Regular Session, WCPFC-SC20-2024/SA-WP-07 Rev. 1</w:t>
      </w:r>
      <w:r w:rsidR="00103711">
        <w:rPr>
          <w:rFonts w:eastAsia="Times New Roman"/>
        </w:rPr>
        <w:t xml:space="preserve">, </w:t>
      </w:r>
      <w:r>
        <w:rPr>
          <w:rFonts w:eastAsia="Times New Roman"/>
        </w:rPr>
        <w:t>Manila.</w:t>
      </w:r>
    </w:p>
    <w:p w14:paraId="320EEFFD" w14:textId="7E59B26F" w:rsidR="003A458D" w:rsidRDefault="00E64D30" w:rsidP="003A458D">
      <w:pPr>
        <w:rPr>
          <w:rFonts w:eastAsiaTheme="majorEastAsia"/>
          <w:sz w:val="28"/>
          <w:szCs w:val="28"/>
        </w:rPr>
      </w:pPr>
      <w:r>
        <w:rPr>
          <w:rFonts w:eastAsia="Times New Roman"/>
        </w:rPr>
        <w:t xml:space="preserve">Hoegh-Guldberg, O., Bruno, J.F., 2010. The impact of climate change on the world’s marine ecosystems. Science (1979). </w:t>
      </w:r>
      <w:hyperlink r:id="rId29" w:history="1">
        <w:r w:rsidR="003A458D" w:rsidRPr="00485C32">
          <w:rPr>
            <w:rStyle w:val="Hyperlink"/>
            <w:rFonts w:eastAsia="Times New Roman"/>
          </w:rPr>
          <w:t>https://doi.org/10.1126/science.1189930</w:t>
        </w:r>
      </w:hyperlink>
    </w:p>
    <w:p w14:paraId="4B431C00" w14:textId="105A6091" w:rsidR="003A458D" w:rsidRDefault="00E64D30" w:rsidP="003A458D">
      <w:pPr>
        <w:rPr>
          <w:rFonts w:eastAsiaTheme="majorEastAsia"/>
          <w:sz w:val="28"/>
          <w:szCs w:val="28"/>
        </w:rPr>
      </w:pPr>
      <w:r>
        <w:rPr>
          <w:rFonts w:eastAsia="Times New Roman"/>
        </w:rPr>
        <w:t xml:space="preserve">Johnson, C.R., Banks, S.C., Barrett, N.S., </w:t>
      </w:r>
      <w:proofErr w:type="spellStart"/>
      <w:r>
        <w:rPr>
          <w:rFonts w:eastAsia="Times New Roman"/>
        </w:rPr>
        <w:t>Cazassus</w:t>
      </w:r>
      <w:proofErr w:type="spellEnd"/>
      <w:r>
        <w:rPr>
          <w:rFonts w:eastAsia="Times New Roman"/>
        </w:rPr>
        <w:t xml:space="preserve">, F., Dunstan, P.K., Edgar, G.J., Frusher, S.D., Gardner, C., Haddon, M., </w:t>
      </w:r>
      <w:proofErr w:type="spellStart"/>
      <w:r>
        <w:rPr>
          <w:rFonts w:eastAsia="Times New Roman"/>
        </w:rPr>
        <w:t>Helidoniotis</w:t>
      </w:r>
      <w:proofErr w:type="spellEnd"/>
      <w:r>
        <w:rPr>
          <w:rFonts w:eastAsia="Times New Roman"/>
        </w:rPr>
        <w:t xml:space="preserve">, F., Hill, K.L., Holbrook, N.J., Hosie, G.W., Last, P.R., Ling, S.D., Melbourne-Thomas, J., Miller, K., </w:t>
      </w:r>
      <w:proofErr w:type="spellStart"/>
      <w:r>
        <w:rPr>
          <w:rFonts w:eastAsia="Times New Roman"/>
        </w:rPr>
        <w:t>Pecl</w:t>
      </w:r>
      <w:proofErr w:type="spellEnd"/>
      <w:r>
        <w:rPr>
          <w:rFonts w:eastAsia="Times New Roman"/>
        </w:rPr>
        <w:t xml:space="preserve">, G.T., Richardson, A.J., Ridgway, K.R., Rintoul, S.R., Ritz, D.A., Ross, D.J., Sanderson, J.C., Shepherd, S.A., Slotwinski, A., Swadling, K.M., Taw, N., 2011. Climate change cascades: Shifts in oceanography, species’ ranges and subtidal marine community dynamics in eastern Tasmania. J Exp Mar Biol Ecol. </w:t>
      </w:r>
      <w:hyperlink r:id="rId30" w:history="1">
        <w:r w:rsidR="003A458D" w:rsidRPr="00485C32">
          <w:rPr>
            <w:rStyle w:val="Hyperlink"/>
            <w:rFonts w:eastAsia="Times New Roman"/>
          </w:rPr>
          <w:t>https://doi.org/10.1016/j.jembe.2011.02.032</w:t>
        </w:r>
      </w:hyperlink>
    </w:p>
    <w:p w14:paraId="2B5CEE0D" w14:textId="200DBAF6" w:rsidR="003A458D" w:rsidRDefault="00E64D30" w:rsidP="003A458D">
      <w:pPr>
        <w:rPr>
          <w:rFonts w:eastAsiaTheme="majorEastAsia"/>
          <w:sz w:val="28"/>
          <w:szCs w:val="28"/>
        </w:rPr>
      </w:pPr>
      <w:r>
        <w:rPr>
          <w:rFonts w:eastAsia="Times New Roman"/>
        </w:rPr>
        <w:t>Juan-</w:t>
      </w:r>
      <w:proofErr w:type="spellStart"/>
      <w:r>
        <w:rPr>
          <w:rFonts w:eastAsia="Times New Roman"/>
        </w:rPr>
        <w:t>Jordá</w:t>
      </w:r>
      <w:proofErr w:type="spellEnd"/>
      <w:r>
        <w:rPr>
          <w:rFonts w:eastAsia="Times New Roman"/>
        </w:rPr>
        <w:t xml:space="preserve">, M., Murua, H., </w:t>
      </w:r>
      <w:proofErr w:type="spellStart"/>
      <w:r>
        <w:rPr>
          <w:rFonts w:eastAsia="Times New Roman"/>
        </w:rPr>
        <w:t>Apostolaki</w:t>
      </w:r>
      <w:proofErr w:type="spellEnd"/>
      <w:r>
        <w:rPr>
          <w:rFonts w:eastAsia="Times New Roman"/>
        </w:rPr>
        <w:t xml:space="preserve">, P., Lynam, C., Rodriguez, A., Barrionuevo, J., Abascal, F., Coelho, R., Todorovic, S., Billet, N., </w:t>
      </w:r>
      <w:proofErr w:type="spellStart"/>
      <w:r>
        <w:rPr>
          <w:rFonts w:eastAsia="Times New Roman"/>
        </w:rPr>
        <w:t>Uyarra</w:t>
      </w:r>
      <w:proofErr w:type="spellEnd"/>
      <w:r>
        <w:rPr>
          <w:rFonts w:eastAsia="Times New Roman"/>
        </w:rPr>
        <w:t xml:space="preserve">, M., </w:t>
      </w:r>
      <w:proofErr w:type="spellStart"/>
      <w:r>
        <w:rPr>
          <w:rFonts w:eastAsia="Times New Roman"/>
        </w:rPr>
        <w:t>Andonegi</w:t>
      </w:r>
      <w:proofErr w:type="spellEnd"/>
      <w:r>
        <w:rPr>
          <w:rFonts w:eastAsia="Times New Roman"/>
        </w:rPr>
        <w:t xml:space="preserve">, E., Lopez, J., 2019. Selecting ecosystem indicators for fisheries targeting highly migratory species: An EU project to advance the operationalization of the EAFM in ICCAT and IOTC. </w:t>
      </w:r>
      <w:r w:rsidR="00CF7B65" w:rsidRPr="00CF7B65">
        <w:rPr>
          <w:rFonts w:eastAsia="Times New Roman"/>
        </w:rPr>
        <w:t>WCPFC Scientific Committee 15th Regular Session, WCPFC-SC15-2019/EB-WP-12</w:t>
      </w:r>
      <w:r w:rsidR="00CF7B65">
        <w:rPr>
          <w:rFonts w:eastAsia="Times New Roman"/>
        </w:rPr>
        <w:t xml:space="preserve">, </w:t>
      </w:r>
      <w:r>
        <w:rPr>
          <w:rFonts w:eastAsia="Times New Roman"/>
        </w:rPr>
        <w:t>Pohnpei.</w:t>
      </w:r>
    </w:p>
    <w:p w14:paraId="27253D65" w14:textId="2974999F" w:rsidR="003A458D" w:rsidRDefault="00E64D30" w:rsidP="003A458D">
      <w:pPr>
        <w:rPr>
          <w:rFonts w:eastAsiaTheme="majorEastAsia"/>
          <w:sz w:val="28"/>
          <w:szCs w:val="28"/>
        </w:rPr>
      </w:pPr>
      <w:r>
        <w:rPr>
          <w:rFonts w:eastAsia="Times New Roman"/>
        </w:rPr>
        <w:t>Juan-</w:t>
      </w:r>
      <w:proofErr w:type="spellStart"/>
      <w:r>
        <w:rPr>
          <w:rFonts w:eastAsia="Times New Roman"/>
        </w:rPr>
        <w:t>Jordá</w:t>
      </w:r>
      <w:proofErr w:type="spellEnd"/>
      <w:r>
        <w:rPr>
          <w:rFonts w:eastAsia="Times New Roman"/>
        </w:rPr>
        <w:t>, M.J., Murua, H., Arrizabalaga, H., Hanke, A., 2018. A template for an indicator-based ecosystem report card for ICCAT</w:t>
      </w:r>
      <w:r w:rsidR="00170681">
        <w:rPr>
          <w:rFonts w:eastAsia="Times New Roman"/>
        </w:rPr>
        <w:t xml:space="preserve">. </w:t>
      </w:r>
      <w:r w:rsidR="00170681" w:rsidRPr="00170681">
        <w:rPr>
          <w:rFonts w:eastAsia="Times New Roman"/>
        </w:rPr>
        <w:t>International Commission for the Conservation of Atlantic Tunas, SCRS/2017/140</w:t>
      </w:r>
      <w:r w:rsidR="00170681">
        <w:rPr>
          <w:rFonts w:eastAsia="Times New Roman"/>
        </w:rPr>
        <w:t>,</w:t>
      </w:r>
      <w:r>
        <w:rPr>
          <w:rFonts w:eastAsia="Times New Roman"/>
        </w:rPr>
        <w:t xml:space="preserve"> Sci. Pap. ICCAT.</w:t>
      </w:r>
    </w:p>
    <w:p w14:paraId="5AB11FE9" w14:textId="4256E8AD" w:rsidR="003A458D" w:rsidRDefault="00E64D30" w:rsidP="003A458D">
      <w:pPr>
        <w:rPr>
          <w:rFonts w:eastAsiaTheme="majorEastAsia"/>
          <w:sz w:val="28"/>
          <w:szCs w:val="28"/>
        </w:rPr>
      </w:pPr>
      <w:r>
        <w:rPr>
          <w:rFonts w:eastAsia="Times New Roman"/>
        </w:rPr>
        <w:t xml:space="preserve">Lehodey, P., Bertrand, A., Hobday, A.J., </w:t>
      </w:r>
      <w:proofErr w:type="spellStart"/>
      <w:r>
        <w:rPr>
          <w:rFonts w:eastAsia="Times New Roman"/>
        </w:rPr>
        <w:t>Kiyofuji</w:t>
      </w:r>
      <w:proofErr w:type="spellEnd"/>
      <w:r>
        <w:rPr>
          <w:rFonts w:eastAsia="Times New Roman"/>
        </w:rPr>
        <w:t xml:space="preserve">, H., McClatchie, S., </w:t>
      </w:r>
      <w:proofErr w:type="spellStart"/>
      <w:r>
        <w:rPr>
          <w:rFonts w:eastAsia="Times New Roman"/>
        </w:rPr>
        <w:t>Menkès</w:t>
      </w:r>
      <w:proofErr w:type="spellEnd"/>
      <w:r>
        <w:rPr>
          <w:rFonts w:eastAsia="Times New Roman"/>
        </w:rPr>
        <w:t xml:space="preserve">, C.E., Pilling, G., Polovina, J., Tommasi, D., 2020. ENSO Impact on Marine Fisheries and Ecosystems, in: Geophysical Monograph Series. John Wiley and Sons Inc, pp. 429–451. </w:t>
      </w:r>
      <w:hyperlink r:id="rId31" w:history="1">
        <w:r w:rsidR="003A458D" w:rsidRPr="00485C32">
          <w:rPr>
            <w:rStyle w:val="Hyperlink"/>
            <w:rFonts w:eastAsia="Times New Roman"/>
          </w:rPr>
          <w:t>https://doi.org/10.1002/9781119548164.ch19</w:t>
        </w:r>
      </w:hyperlink>
    </w:p>
    <w:p w14:paraId="58220DC7" w14:textId="77777777" w:rsidR="003A458D" w:rsidRDefault="00E64D30" w:rsidP="003A458D">
      <w:pPr>
        <w:rPr>
          <w:rFonts w:eastAsiaTheme="majorEastAsia"/>
          <w:sz w:val="28"/>
          <w:szCs w:val="28"/>
        </w:rPr>
      </w:pPr>
      <w:r>
        <w:rPr>
          <w:rFonts w:eastAsia="Times New Roman"/>
        </w:rPr>
        <w:t xml:space="preserve">Lehodey, P., Chai, F., Hampton, J., 2003. Modelling climate-related variability of tuna populations from a coupled ocean-biogeochemical-populations dynamics model. Fish </w:t>
      </w:r>
      <w:proofErr w:type="spellStart"/>
      <w:r>
        <w:rPr>
          <w:rFonts w:eastAsia="Times New Roman"/>
        </w:rPr>
        <w:t>Oceanogr</w:t>
      </w:r>
      <w:proofErr w:type="spellEnd"/>
      <w:r>
        <w:rPr>
          <w:rFonts w:eastAsia="Times New Roman"/>
        </w:rPr>
        <w:t xml:space="preserve"> 12, 483–494.</w:t>
      </w:r>
    </w:p>
    <w:p w14:paraId="2D7766DB" w14:textId="697F9256" w:rsidR="003A458D" w:rsidRDefault="00E64D30" w:rsidP="003A458D">
      <w:pPr>
        <w:rPr>
          <w:rFonts w:eastAsiaTheme="majorEastAsia"/>
          <w:sz w:val="28"/>
          <w:szCs w:val="28"/>
        </w:rPr>
      </w:pPr>
      <w:r>
        <w:rPr>
          <w:rFonts w:eastAsia="Times New Roman"/>
        </w:rPr>
        <w:lastRenderedPageBreak/>
        <w:t xml:space="preserve">Lehodey, P., Senina, I., </w:t>
      </w:r>
      <w:proofErr w:type="spellStart"/>
      <w:r>
        <w:rPr>
          <w:rFonts w:eastAsia="Times New Roman"/>
        </w:rPr>
        <w:t>Calmettes</w:t>
      </w:r>
      <w:proofErr w:type="spellEnd"/>
      <w:r>
        <w:rPr>
          <w:rFonts w:eastAsia="Times New Roman"/>
        </w:rPr>
        <w:t xml:space="preserve">, B., Hampton, J., Nicol, S., 2013. Modelling the impact of climate change on Pacific skipjack tuna population and fisheries. Clim Change 119, 95–109. </w:t>
      </w:r>
      <w:hyperlink r:id="rId32" w:history="1">
        <w:r w:rsidR="003A458D" w:rsidRPr="00485C32">
          <w:rPr>
            <w:rStyle w:val="Hyperlink"/>
            <w:rFonts w:eastAsia="Times New Roman"/>
          </w:rPr>
          <w:t>https://doi.org/10.1007/s10584-012-0595-1</w:t>
        </w:r>
      </w:hyperlink>
    </w:p>
    <w:p w14:paraId="6FF7168E" w14:textId="0ACEA8E7" w:rsidR="003A458D" w:rsidRDefault="00E64D30" w:rsidP="003A458D">
      <w:pPr>
        <w:rPr>
          <w:rFonts w:eastAsiaTheme="majorEastAsia"/>
          <w:sz w:val="28"/>
          <w:szCs w:val="28"/>
        </w:rPr>
      </w:pPr>
      <w:r>
        <w:rPr>
          <w:rFonts w:eastAsia="Times New Roman"/>
        </w:rPr>
        <w:t xml:space="preserve">Leung, J.C.H., Zhang, B., Gan, Q., Wang, L., Qian, W., Hu, Z.Z., 2022. Differential expansion speeds of Indo-Pacific warm pool and deep convection favoring pool under greenhouse warming. NPJ Clim Atmos Sci 5. </w:t>
      </w:r>
      <w:hyperlink r:id="rId33" w:history="1">
        <w:r w:rsidR="003A458D" w:rsidRPr="00485C32">
          <w:rPr>
            <w:rStyle w:val="Hyperlink"/>
            <w:rFonts w:eastAsia="Times New Roman"/>
          </w:rPr>
          <w:t>https://doi.org/10.1038/s41612-022-00315-w</w:t>
        </w:r>
      </w:hyperlink>
    </w:p>
    <w:p w14:paraId="34EE920E" w14:textId="4E67332C" w:rsidR="003A458D" w:rsidRDefault="00E64D30" w:rsidP="003A458D">
      <w:pPr>
        <w:rPr>
          <w:rFonts w:eastAsiaTheme="majorEastAsia"/>
          <w:sz w:val="28"/>
          <w:szCs w:val="28"/>
        </w:rPr>
      </w:pPr>
      <w:r>
        <w:rPr>
          <w:rFonts w:eastAsia="Times New Roman"/>
        </w:rPr>
        <w:t xml:space="preserve">Macdonald, J., Williams, P., Roupsard, F., Sanchez, C., Bell, L., Chang, S.-K., Contreras, R., Ghergariu, M., Hosken, M., Hoyle, S., Cuu, S.N., Park, T., Potts, J., Schneiter, E., Nicol, S., 2023. Project 90 update: Better data on fish weights and lengths for scientific </w:t>
      </w:r>
      <w:proofErr w:type="gramStart"/>
      <w:r>
        <w:rPr>
          <w:rFonts w:eastAsia="Times New Roman"/>
        </w:rPr>
        <w:t>analyses</w:t>
      </w:r>
      <w:proofErr w:type="gramEnd"/>
      <w:r>
        <w:rPr>
          <w:rFonts w:eastAsia="Times New Roman"/>
        </w:rPr>
        <w:t xml:space="preserve">. </w:t>
      </w:r>
      <w:r w:rsidR="007C4D13" w:rsidRPr="007C4D13">
        <w:rPr>
          <w:rFonts w:eastAsia="Times New Roman"/>
        </w:rPr>
        <w:t>WCPFC Scientific Committee 19th Regular Session, WCPFC-SC19-2023/ST-IP-04</w:t>
      </w:r>
      <w:r w:rsidR="007C4D13">
        <w:rPr>
          <w:rFonts w:eastAsia="Times New Roman"/>
        </w:rPr>
        <w:t xml:space="preserve">, </w:t>
      </w:r>
      <w:r>
        <w:rPr>
          <w:rFonts w:eastAsia="Times New Roman"/>
        </w:rPr>
        <w:t>Koror.</w:t>
      </w:r>
    </w:p>
    <w:p w14:paraId="3F65F9EE" w14:textId="15CD24EA" w:rsidR="003A458D" w:rsidRDefault="00E64D30" w:rsidP="003A458D">
      <w:pPr>
        <w:rPr>
          <w:rFonts w:eastAsiaTheme="majorEastAsia"/>
          <w:sz w:val="28"/>
          <w:szCs w:val="28"/>
        </w:rPr>
      </w:pPr>
      <w:r>
        <w:rPr>
          <w:rFonts w:eastAsia="Times New Roman"/>
        </w:rPr>
        <w:t xml:space="preserve">Macdonald, J., Williams, P., Sanchez, C., Schneiter, E., Prasad, S., Ghergariu, M., Hosken, M., Panizza, A., Park, T., Guillou, A., Nicol, S., 2022. Project 90 update: Better data on fish weights and lengths for scientific </w:t>
      </w:r>
      <w:proofErr w:type="gramStart"/>
      <w:r>
        <w:rPr>
          <w:rFonts w:eastAsia="Times New Roman"/>
        </w:rPr>
        <w:t>analyses</w:t>
      </w:r>
      <w:proofErr w:type="gramEnd"/>
      <w:r>
        <w:rPr>
          <w:rFonts w:eastAsia="Times New Roman"/>
        </w:rPr>
        <w:t xml:space="preserve">. </w:t>
      </w:r>
      <w:r w:rsidR="00E76D7B" w:rsidRPr="00E76D7B">
        <w:rPr>
          <w:rFonts w:eastAsia="Times New Roman"/>
        </w:rPr>
        <w:t>WCPFC Scientific Committee 18th Regular Session, WCPFC-SC18-2022/ST-IP-04</w:t>
      </w:r>
      <w:r w:rsidR="00E76D7B">
        <w:rPr>
          <w:rFonts w:eastAsia="Times New Roman"/>
        </w:rPr>
        <w:t xml:space="preserve">, </w:t>
      </w:r>
      <w:r>
        <w:rPr>
          <w:rFonts w:eastAsia="Times New Roman"/>
        </w:rPr>
        <w:t>Online.</w:t>
      </w:r>
    </w:p>
    <w:p w14:paraId="4631E6F1" w14:textId="4A22086B" w:rsidR="003A458D" w:rsidRDefault="00E64D30" w:rsidP="003A458D">
      <w:pPr>
        <w:rPr>
          <w:rFonts w:eastAsiaTheme="majorEastAsia"/>
          <w:sz w:val="28"/>
          <w:szCs w:val="28"/>
        </w:rPr>
      </w:pPr>
      <w:r>
        <w:rPr>
          <w:rFonts w:eastAsia="Times New Roman"/>
        </w:rPr>
        <w:t xml:space="preserve">Magnusson, A., Day, J., Teears, T., Hampton, J., Davies, N., Castillo Jordán, C., Peatman, T., Scott, R., Scutt Phillips, J., </w:t>
      </w:r>
      <w:proofErr w:type="spellStart"/>
      <w:r>
        <w:rPr>
          <w:rFonts w:eastAsia="Times New Roman"/>
        </w:rPr>
        <w:t>Mckechnie</w:t>
      </w:r>
      <w:proofErr w:type="spellEnd"/>
      <w:r>
        <w:rPr>
          <w:rFonts w:eastAsia="Times New Roman"/>
        </w:rPr>
        <w:t xml:space="preserve">, S., Scott, F., Yao, N., </w:t>
      </w:r>
      <w:proofErr w:type="spellStart"/>
      <w:r>
        <w:rPr>
          <w:rFonts w:eastAsia="Times New Roman"/>
        </w:rPr>
        <w:t>Natadra</w:t>
      </w:r>
      <w:proofErr w:type="spellEnd"/>
      <w:r>
        <w:rPr>
          <w:rFonts w:eastAsia="Times New Roman"/>
        </w:rPr>
        <w:t xml:space="preserve">, R., Pilling, G., Williams, P., Hamer, P., 2023. Stock assessment of yellowfin tuna in the western and central Pacific Ocean: 2023. </w:t>
      </w:r>
      <w:r w:rsidR="00C54E87" w:rsidRPr="00C54E87">
        <w:rPr>
          <w:rFonts w:eastAsia="Times New Roman"/>
        </w:rPr>
        <w:t>WCPFC Scientific Committee 19th Regular Session, WCPFC-SC19-2023/SA-WP-04</w:t>
      </w:r>
      <w:r w:rsidR="00C54E87">
        <w:rPr>
          <w:rFonts w:eastAsia="Times New Roman"/>
        </w:rPr>
        <w:t xml:space="preserve">, </w:t>
      </w:r>
      <w:r>
        <w:rPr>
          <w:rFonts w:eastAsia="Times New Roman"/>
        </w:rPr>
        <w:t>Koror.</w:t>
      </w:r>
    </w:p>
    <w:p w14:paraId="03759055" w14:textId="3EC8EBE9" w:rsidR="003A458D" w:rsidRDefault="00E64D30" w:rsidP="003A458D">
      <w:pPr>
        <w:rPr>
          <w:rFonts w:eastAsiaTheme="majorEastAsia"/>
          <w:sz w:val="28"/>
          <w:szCs w:val="28"/>
        </w:rPr>
      </w:pPr>
      <w:r>
        <w:rPr>
          <w:rFonts w:eastAsia="Times New Roman"/>
        </w:rPr>
        <w:t xml:space="preserve">Ohashi, S., Aoki, Y., Tanaka, F., Fujioka, K., Aoki, A., </w:t>
      </w:r>
      <w:proofErr w:type="spellStart"/>
      <w:r>
        <w:rPr>
          <w:rFonts w:eastAsia="Times New Roman"/>
        </w:rPr>
        <w:t>Kiyofuji</w:t>
      </w:r>
      <w:proofErr w:type="spellEnd"/>
      <w:r>
        <w:rPr>
          <w:rFonts w:eastAsia="Times New Roman"/>
        </w:rPr>
        <w:t xml:space="preserve">, H., 2019. Reproductive traits of female skipjack tuna Katsuwonus pelamis in the western and central Pacific Ocean (WCPO). </w:t>
      </w:r>
      <w:r w:rsidR="00133090" w:rsidRPr="00133090">
        <w:rPr>
          <w:rFonts w:eastAsia="Times New Roman"/>
        </w:rPr>
        <w:t>Scientific Committee 15th Regular Session, WCPFC-SC15-2019/SA-WP-10</w:t>
      </w:r>
      <w:r w:rsidR="00133090">
        <w:rPr>
          <w:rFonts w:eastAsia="Times New Roman"/>
        </w:rPr>
        <w:t xml:space="preserve">, </w:t>
      </w:r>
      <w:r>
        <w:rPr>
          <w:rFonts w:eastAsia="Times New Roman"/>
        </w:rPr>
        <w:t>Pohnpei.</w:t>
      </w:r>
    </w:p>
    <w:p w14:paraId="502ECC1E" w14:textId="0CCDDBB7" w:rsidR="003A458D" w:rsidRDefault="00E64D30" w:rsidP="003A458D">
      <w:pPr>
        <w:rPr>
          <w:rFonts w:eastAsiaTheme="majorEastAsia"/>
          <w:sz w:val="28"/>
          <w:szCs w:val="28"/>
        </w:rPr>
      </w:pPr>
      <w:proofErr w:type="spellStart"/>
      <w:r>
        <w:rPr>
          <w:rFonts w:eastAsia="Times New Roman"/>
        </w:rPr>
        <w:t>Pecl</w:t>
      </w:r>
      <w:proofErr w:type="spellEnd"/>
      <w:r>
        <w:rPr>
          <w:rFonts w:eastAsia="Times New Roman"/>
        </w:rPr>
        <w:t xml:space="preserve">, G.T., Araújo, M.B., Bell, J.D., Blanchard, J., Bonebrake, T.C., Chen, I.-C., Clark, T.D., Colwell, R.K., Danielsen, F., </w:t>
      </w:r>
      <w:proofErr w:type="spellStart"/>
      <w:r>
        <w:rPr>
          <w:rFonts w:eastAsia="Times New Roman"/>
        </w:rPr>
        <w:t>Evengård</w:t>
      </w:r>
      <w:proofErr w:type="spellEnd"/>
      <w:r>
        <w:rPr>
          <w:rFonts w:eastAsia="Times New Roman"/>
        </w:rPr>
        <w:t xml:space="preserve">, B., Falconi, L., Ferrier, S., Frusher, S., Garcia, R.A., Griffis, R.B., Hobday, A.J., </w:t>
      </w:r>
      <w:proofErr w:type="spellStart"/>
      <w:r>
        <w:rPr>
          <w:rFonts w:eastAsia="Times New Roman"/>
        </w:rPr>
        <w:t>Janion</w:t>
      </w:r>
      <w:proofErr w:type="spellEnd"/>
      <w:r>
        <w:rPr>
          <w:rFonts w:eastAsia="Times New Roman"/>
        </w:rPr>
        <w:t xml:space="preserve">-Scheepers, C., Jarzyna, M.A., Jennings, S., Lenoir, J., Linnetved, H.I., Martin, V.Y., McCormack, P.C., McDonald, J., Mitchell, N.J., Mustonen, T., Pandolfi, J.M., </w:t>
      </w:r>
      <w:proofErr w:type="spellStart"/>
      <w:r>
        <w:rPr>
          <w:rFonts w:eastAsia="Times New Roman"/>
        </w:rPr>
        <w:t>Pettorelli</w:t>
      </w:r>
      <w:proofErr w:type="spellEnd"/>
      <w:r>
        <w:rPr>
          <w:rFonts w:eastAsia="Times New Roman"/>
        </w:rPr>
        <w:t xml:space="preserve">, N., Popova, E., Robinson, S.A., Scheffers, B.R., Shaw, J.D., Sorte, C.J.B., </w:t>
      </w:r>
      <w:proofErr w:type="spellStart"/>
      <w:r>
        <w:rPr>
          <w:rFonts w:eastAsia="Times New Roman"/>
        </w:rPr>
        <w:t>Strugnell</w:t>
      </w:r>
      <w:proofErr w:type="spellEnd"/>
      <w:r>
        <w:rPr>
          <w:rFonts w:eastAsia="Times New Roman"/>
        </w:rPr>
        <w:t xml:space="preserve">, J.M., Sunday, J.M., </w:t>
      </w:r>
      <w:proofErr w:type="spellStart"/>
      <w:r>
        <w:rPr>
          <w:rFonts w:eastAsia="Times New Roman"/>
        </w:rPr>
        <w:t>Tuanmu</w:t>
      </w:r>
      <w:proofErr w:type="spellEnd"/>
      <w:r>
        <w:rPr>
          <w:rFonts w:eastAsia="Times New Roman"/>
        </w:rPr>
        <w:t xml:space="preserve">, M.N., </w:t>
      </w:r>
      <w:proofErr w:type="spellStart"/>
      <w:r>
        <w:rPr>
          <w:rFonts w:eastAsia="Times New Roman"/>
        </w:rPr>
        <w:t>Vergés</w:t>
      </w:r>
      <w:proofErr w:type="spellEnd"/>
      <w:r>
        <w:rPr>
          <w:rFonts w:eastAsia="Times New Roman"/>
        </w:rPr>
        <w:t xml:space="preserve">, A., Villanueva, C., Wernberg, T., </w:t>
      </w:r>
      <w:proofErr w:type="spellStart"/>
      <w:r>
        <w:rPr>
          <w:rFonts w:eastAsia="Times New Roman"/>
        </w:rPr>
        <w:t>Wapstra</w:t>
      </w:r>
      <w:proofErr w:type="spellEnd"/>
      <w:r>
        <w:rPr>
          <w:rFonts w:eastAsia="Times New Roman"/>
        </w:rPr>
        <w:t xml:space="preserve">, E., Williams, S.E., 2017. Biodiversity redistribution under climate change: Impacts on ecosystems and human well-being. Science (1979). </w:t>
      </w:r>
      <w:hyperlink r:id="rId34" w:history="1">
        <w:r w:rsidR="003A458D" w:rsidRPr="00485C32">
          <w:rPr>
            <w:rStyle w:val="Hyperlink"/>
            <w:rFonts w:eastAsia="Times New Roman"/>
          </w:rPr>
          <w:t>https://doi.org/10.1126/science.aai9214</w:t>
        </w:r>
      </w:hyperlink>
    </w:p>
    <w:p w14:paraId="361F4AE8" w14:textId="6FCC16C9" w:rsidR="003A458D" w:rsidRDefault="00E64D30" w:rsidP="003A458D">
      <w:pPr>
        <w:rPr>
          <w:rFonts w:eastAsiaTheme="majorEastAsia"/>
          <w:sz w:val="28"/>
          <w:szCs w:val="28"/>
        </w:rPr>
      </w:pPr>
      <w:r>
        <w:rPr>
          <w:rFonts w:eastAsia="Times New Roman"/>
        </w:rPr>
        <w:t xml:space="preserve">Pinsky, M.L., Selden, R.L., Kitchel, Z.J., 2020. Climate-Driven Shifts in Marine Species Ranges: Scaling from Organisms to Communities. Ann Rev Mar Sci 12, 153–179. </w:t>
      </w:r>
      <w:hyperlink r:id="rId35" w:history="1">
        <w:r w:rsidR="003A458D" w:rsidRPr="00485C32">
          <w:rPr>
            <w:rStyle w:val="Hyperlink"/>
            <w:rFonts w:eastAsia="Times New Roman"/>
          </w:rPr>
          <w:t>https://doi.org/10.1146/annurev-marine-010419</w:t>
        </w:r>
      </w:hyperlink>
    </w:p>
    <w:p w14:paraId="6F5CE313" w14:textId="3A94FB8A" w:rsidR="003A458D" w:rsidRDefault="00E64D30" w:rsidP="003A458D">
      <w:pPr>
        <w:rPr>
          <w:rFonts w:eastAsiaTheme="majorEastAsia"/>
          <w:sz w:val="28"/>
          <w:szCs w:val="28"/>
        </w:rPr>
      </w:pPr>
      <w:proofErr w:type="spellStart"/>
      <w:r>
        <w:rPr>
          <w:rFonts w:eastAsia="Times New Roman"/>
        </w:rPr>
        <w:t>Poloczanska</w:t>
      </w:r>
      <w:proofErr w:type="spellEnd"/>
      <w:r>
        <w:rPr>
          <w:rFonts w:eastAsia="Times New Roman"/>
        </w:rPr>
        <w:t xml:space="preserve">, E.S., Brown, C.J., </w:t>
      </w:r>
      <w:proofErr w:type="spellStart"/>
      <w:r>
        <w:rPr>
          <w:rFonts w:eastAsia="Times New Roman"/>
        </w:rPr>
        <w:t>Sydeman</w:t>
      </w:r>
      <w:proofErr w:type="spellEnd"/>
      <w:r>
        <w:rPr>
          <w:rFonts w:eastAsia="Times New Roman"/>
        </w:rPr>
        <w:t xml:space="preserve">, W.J., Kiessling, W., Schoeman, D.S., Moore, P.J., Brander, K., Bruno, J.F., Buckley, L.B., Burrows, M.T., Duarte, C.M., Halpern, B.S., Holding, J., Kappel, C. V., O’Connor, M.I., Pandolfi, J.M., Parmesan, C., Schwing, F., Thompson, S.A., Richardson, A.J., 2013. Global imprint of climate change on marine life. Nat Clim Chang 3, 919–925. </w:t>
      </w:r>
      <w:hyperlink r:id="rId36" w:history="1">
        <w:r w:rsidR="003A458D" w:rsidRPr="00485C32">
          <w:rPr>
            <w:rStyle w:val="Hyperlink"/>
            <w:rFonts w:eastAsia="Times New Roman"/>
          </w:rPr>
          <w:t>https://doi.org/10.1038/nclimate1958</w:t>
        </w:r>
      </w:hyperlink>
    </w:p>
    <w:p w14:paraId="21D6B694" w14:textId="2A9A2F6D" w:rsidR="003A458D" w:rsidRDefault="00E64D30" w:rsidP="003A458D">
      <w:pPr>
        <w:rPr>
          <w:rFonts w:eastAsiaTheme="majorEastAsia"/>
          <w:sz w:val="28"/>
          <w:szCs w:val="28"/>
        </w:rPr>
      </w:pPr>
      <w:proofErr w:type="spellStart"/>
      <w:r>
        <w:rPr>
          <w:rFonts w:eastAsia="Times New Roman"/>
        </w:rPr>
        <w:lastRenderedPageBreak/>
        <w:t>Poloczanska</w:t>
      </w:r>
      <w:proofErr w:type="spellEnd"/>
      <w:r>
        <w:rPr>
          <w:rFonts w:eastAsia="Times New Roman"/>
        </w:rPr>
        <w:t xml:space="preserve">, E.S., Burrows, M.T., Brown, C.J., </w:t>
      </w:r>
      <w:proofErr w:type="spellStart"/>
      <w:r>
        <w:rPr>
          <w:rFonts w:eastAsia="Times New Roman"/>
        </w:rPr>
        <w:t>Molinos</w:t>
      </w:r>
      <w:proofErr w:type="spellEnd"/>
      <w:r>
        <w:rPr>
          <w:rFonts w:eastAsia="Times New Roman"/>
        </w:rPr>
        <w:t xml:space="preserve">, J.G., Halpern, B.S., Hoegh-Guldberg, O., Kappel, C. V., Moore, P.J., Richardson, A.J., Schoeman, D.S., </w:t>
      </w:r>
      <w:proofErr w:type="spellStart"/>
      <w:r>
        <w:rPr>
          <w:rFonts w:eastAsia="Times New Roman"/>
        </w:rPr>
        <w:t>Sydeman</w:t>
      </w:r>
      <w:proofErr w:type="spellEnd"/>
      <w:r>
        <w:rPr>
          <w:rFonts w:eastAsia="Times New Roman"/>
        </w:rPr>
        <w:t xml:space="preserve">, W.J., 2016. Responses of marine organisms to climate change across oceans. Front Mar Sci. </w:t>
      </w:r>
      <w:hyperlink r:id="rId37" w:history="1">
        <w:r w:rsidR="003A458D" w:rsidRPr="00485C32">
          <w:rPr>
            <w:rStyle w:val="Hyperlink"/>
            <w:rFonts w:eastAsia="Times New Roman"/>
          </w:rPr>
          <w:t>https://doi.org/10.3389/fmars.2016.00062</w:t>
        </w:r>
      </w:hyperlink>
    </w:p>
    <w:p w14:paraId="37680AED" w14:textId="77777777" w:rsidR="003A458D" w:rsidRDefault="00E64D30" w:rsidP="003A458D">
      <w:pPr>
        <w:rPr>
          <w:rFonts w:eastAsiaTheme="majorEastAsia"/>
          <w:sz w:val="28"/>
          <w:szCs w:val="28"/>
        </w:rPr>
      </w:pPr>
      <w:r>
        <w:rPr>
          <w:rFonts w:eastAsia="Times New Roman"/>
        </w:rPr>
        <w:t>R Core Team, 2024. R: A language and environment for statistical computing.</w:t>
      </w:r>
    </w:p>
    <w:p w14:paraId="30F2DE27" w14:textId="55332E51" w:rsidR="003A458D" w:rsidRDefault="00E64D30" w:rsidP="003A458D">
      <w:pPr>
        <w:rPr>
          <w:rFonts w:eastAsiaTheme="majorEastAsia"/>
          <w:sz w:val="28"/>
          <w:szCs w:val="28"/>
        </w:rPr>
      </w:pPr>
      <w:r>
        <w:rPr>
          <w:rFonts w:eastAsia="Times New Roman"/>
        </w:rPr>
        <w:t xml:space="preserve">Senina, I., Sibert, J., Lehodey, P., 2008. Parameter estimation for basin-scale ecosystem-linked population models of large pelagic predators: Application to skipjack tuna. Prog </w:t>
      </w:r>
      <w:proofErr w:type="spellStart"/>
      <w:r>
        <w:rPr>
          <w:rFonts w:eastAsia="Times New Roman"/>
        </w:rPr>
        <w:t>Oceanogr</w:t>
      </w:r>
      <w:proofErr w:type="spellEnd"/>
      <w:r>
        <w:rPr>
          <w:rFonts w:eastAsia="Times New Roman"/>
        </w:rPr>
        <w:t xml:space="preserve"> 78, 319–335. </w:t>
      </w:r>
      <w:hyperlink r:id="rId38" w:history="1">
        <w:r w:rsidR="00133090" w:rsidRPr="00485C32">
          <w:rPr>
            <w:rStyle w:val="Hyperlink"/>
            <w:rFonts w:eastAsia="Times New Roman"/>
          </w:rPr>
          <w:t>https://doi.org/10.1016/j.pocean.2008.06.003</w:t>
        </w:r>
      </w:hyperlink>
    </w:p>
    <w:p w14:paraId="6BAE9961" w14:textId="3D62C51E" w:rsidR="003A458D" w:rsidRDefault="00E64D30" w:rsidP="003A458D">
      <w:pPr>
        <w:rPr>
          <w:rFonts w:eastAsiaTheme="majorEastAsia"/>
          <w:sz w:val="28"/>
          <w:szCs w:val="28"/>
        </w:rPr>
      </w:pPr>
      <w:r>
        <w:rPr>
          <w:rFonts w:eastAsia="Times New Roman"/>
        </w:rPr>
        <w:t xml:space="preserve">SPC, 2024. Ecosystem and climate indicators. </w:t>
      </w:r>
      <w:r w:rsidR="009B35C8" w:rsidRPr="009B35C8">
        <w:rPr>
          <w:rFonts w:eastAsia="Times New Roman"/>
        </w:rPr>
        <w:t xml:space="preserve">Oceanic Fisheries </w:t>
      </w:r>
      <w:proofErr w:type="spellStart"/>
      <w:r w:rsidR="009B35C8" w:rsidRPr="009B35C8">
        <w:rPr>
          <w:rFonts w:eastAsia="Times New Roman"/>
        </w:rPr>
        <w:t>Programme</w:t>
      </w:r>
      <w:proofErr w:type="spellEnd"/>
      <w:r w:rsidR="009B35C8" w:rsidRPr="009B35C8">
        <w:rPr>
          <w:rFonts w:eastAsia="Times New Roman"/>
        </w:rPr>
        <w:t>, Pacific Community, WCPFC Scientific Committee 20th Regular Session, WCPFC-SC20-2024/EB-WP-01</w:t>
      </w:r>
      <w:r w:rsidR="009B35C8">
        <w:rPr>
          <w:rFonts w:eastAsia="Times New Roman"/>
        </w:rPr>
        <w:t xml:space="preserve">, </w:t>
      </w:r>
      <w:r>
        <w:rPr>
          <w:rFonts w:eastAsia="Times New Roman"/>
        </w:rPr>
        <w:t>Manila.</w:t>
      </w:r>
    </w:p>
    <w:p w14:paraId="243F16CD" w14:textId="0FD7821B" w:rsidR="003A458D" w:rsidRDefault="00E64D30" w:rsidP="003A458D">
      <w:pPr>
        <w:rPr>
          <w:rFonts w:eastAsiaTheme="majorEastAsia"/>
          <w:sz w:val="28"/>
          <w:szCs w:val="28"/>
        </w:rPr>
      </w:pPr>
      <w:r>
        <w:rPr>
          <w:rFonts w:eastAsia="Times New Roman"/>
        </w:rPr>
        <w:t xml:space="preserve">SPC, 2023. Ecosystem and Climate Indicators. </w:t>
      </w:r>
      <w:r w:rsidR="00EE1221" w:rsidRPr="00EE1221">
        <w:rPr>
          <w:rFonts w:eastAsia="Times New Roman"/>
        </w:rPr>
        <w:t xml:space="preserve">Oceanic Fisheries </w:t>
      </w:r>
      <w:proofErr w:type="spellStart"/>
      <w:r w:rsidR="00EE1221" w:rsidRPr="00EE1221">
        <w:rPr>
          <w:rFonts w:eastAsia="Times New Roman"/>
        </w:rPr>
        <w:t>Programme</w:t>
      </w:r>
      <w:proofErr w:type="spellEnd"/>
      <w:r w:rsidR="00EE1221" w:rsidRPr="00EE1221">
        <w:rPr>
          <w:rFonts w:eastAsia="Times New Roman"/>
        </w:rPr>
        <w:t>, Pacific Community, WCPFC Scientific Committee Nineteenth Regular Session, WCPFC-SC19-2023/EB-WP-01</w:t>
      </w:r>
      <w:r w:rsidR="00EE1221">
        <w:rPr>
          <w:rFonts w:eastAsia="Times New Roman"/>
        </w:rPr>
        <w:t xml:space="preserve">, </w:t>
      </w:r>
      <w:r>
        <w:rPr>
          <w:rFonts w:eastAsia="Times New Roman"/>
        </w:rPr>
        <w:t>Koror.</w:t>
      </w:r>
    </w:p>
    <w:p w14:paraId="235A73FE" w14:textId="4430C1B7" w:rsidR="003A458D" w:rsidRDefault="00E64D30" w:rsidP="003A458D">
      <w:pPr>
        <w:rPr>
          <w:rFonts w:eastAsiaTheme="majorEastAsia"/>
          <w:sz w:val="28"/>
          <w:szCs w:val="28"/>
        </w:rPr>
      </w:pPr>
      <w:r>
        <w:rPr>
          <w:rFonts w:eastAsia="Times New Roman"/>
        </w:rPr>
        <w:t xml:space="preserve">SPC, 2022. Ecosystem and climate indicators. </w:t>
      </w:r>
      <w:r w:rsidR="00D17BEB" w:rsidRPr="00D17BEB">
        <w:rPr>
          <w:rFonts w:eastAsia="Times New Roman"/>
        </w:rPr>
        <w:t xml:space="preserve">Oceanic Fisheries </w:t>
      </w:r>
      <w:proofErr w:type="spellStart"/>
      <w:r w:rsidR="00D17BEB" w:rsidRPr="00D17BEB">
        <w:rPr>
          <w:rFonts w:eastAsia="Times New Roman"/>
        </w:rPr>
        <w:t>Programme</w:t>
      </w:r>
      <w:proofErr w:type="spellEnd"/>
      <w:r w:rsidR="00D17BEB" w:rsidRPr="00D17BEB">
        <w:rPr>
          <w:rFonts w:eastAsia="Times New Roman"/>
        </w:rPr>
        <w:t>, Pacific Community, WCPFC Scientific Committee 18th Regular Session, WCPFC-SC18-2022/EB-WP-01</w:t>
      </w:r>
      <w:r w:rsidR="00D17BEB">
        <w:rPr>
          <w:rFonts w:eastAsia="Times New Roman"/>
        </w:rPr>
        <w:t xml:space="preserve">, </w:t>
      </w:r>
      <w:r>
        <w:rPr>
          <w:rFonts w:eastAsia="Times New Roman"/>
        </w:rPr>
        <w:t>Online.</w:t>
      </w:r>
    </w:p>
    <w:p w14:paraId="60208F9E" w14:textId="3FD5D3B4" w:rsidR="003A458D" w:rsidRDefault="00E64D30" w:rsidP="003A458D">
      <w:pPr>
        <w:rPr>
          <w:rFonts w:eastAsiaTheme="majorEastAsia"/>
          <w:sz w:val="28"/>
          <w:szCs w:val="28"/>
        </w:rPr>
      </w:pPr>
      <w:r>
        <w:rPr>
          <w:rFonts w:eastAsia="Times New Roman"/>
        </w:rPr>
        <w:t xml:space="preserve">Taylor, N.G., Walter, J.F., 2024. Incorporating climate considerations into fisheries assessments and management advice at ICCAT, </w:t>
      </w:r>
      <w:r w:rsidR="00CA2B86" w:rsidRPr="00CA2B86">
        <w:rPr>
          <w:rFonts w:eastAsia="Times New Roman"/>
        </w:rPr>
        <w:t>International Commission for the Conservation of Atlantic Tunas, SCRS/2024/081</w:t>
      </w:r>
      <w:r w:rsidR="00CA2B86">
        <w:rPr>
          <w:rFonts w:eastAsia="Times New Roman"/>
        </w:rPr>
        <w:t xml:space="preserve">, </w:t>
      </w:r>
      <w:r>
        <w:rPr>
          <w:rFonts w:eastAsia="Times New Roman"/>
        </w:rPr>
        <w:t>Collect. Vol. Sci. Pap. ICCAT.</w:t>
      </w:r>
    </w:p>
    <w:p w14:paraId="5C329104" w14:textId="740544AF" w:rsidR="003A458D" w:rsidRDefault="00E64D30" w:rsidP="003A458D">
      <w:pPr>
        <w:rPr>
          <w:rFonts w:eastAsiaTheme="majorEastAsia"/>
          <w:sz w:val="28"/>
          <w:szCs w:val="28"/>
        </w:rPr>
      </w:pPr>
      <w:r>
        <w:rPr>
          <w:rFonts w:eastAsia="Times New Roman"/>
        </w:rPr>
        <w:t xml:space="preserve">Vidal, T., Hamer, P., </w:t>
      </w:r>
      <w:proofErr w:type="spellStart"/>
      <w:r>
        <w:rPr>
          <w:rFonts w:eastAsia="Times New Roman"/>
        </w:rPr>
        <w:t>Escalle</w:t>
      </w:r>
      <w:proofErr w:type="spellEnd"/>
      <w:r>
        <w:rPr>
          <w:rFonts w:eastAsia="Times New Roman"/>
        </w:rPr>
        <w:t xml:space="preserve">, L., Pilling, G., 2020. Assessing trends in skipjack tuna abundance from purse seine catch and effort data in the WCPO. </w:t>
      </w:r>
      <w:r w:rsidR="00E32C6E" w:rsidRPr="00E32C6E">
        <w:rPr>
          <w:rFonts w:eastAsia="Times New Roman"/>
        </w:rPr>
        <w:t xml:space="preserve">Oceanic Fisheries </w:t>
      </w:r>
      <w:proofErr w:type="spellStart"/>
      <w:r w:rsidR="00E32C6E" w:rsidRPr="00E32C6E">
        <w:rPr>
          <w:rFonts w:eastAsia="Times New Roman"/>
        </w:rPr>
        <w:t>Programme</w:t>
      </w:r>
      <w:proofErr w:type="spellEnd"/>
      <w:r w:rsidR="00E32C6E" w:rsidRPr="00E32C6E">
        <w:rPr>
          <w:rFonts w:eastAsia="Times New Roman"/>
        </w:rPr>
        <w:t>, Pacific Community, WCPFC Scientific Committee Sixteenth Regular Session, WCPFC-SC16-2020/SA-IP-09</w:t>
      </w:r>
      <w:r w:rsidR="00E32C6E">
        <w:rPr>
          <w:rFonts w:eastAsia="Times New Roman"/>
        </w:rPr>
        <w:t>, O</w:t>
      </w:r>
      <w:r>
        <w:rPr>
          <w:rFonts w:eastAsia="Times New Roman"/>
        </w:rPr>
        <w:t>nline.</w:t>
      </w:r>
    </w:p>
    <w:p w14:paraId="1AF22085" w14:textId="0A153BF5" w:rsidR="003A458D" w:rsidRDefault="00E64D30" w:rsidP="003A458D">
      <w:pPr>
        <w:rPr>
          <w:rFonts w:eastAsiaTheme="majorEastAsia"/>
          <w:sz w:val="28"/>
          <w:szCs w:val="28"/>
        </w:rPr>
      </w:pPr>
      <w:r>
        <w:rPr>
          <w:rFonts w:eastAsia="Times New Roman"/>
        </w:rPr>
        <w:t xml:space="preserve">Weller, E., Min, S.K., Cai, W., Zwiers, F.W., Kim, Y.H., Lee, D., 2016. Human-caused Indo-Pacific warm pool expansion. Sci Adv 2, e1501719. </w:t>
      </w:r>
      <w:hyperlink r:id="rId39" w:history="1">
        <w:r w:rsidR="003A458D" w:rsidRPr="00485C32">
          <w:rPr>
            <w:rStyle w:val="Hyperlink"/>
            <w:rFonts w:eastAsia="Times New Roman"/>
          </w:rPr>
          <w:t>https://doi.org/10.1126/sciadv.1501719</w:t>
        </w:r>
      </w:hyperlink>
    </w:p>
    <w:p w14:paraId="55D64E87" w14:textId="6CE936DB" w:rsidR="00E64D30" w:rsidRPr="003A458D" w:rsidRDefault="00E64D30" w:rsidP="003A458D">
      <w:pPr>
        <w:rPr>
          <w:rFonts w:eastAsiaTheme="majorEastAsia"/>
          <w:sz w:val="28"/>
          <w:szCs w:val="28"/>
        </w:rPr>
      </w:pPr>
      <w:r>
        <w:rPr>
          <w:rFonts w:eastAsia="Times New Roman"/>
        </w:rPr>
        <w:t xml:space="preserve">Wood, S.N., 2011. Fast stable </w:t>
      </w:r>
      <w:proofErr w:type="gramStart"/>
      <w:r>
        <w:rPr>
          <w:rFonts w:eastAsia="Times New Roman"/>
        </w:rPr>
        <w:t>restricted</w:t>
      </w:r>
      <w:proofErr w:type="gramEnd"/>
      <w:r>
        <w:rPr>
          <w:rFonts w:eastAsia="Times New Roman"/>
        </w:rPr>
        <w:t xml:space="preserve"> maximum likelihood and marginal likelihood estimation of semiparametric generalized linear models. J R Stat Soc Series B Stat </w:t>
      </w:r>
      <w:proofErr w:type="spellStart"/>
      <w:r>
        <w:rPr>
          <w:rFonts w:eastAsia="Times New Roman"/>
        </w:rPr>
        <w:t>Methodol</w:t>
      </w:r>
      <w:proofErr w:type="spellEnd"/>
      <w:r>
        <w:rPr>
          <w:rFonts w:eastAsia="Times New Roman"/>
        </w:rPr>
        <w:t xml:space="preserve"> 73, 3–36. https://doi.org/10.1111/j.1467-9868.2010.00749.</w:t>
      </w:r>
    </w:p>
    <w:p w14:paraId="5A5F77E0" w14:textId="49EA5ED4" w:rsidR="00E24BD1" w:rsidRPr="00E24BD1" w:rsidRDefault="00E64D30" w:rsidP="00E24BD1">
      <w:r>
        <w:rPr>
          <w:rFonts w:eastAsia="Times New Roman"/>
        </w:rPr>
        <w:t> </w:t>
      </w:r>
    </w:p>
    <w:p w14:paraId="173062D4" w14:textId="77777777" w:rsidR="00E24BD1" w:rsidRDefault="00E24BD1">
      <w:pPr>
        <w:spacing w:after="160" w:line="259" w:lineRule="auto"/>
        <w:jc w:val="left"/>
        <w:rPr>
          <w:rFonts w:asciiTheme="majorHAnsi" w:eastAsiaTheme="majorEastAsia" w:hAnsiTheme="majorHAnsi" w:cstheme="majorBidi"/>
          <w:b/>
          <w:bCs/>
          <w:color w:val="0F4761" w:themeColor="accent1" w:themeShade="BF"/>
          <w:sz w:val="28"/>
          <w:szCs w:val="28"/>
        </w:rPr>
      </w:pPr>
      <w:r>
        <w:br w:type="page"/>
      </w:r>
    </w:p>
    <w:p w14:paraId="3C2FD13C" w14:textId="33979726" w:rsidR="000E3E43" w:rsidRDefault="000E3E43" w:rsidP="000E3E43">
      <w:pPr>
        <w:pStyle w:val="Heading1"/>
      </w:pPr>
      <w:bookmarkStart w:id="153" w:name="_Toc203027953"/>
      <w:r>
        <w:lastRenderedPageBreak/>
        <w:t>A</w:t>
      </w:r>
      <w:r w:rsidR="00341AF5">
        <w:t>ppendi</w:t>
      </w:r>
      <w:r>
        <w:t>x 1: Terms of reference for adopting ecosystem and climate indicators</w:t>
      </w:r>
      <w:bookmarkEnd w:id="153"/>
    </w:p>
    <w:p w14:paraId="51920BEC" w14:textId="446A1B1B" w:rsidR="00E41B3F" w:rsidRPr="00E41B3F" w:rsidRDefault="00E41B3F" w:rsidP="00E41B3F">
      <w:r>
        <w:t xml:space="preserve">The text below was extracted from </w:t>
      </w:r>
      <w:sdt>
        <w:sdtPr>
          <w:rPr>
            <w:color w:val="000000"/>
          </w:rPr>
          <w:tag w:val="MENDELEY_CITATION_v3_eyJjaXRhdGlvbklEIjoiTUVOREVMRVlfQ0lUQVRJT05fYzQ2Mzk1ZTMtMWY3YS00MWIxLTk3MWYtZTE0MDkzMjBiNWU1IiwicHJvcGVydGllcyI6eyJub3RlSW5kZXgiOjB9LCJpc0VkaXRlZCI6ZmFsc2UsIm1hbnVhbE92ZXJyaWRlIjp7ImlzTWFudWFsbHlPdmVycmlkZGVuIjp0cnVlLCJjaXRlcHJvY1RleHQiOiIoU1BDLCAyMDIzKSIsIm1hbnVhbE92ZXJyaWRlVGV4dCI6IihTUEMsIDIwMjMpLiJ9LCJjaXRhdGlvbkl0ZW1zIjpb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1dfQ=="/>
          <w:id w:val="-1075969376"/>
          <w:placeholder>
            <w:docPart w:val="DefaultPlaceholder_-1854013440"/>
          </w:placeholder>
        </w:sdtPr>
        <w:sdtContent>
          <w:r w:rsidR="00BC304E" w:rsidRPr="00BC304E">
            <w:rPr>
              <w:color w:val="000000"/>
            </w:rPr>
            <w:t>(SPC, 2023).</w:t>
          </w:r>
        </w:sdtContent>
      </w:sdt>
    </w:p>
    <w:p w14:paraId="117AC28B" w14:textId="71CD12A5" w:rsidR="000E3E43" w:rsidRPr="00927965" w:rsidRDefault="000E3E43" w:rsidP="000E3E43">
      <w:pPr>
        <w:pStyle w:val="Heading3"/>
      </w:pPr>
      <w:r w:rsidRPr="00927965">
        <w:t>Terms of Reference</w:t>
      </w:r>
    </w:p>
    <w:p w14:paraId="2D85F682" w14:textId="77777777" w:rsidR="000E3E43" w:rsidRPr="00927965" w:rsidRDefault="000E3E43" w:rsidP="000E3E43">
      <w:pPr>
        <w:rPr>
          <w:i/>
          <w:iCs/>
        </w:rPr>
      </w:pPr>
      <w:r w:rsidRPr="00927965">
        <w:rPr>
          <w:i/>
          <w:iCs/>
        </w:rPr>
        <w:t>A drafted terms of reference for the Ecosystem and Climate Indicators project was provided as Annex 3 to SC18-EB-WP-01 with the following specified objectives and scope of work:</w:t>
      </w:r>
    </w:p>
    <w:p w14:paraId="074EB2EB" w14:textId="77777777" w:rsidR="000E3E43" w:rsidRPr="00927965" w:rsidRDefault="000E3E43" w:rsidP="000E3E43">
      <w:pPr>
        <w:pStyle w:val="Heading5"/>
      </w:pPr>
      <w:r w:rsidRPr="00927965">
        <w:t>Objectives</w:t>
      </w:r>
    </w:p>
    <w:p w14:paraId="7132A51B" w14:textId="77777777" w:rsidR="000E3E43" w:rsidRPr="00927965" w:rsidRDefault="000E3E43" w:rsidP="004E1709">
      <w:pPr>
        <w:pStyle w:val="ListParagraph"/>
        <w:numPr>
          <w:ilvl w:val="0"/>
          <w:numId w:val="1"/>
        </w:numPr>
        <w:rPr>
          <w:i/>
          <w:iCs/>
        </w:rPr>
      </w:pPr>
      <w:r w:rsidRPr="00927965">
        <w:rPr>
          <w:i/>
          <w:iCs/>
        </w:rPr>
        <w:t xml:space="preserve">Develop and test candidate </w:t>
      </w:r>
      <w:proofErr w:type="gramStart"/>
      <w:r w:rsidRPr="00927965">
        <w:rPr>
          <w:i/>
          <w:iCs/>
        </w:rPr>
        <w:t>ecosystem</w:t>
      </w:r>
      <w:proofErr w:type="gramEnd"/>
      <w:r w:rsidRPr="00927965">
        <w:rPr>
          <w:i/>
          <w:iCs/>
        </w:rPr>
        <w:t xml:space="preserve"> and climate indicators to track the impact of climate and ecosystem changes on WCPFC fisheries and ecosystems.</w:t>
      </w:r>
    </w:p>
    <w:p w14:paraId="3EF4DE71" w14:textId="77777777" w:rsidR="000E3E43" w:rsidRPr="00927965" w:rsidRDefault="000E3E43" w:rsidP="004E1709">
      <w:pPr>
        <w:pStyle w:val="ListParagraph"/>
        <w:numPr>
          <w:ilvl w:val="0"/>
          <w:numId w:val="1"/>
        </w:numPr>
        <w:rPr>
          <w:i/>
          <w:iCs/>
        </w:rPr>
      </w:pPr>
      <w:r w:rsidRPr="00927965">
        <w:rPr>
          <w:i/>
          <w:iCs/>
        </w:rPr>
        <w:t>Provide technical advice to the Scientific Committee on the suitability of criteria used for testing and evaluating the performance of candidate indicators.</w:t>
      </w:r>
    </w:p>
    <w:p w14:paraId="5306629A" w14:textId="77777777" w:rsidR="000E3E43" w:rsidRPr="00927965" w:rsidRDefault="000E3E43" w:rsidP="004E1709">
      <w:pPr>
        <w:pStyle w:val="ListParagraph"/>
        <w:numPr>
          <w:ilvl w:val="0"/>
          <w:numId w:val="1"/>
        </w:numPr>
        <w:rPr>
          <w:i/>
          <w:iCs/>
        </w:rPr>
      </w:pPr>
      <w:r w:rsidRPr="00927965">
        <w:rPr>
          <w:i/>
          <w:iCs/>
        </w:rPr>
        <w:t>Support the Scientific Committee in developing tools to communicate ecosystem and climate change impacts to WCPFC and external stakeholders and interest groups.</w:t>
      </w:r>
    </w:p>
    <w:p w14:paraId="370187B6" w14:textId="77777777" w:rsidR="000E3E43" w:rsidRPr="00927965" w:rsidRDefault="000E3E43" w:rsidP="000E3E43">
      <w:pPr>
        <w:pStyle w:val="Heading5"/>
      </w:pPr>
      <w:r w:rsidRPr="00927965">
        <w:t>Scope of Work</w:t>
      </w:r>
    </w:p>
    <w:p w14:paraId="50C01BD2" w14:textId="77777777" w:rsidR="000E3E43" w:rsidRPr="00927965" w:rsidRDefault="000E3E43" w:rsidP="004E1709">
      <w:pPr>
        <w:pStyle w:val="ListParagraph"/>
        <w:numPr>
          <w:ilvl w:val="0"/>
          <w:numId w:val="2"/>
        </w:numPr>
        <w:rPr>
          <w:i/>
          <w:iCs/>
        </w:rPr>
      </w:pPr>
      <w:r w:rsidRPr="00927965">
        <w:rPr>
          <w:i/>
          <w:iCs/>
        </w:rPr>
        <w:t>Technical analyses to develop and test candidate indicators.</w:t>
      </w:r>
    </w:p>
    <w:p w14:paraId="74F824CC" w14:textId="77777777" w:rsidR="000E3E43" w:rsidRPr="00927965" w:rsidRDefault="000E3E43" w:rsidP="004E1709">
      <w:pPr>
        <w:pStyle w:val="ListParagraph"/>
        <w:numPr>
          <w:ilvl w:val="0"/>
          <w:numId w:val="2"/>
        </w:numPr>
        <w:rPr>
          <w:i/>
          <w:iCs/>
        </w:rPr>
      </w:pPr>
      <w:r w:rsidRPr="00927965">
        <w:rPr>
          <w:i/>
          <w:iCs/>
        </w:rPr>
        <w:t xml:space="preserve">WCPFC </w:t>
      </w:r>
      <w:proofErr w:type="gramStart"/>
      <w:r w:rsidRPr="00927965">
        <w:rPr>
          <w:i/>
          <w:iCs/>
        </w:rPr>
        <w:t>member</w:t>
      </w:r>
      <w:proofErr w:type="gramEnd"/>
      <w:r w:rsidRPr="00927965">
        <w:rPr>
          <w:i/>
          <w:iCs/>
        </w:rPr>
        <w:t xml:space="preserve"> and expert workshops to refine indicators.</w:t>
      </w:r>
    </w:p>
    <w:p w14:paraId="6EA89A52" w14:textId="77777777" w:rsidR="000E3E43" w:rsidRPr="00927965" w:rsidRDefault="000E3E43" w:rsidP="004E1709">
      <w:pPr>
        <w:pStyle w:val="ListParagraph"/>
        <w:numPr>
          <w:ilvl w:val="0"/>
          <w:numId w:val="2"/>
        </w:numPr>
        <w:rPr>
          <w:i/>
          <w:iCs/>
        </w:rPr>
      </w:pPr>
      <w:r w:rsidRPr="00927965">
        <w:rPr>
          <w:i/>
          <w:iCs/>
        </w:rPr>
        <w:t>Scientific Committee reporting.</w:t>
      </w:r>
    </w:p>
    <w:p w14:paraId="55353180" w14:textId="77777777" w:rsidR="000E3E43" w:rsidRPr="00927965" w:rsidRDefault="000E3E43" w:rsidP="004E1709">
      <w:pPr>
        <w:pStyle w:val="ListParagraph"/>
        <w:numPr>
          <w:ilvl w:val="0"/>
          <w:numId w:val="2"/>
        </w:numPr>
        <w:rPr>
          <w:i/>
          <w:iCs/>
        </w:rPr>
      </w:pPr>
      <w:r w:rsidRPr="00927965">
        <w:rPr>
          <w:i/>
          <w:iCs/>
        </w:rPr>
        <w:t>Routine preparation of adopted indicators.</w:t>
      </w:r>
    </w:p>
    <w:p w14:paraId="74B8E31F" w14:textId="77777777" w:rsidR="000E3E43" w:rsidRPr="00927965" w:rsidRDefault="000E3E43" w:rsidP="004E1709">
      <w:pPr>
        <w:pStyle w:val="ListParagraph"/>
        <w:numPr>
          <w:ilvl w:val="0"/>
          <w:numId w:val="2"/>
        </w:numPr>
        <w:rPr>
          <w:i/>
          <w:iCs/>
        </w:rPr>
      </w:pPr>
      <w:r w:rsidRPr="00927965">
        <w:rPr>
          <w:i/>
          <w:iCs/>
        </w:rPr>
        <w:t>Development of tools for communication to WCPFC and wider stakeholders.</w:t>
      </w:r>
    </w:p>
    <w:p w14:paraId="73EE247B" w14:textId="77777777" w:rsidR="000E3E43" w:rsidRPr="00927965" w:rsidRDefault="000E3E43" w:rsidP="000E3E43">
      <w:pPr>
        <w:rPr>
          <w:i/>
          <w:iCs/>
        </w:rPr>
      </w:pPr>
      <w:r w:rsidRPr="00927965">
        <w:rPr>
          <w:i/>
          <w:iCs/>
        </w:rPr>
        <w:t>The SSP was tasked by SC18 to develop a workplan for this project to be endorsed by SC19 and to develop an associated budget.</w:t>
      </w:r>
    </w:p>
    <w:p w14:paraId="11FA6538" w14:textId="77777777" w:rsidR="000E3E43" w:rsidRPr="00927965" w:rsidRDefault="000E3E43" w:rsidP="000E3E43">
      <w:pPr>
        <w:pStyle w:val="Heading3"/>
      </w:pPr>
      <w:r w:rsidRPr="00927965">
        <w:t>Process for adopting indicators</w:t>
      </w:r>
    </w:p>
    <w:p w14:paraId="4E09C36D" w14:textId="77777777" w:rsidR="000E3E43" w:rsidRPr="00927965" w:rsidRDefault="000E3E43" w:rsidP="000E3E43">
      <w:pPr>
        <w:rPr>
          <w:i/>
          <w:iCs/>
        </w:rPr>
      </w:pPr>
      <w:r w:rsidRPr="00927965">
        <w:rPr>
          <w:i/>
          <w:iCs/>
        </w:rPr>
        <w:t>SC12 noted that developing a thorough understanding of how to interpret potential indicators, their appropriate reference levels and baselines, and how reliable they are for prediction were critical steps for indicator adoption by the WCPFC Scientific Committee (SC). Criteria for developing and testing candidate indicators has subsequently been proposed to the Scientific Committee:</w:t>
      </w:r>
    </w:p>
    <w:p w14:paraId="679AFB45" w14:textId="77777777" w:rsidR="000E3E43" w:rsidRPr="00927965" w:rsidRDefault="000E3E43" w:rsidP="004E1709">
      <w:pPr>
        <w:pStyle w:val="ListParagraph"/>
        <w:numPr>
          <w:ilvl w:val="0"/>
          <w:numId w:val="12"/>
        </w:numPr>
        <w:rPr>
          <w:i/>
          <w:iCs/>
        </w:rPr>
      </w:pPr>
      <w:r w:rsidRPr="00927965">
        <w:rPr>
          <w:i/>
          <w:iCs/>
        </w:rPr>
        <w:t xml:space="preserve">science and data </w:t>
      </w:r>
      <w:proofErr w:type="gramStart"/>
      <w:r w:rsidRPr="00927965">
        <w:rPr>
          <w:i/>
          <w:iCs/>
        </w:rPr>
        <w:t>based;</w:t>
      </w:r>
      <w:proofErr w:type="gramEnd"/>
    </w:p>
    <w:p w14:paraId="3FA67BA1" w14:textId="77777777" w:rsidR="000E3E43" w:rsidRPr="00927965" w:rsidRDefault="000E3E43" w:rsidP="004E1709">
      <w:pPr>
        <w:pStyle w:val="ListParagraph"/>
        <w:numPr>
          <w:ilvl w:val="0"/>
          <w:numId w:val="12"/>
        </w:numPr>
        <w:rPr>
          <w:i/>
          <w:iCs/>
        </w:rPr>
      </w:pPr>
      <w:r w:rsidRPr="00927965">
        <w:rPr>
          <w:i/>
          <w:iCs/>
        </w:rPr>
        <w:t>characterize the states and trends of WCPFC marine ecosystems with respect to fishing activity and/or climate (including reference levels and baselines</w:t>
      </w:r>
      <w:proofErr w:type="gramStart"/>
      <w:r w:rsidRPr="00927965">
        <w:rPr>
          <w:i/>
          <w:iCs/>
        </w:rPr>
        <w:t>);</w:t>
      </w:r>
      <w:proofErr w:type="gramEnd"/>
    </w:p>
    <w:p w14:paraId="70E1A91A" w14:textId="77777777" w:rsidR="000E3E43" w:rsidRPr="00927965" w:rsidRDefault="000E3E43" w:rsidP="004E1709">
      <w:pPr>
        <w:pStyle w:val="ListParagraph"/>
        <w:numPr>
          <w:ilvl w:val="0"/>
          <w:numId w:val="12"/>
        </w:numPr>
        <w:rPr>
          <w:i/>
          <w:iCs/>
        </w:rPr>
      </w:pPr>
      <w:r w:rsidRPr="00927965">
        <w:rPr>
          <w:i/>
          <w:iCs/>
        </w:rPr>
        <w:t xml:space="preserve">reflect well-defined processes underlying fishing activity and fishery responses to </w:t>
      </w:r>
      <w:proofErr w:type="gramStart"/>
      <w:r w:rsidRPr="00927965">
        <w:rPr>
          <w:i/>
          <w:iCs/>
        </w:rPr>
        <w:t>climate;</w:t>
      </w:r>
      <w:proofErr w:type="gramEnd"/>
    </w:p>
    <w:p w14:paraId="1C212D94" w14:textId="77777777" w:rsidR="000E3E43" w:rsidRPr="00927965" w:rsidRDefault="000E3E43" w:rsidP="004E1709">
      <w:pPr>
        <w:pStyle w:val="ListParagraph"/>
        <w:numPr>
          <w:ilvl w:val="0"/>
          <w:numId w:val="12"/>
        </w:numPr>
        <w:rPr>
          <w:i/>
          <w:iCs/>
        </w:rPr>
      </w:pPr>
      <w:r w:rsidRPr="00927965">
        <w:rPr>
          <w:i/>
          <w:iCs/>
        </w:rPr>
        <w:t>responsive to changes attributable to fishing pressure and climate (i.e. having minimal time-lags and capability to provide early warning</w:t>
      </w:r>
      <w:proofErr w:type="gramStart"/>
      <w:r w:rsidRPr="00927965">
        <w:rPr>
          <w:i/>
          <w:iCs/>
        </w:rPr>
        <w:t>);</w:t>
      </w:r>
      <w:proofErr w:type="gramEnd"/>
    </w:p>
    <w:p w14:paraId="3FDE463B" w14:textId="77777777" w:rsidR="000E3E43" w:rsidRPr="00927965" w:rsidRDefault="000E3E43" w:rsidP="004E1709">
      <w:pPr>
        <w:pStyle w:val="ListParagraph"/>
        <w:numPr>
          <w:ilvl w:val="0"/>
          <w:numId w:val="12"/>
        </w:numPr>
        <w:rPr>
          <w:i/>
          <w:iCs/>
        </w:rPr>
      </w:pPr>
      <w:r w:rsidRPr="00927965">
        <w:rPr>
          <w:i/>
          <w:iCs/>
        </w:rPr>
        <w:t xml:space="preserve">estimable on a routine basis with a historical data time-series </w:t>
      </w:r>
      <w:proofErr w:type="gramStart"/>
      <w:r w:rsidRPr="00927965">
        <w:rPr>
          <w:i/>
          <w:iCs/>
        </w:rPr>
        <w:t>available;</w:t>
      </w:r>
      <w:proofErr w:type="gramEnd"/>
    </w:p>
    <w:p w14:paraId="4D391981" w14:textId="77777777" w:rsidR="000E3E43" w:rsidRPr="00927965" w:rsidRDefault="000E3E43" w:rsidP="004E1709">
      <w:pPr>
        <w:pStyle w:val="ListParagraph"/>
        <w:numPr>
          <w:ilvl w:val="0"/>
          <w:numId w:val="12"/>
        </w:numPr>
        <w:rPr>
          <w:i/>
          <w:iCs/>
        </w:rPr>
      </w:pPr>
      <w:proofErr w:type="gramStart"/>
      <w:r w:rsidRPr="00927965">
        <w:rPr>
          <w:i/>
          <w:iCs/>
        </w:rPr>
        <w:t>cost-effectiveness;</w:t>
      </w:r>
      <w:proofErr w:type="gramEnd"/>
    </w:p>
    <w:p w14:paraId="22943C10" w14:textId="77777777" w:rsidR="000E3E43" w:rsidRPr="00927965" w:rsidRDefault="000E3E43" w:rsidP="004E1709">
      <w:pPr>
        <w:pStyle w:val="ListParagraph"/>
        <w:numPr>
          <w:ilvl w:val="0"/>
          <w:numId w:val="12"/>
        </w:numPr>
        <w:rPr>
          <w:i/>
          <w:iCs/>
        </w:rPr>
      </w:pPr>
      <w:r w:rsidRPr="00927965">
        <w:rPr>
          <w:i/>
          <w:iCs/>
        </w:rPr>
        <w:t xml:space="preserve">scalable across national, sub-regional and regional </w:t>
      </w:r>
      <w:proofErr w:type="gramStart"/>
      <w:r w:rsidRPr="00927965">
        <w:rPr>
          <w:i/>
          <w:iCs/>
        </w:rPr>
        <w:t>scales;</w:t>
      </w:r>
      <w:proofErr w:type="gramEnd"/>
    </w:p>
    <w:p w14:paraId="2BD0EF41" w14:textId="77777777" w:rsidR="000E3E43" w:rsidRPr="00927965" w:rsidRDefault="000E3E43" w:rsidP="004E1709">
      <w:pPr>
        <w:pStyle w:val="ListParagraph"/>
        <w:numPr>
          <w:ilvl w:val="0"/>
          <w:numId w:val="12"/>
        </w:numPr>
        <w:rPr>
          <w:i/>
          <w:iCs/>
        </w:rPr>
      </w:pPr>
      <w:r w:rsidRPr="00927965">
        <w:rPr>
          <w:i/>
          <w:iCs/>
        </w:rPr>
        <w:t>linked to existing WCPFC models and decision-making processes (for inclusion in MSE scenarios, validation of predictions and testing of model assumptions</w:t>
      </w:r>
      <w:proofErr w:type="gramStart"/>
      <w:r w:rsidRPr="00927965">
        <w:rPr>
          <w:i/>
          <w:iCs/>
        </w:rPr>
        <w:t>);</w:t>
      </w:r>
      <w:proofErr w:type="gramEnd"/>
    </w:p>
    <w:p w14:paraId="0977685C" w14:textId="77777777" w:rsidR="000E3E43" w:rsidRPr="00927965" w:rsidRDefault="000E3E43" w:rsidP="004E1709">
      <w:pPr>
        <w:pStyle w:val="ListParagraph"/>
        <w:numPr>
          <w:ilvl w:val="0"/>
          <w:numId w:val="12"/>
        </w:numPr>
        <w:rPr>
          <w:i/>
          <w:iCs/>
        </w:rPr>
      </w:pPr>
      <w:r w:rsidRPr="00927965">
        <w:rPr>
          <w:i/>
          <w:iCs/>
        </w:rPr>
        <w:t>can be routinely estimated by members without reliance on the Science Service Provider.</w:t>
      </w:r>
    </w:p>
    <w:p w14:paraId="7236CF43" w14:textId="77777777" w:rsidR="00341AF5" w:rsidRDefault="00341AF5">
      <w:pPr>
        <w:spacing w:after="160" w:line="259" w:lineRule="auto"/>
        <w:jc w:val="left"/>
        <w:rPr>
          <w:rFonts w:asciiTheme="majorHAnsi" w:eastAsiaTheme="majorEastAsia" w:hAnsiTheme="majorHAnsi" w:cstheme="majorBidi"/>
          <w:b/>
          <w:bCs/>
          <w:color w:val="0F4761" w:themeColor="accent1" w:themeShade="BF"/>
          <w:sz w:val="28"/>
          <w:szCs w:val="28"/>
        </w:rPr>
      </w:pPr>
      <w:r>
        <w:lastRenderedPageBreak/>
        <w:br w:type="page"/>
      </w:r>
    </w:p>
    <w:p w14:paraId="0BAAEF95" w14:textId="0F15A93C" w:rsidR="003E5505" w:rsidRPr="00927965" w:rsidRDefault="00F51478" w:rsidP="003E5505">
      <w:pPr>
        <w:pStyle w:val="Heading1"/>
      </w:pPr>
      <w:bookmarkStart w:id="154" w:name="_Toc203027954"/>
      <w:r w:rsidRPr="00927965">
        <w:lastRenderedPageBreak/>
        <w:t>A</w:t>
      </w:r>
      <w:r w:rsidR="00341AF5">
        <w:t>ppendix</w:t>
      </w:r>
      <w:r w:rsidRPr="00927965">
        <w:t xml:space="preserve"> </w:t>
      </w:r>
      <w:r w:rsidR="000E3E43">
        <w:t>2</w:t>
      </w:r>
      <w:r w:rsidRPr="00927965">
        <w:t xml:space="preserve">: </w:t>
      </w:r>
      <w:r w:rsidR="003E5505" w:rsidRPr="00927965">
        <w:t>Suva ecosystem and climate indicators workshop summary</w:t>
      </w:r>
      <w:bookmarkEnd w:id="154"/>
    </w:p>
    <w:p w14:paraId="37B5D3C9" w14:textId="77777777" w:rsidR="003E5505" w:rsidRPr="00F25DF8" w:rsidRDefault="003E5505" w:rsidP="003E5505">
      <w:r w:rsidRPr="00F25DF8">
        <w:t xml:space="preserve">An ecosystem and climate indicators workshop </w:t>
      </w:r>
      <w:proofErr w:type="gramStart"/>
      <w:r w:rsidRPr="00F25DF8">
        <w:t>was</w:t>
      </w:r>
      <w:proofErr w:type="gramEnd"/>
      <w:r w:rsidRPr="00F25DF8">
        <w:t xml:space="preserve"> held in Suva, Fiji November 25-26</w:t>
      </w:r>
      <w:r w:rsidRPr="00F25DF8">
        <w:rPr>
          <w:vertAlign w:val="superscript"/>
        </w:rPr>
        <w:t>th</w:t>
      </w:r>
      <w:r w:rsidRPr="00F25DF8">
        <w:t xml:space="preserve"> 2024 at SPC Nabua campus. This workshop brought together approximately 25 participants both in person and online from a range of </w:t>
      </w:r>
      <w:proofErr w:type="spellStart"/>
      <w:r w:rsidRPr="00F25DF8">
        <w:t>organisations</w:t>
      </w:r>
      <w:proofErr w:type="spellEnd"/>
      <w:r w:rsidRPr="00F25DF8">
        <w:t xml:space="preserve"> including SPC, NOAA, WCPFC, private sector, NGOs and member country representatives. The intent of this workshop was to discuss the development of a series of indicators that accurately detail the current marine climate for the Pacific region and its fisheries so that it can better monitor and adapt to the effects of climate change. </w:t>
      </w:r>
    </w:p>
    <w:p w14:paraId="558AA9C0" w14:textId="77777777" w:rsidR="003E5505" w:rsidRPr="00F25DF8" w:rsidRDefault="003E5505" w:rsidP="003E5505">
      <w:r w:rsidRPr="00F25DF8">
        <w:t>Over the two days, a range of presentations and discussions were held discussing:</w:t>
      </w:r>
    </w:p>
    <w:p w14:paraId="439EFB86" w14:textId="77777777" w:rsidR="003E5505" w:rsidRPr="00F25DF8" w:rsidRDefault="003E5505" w:rsidP="004E1709">
      <w:pPr>
        <w:pStyle w:val="ListParagraph"/>
        <w:numPr>
          <w:ilvl w:val="0"/>
          <w:numId w:val="7"/>
        </w:numPr>
      </w:pPr>
      <w:r w:rsidRPr="00F25DF8">
        <w:t xml:space="preserve">the terms of reference and framework decided upon by SC to guide indicator </w:t>
      </w:r>
      <w:proofErr w:type="gramStart"/>
      <w:r w:rsidRPr="00F25DF8">
        <w:t>development;</w:t>
      </w:r>
      <w:proofErr w:type="gramEnd"/>
    </w:p>
    <w:p w14:paraId="4524162D" w14:textId="77777777" w:rsidR="003E5505" w:rsidRPr="00F25DF8" w:rsidRDefault="003E5505" w:rsidP="004E1709">
      <w:pPr>
        <w:pStyle w:val="ListParagraph"/>
        <w:numPr>
          <w:ilvl w:val="0"/>
          <w:numId w:val="7"/>
        </w:numPr>
      </w:pPr>
      <w:r w:rsidRPr="00F25DF8">
        <w:t xml:space="preserve">Potential climate-related indicators and major oceanographic features of the </w:t>
      </w:r>
      <w:proofErr w:type="gramStart"/>
      <w:r w:rsidRPr="00F25DF8">
        <w:t>WCPO;</w:t>
      </w:r>
      <w:proofErr w:type="gramEnd"/>
    </w:p>
    <w:p w14:paraId="147395AA" w14:textId="77777777" w:rsidR="003E5505" w:rsidRPr="00F25DF8" w:rsidRDefault="003E5505" w:rsidP="004E1709">
      <w:pPr>
        <w:pStyle w:val="ListParagraph"/>
        <w:numPr>
          <w:ilvl w:val="0"/>
          <w:numId w:val="7"/>
        </w:numPr>
      </w:pPr>
      <w:r w:rsidRPr="00F25DF8">
        <w:t xml:space="preserve">Potential fisheries and ecosystem-related </w:t>
      </w:r>
      <w:proofErr w:type="gramStart"/>
      <w:r w:rsidRPr="00F25DF8">
        <w:t>indicators;</w:t>
      </w:r>
      <w:proofErr w:type="gramEnd"/>
    </w:p>
    <w:p w14:paraId="31416204" w14:textId="77777777" w:rsidR="003E5505" w:rsidRPr="00F25DF8" w:rsidRDefault="003E5505" w:rsidP="004E1709">
      <w:pPr>
        <w:pStyle w:val="ListParagraph"/>
        <w:numPr>
          <w:ilvl w:val="0"/>
          <w:numId w:val="7"/>
        </w:numPr>
      </w:pPr>
      <w:r w:rsidRPr="00F25DF8">
        <w:t>Exploration of how indicators can be designed and tested to best monitor the ecosystem and climate.</w:t>
      </w:r>
    </w:p>
    <w:p w14:paraId="345A0354" w14:textId="77777777" w:rsidR="003E5505" w:rsidRPr="00F25DF8" w:rsidRDefault="003E5505" w:rsidP="003E5505">
      <w:r w:rsidRPr="00F25DF8">
        <w:t xml:space="preserve">Outcomes from this workshop included the detailing of a workplan to develop an ecosystem and climate indicators report with the intent to deliver this report and its outcomes to WCPFC Commission meeting in November 2025. </w:t>
      </w:r>
    </w:p>
    <w:p w14:paraId="1B1EE7AF" w14:textId="38C1E310" w:rsidR="003E5505" w:rsidRPr="00F25DF8" w:rsidRDefault="003E5505" w:rsidP="003E5505">
      <w:pPr>
        <w:pStyle w:val="Heading2"/>
        <w:rPr>
          <w:rFonts w:asciiTheme="minorHAnsi" w:hAnsiTheme="minorHAnsi"/>
        </w:rPr>
      </w:pPr>
      <w:bookmarkStart w:id="155" w:name="_Toc203027955"/>
      <w:r w:rsidRPr="00F25DF8">
        <w:rPr>
          <w:rFonts w:asciiTheme="minorHAnsi" w:hAnsiTheme="minorHAnsi"/>
        </w:rPr>
        <w:t xml:space="preserve">Workshop </w:t>
      </w:r>
      <w:proofErr w:type="gramStart"/>
      <w:r w:rsidRPr="00F25DF8">
        <w:rPr>
          <w:rFonts w:asciiTheme="minorHAnsi" w:hAnsiTheme="minorHAnsi"/>
        </w:rPr>
        <w:t>agenda</w:t>
      </w:r>
      <w:bookmarkEnd w:id="155"/>
      <w:proofErr w:type="gramEnd"/>
    </w:p>
    <w:p w14:paraId="3390B294" w14:textId="77777777" w:rsidR="004A1F1F" w:rsidRPr="00F25DF8" w:rsidRDefault="004A1F1F" w:rsidP="004A1F1F">
      <w:pPr>
        <w:spacing w:after="160" w:line="235" w:lineRule="atLeast"/>
        <w:jc w:val="center"/>
        <w:rPr>
          <w:b/>
          <w:bCs/>
          <w:color w:val="000000"/>
          <w:sz w:val="24"/>
        </w:rPr>
      </w:pPr>
    </w:p>
    <w:p w14:paraId="511FA29E" w14:textId="77777777" w:rsidR="004A1F1F" w:rsidRPr="00F25DF8" w:rsidRDefault="004A1F1F" w:rsidP="004A1F1F">
      <w:pPr>
        <w:spacing w:after="160" w:line="235" w:lineRule="atLeast"/>
        <w:jc w:val="center"/>
        <w:rPr>
          <w:color w:val="000000"/>
        </w:rPr>
      </w:pPr>
      <w:r w:rsidRPr="00F25DF8">
        <w:rPr>
          <w:b/>
          <w:bCs/>
          <w:color w:val="000000"/>
          <w:sz w:val="24"/>
        </w:rPr>
        <w:t>WCPFC Climate Indicators</w:t>
      </w:r>
    </w:p>
    <w:p w14:paraId="45AE72D8" w14:textId="77777777" w:rsidR="004A1F1F" w:rsidRPr="00F25DF8" w:rsidRDefault="004A1F1F" w:rsidP="004A1F1F">
      <w:pPr>
        <w:spacing w:after="160" w:line="235" w:lineRule="atLeast"/>
        <w:jc w:val="center"/>
        <w:rPr>
          <w:b/>
          <w:bCs/>
          <w:color w:val="000000"/>
          <w:sz w:val="24"/>
        </w:rPr>
      </w:pPr>
      <w:r w:rsidRPr="00F25DF8">
        <w:rPr>
          <w:b/>
          <w:bCs/>
          <w:color w:val="000000"/>
          <w:sz w:val="24"/>
        </w:rPr>
        <w:t>Draft Agenda</w:t>
      </w:r>
    </w:p>
    <w:p w14:paraId="5078B471" w14:textId="77777777" w:rsidR="004A1F1F" w:rsidRPr="00F25DF8" w:rsidRDefault="004A1F1F" w:rsidP="004A1F1F">
      <w:pPr>
        <w:pStyle w:val="BodyText"/>
        <w:jc w:val="center"/>
        <w:rPr>
          <w:rFonts w:asciiTheme="minorHAnsi" w:hAnsiTheme="minorHAnsi"/>
          <w:sz w:val="22"/>
          <w:szCs w:val="28"/>
          <w:lang w:val="en-AU" w:eastAsia="en-US"/>
        </w:rPr>
      </w:pPr>
      <w:r w:rsidRPr="00F25DF8">
        <w:rPr>
          <w:rFonts w:asciiTheme="minorHAnsi" w:hAnsiTheme="minorHAnsi"/>
          <w:sz w:val="22"/>
          <w:szCs w:val="28"/>
          <w:lang w:val="en-AU" w:eastAsia="en-US"/>
        </w:rPr>
        <w:t>Monday 25</w:t>
      </w:r>
      <w:r w:rsidRPr="00F25DF8">
        <w:rPr>
          <w:rFonts w:asciiTheme="minorHAnsi" w:hAnsiTheme="minorHAnsi"/>
          <w:sz w:val="22"/>
          <w:szCs w:val="28"/>
          <w:vertAlign w:val="superscript"/>
          <w:lang w:val="en-AU" w:eastAsia="en-US"/>
        </w:rPr>
        <w:t>th</w:t>
      </w:r>
      <w:r w:rsidRPr="00F25DF8">
        <w:rPr>
          <w:rFonts w:asciiTheme="minorHAnsi" w:hAnsiTheme="minorHAnsi"/>
          <w:sz w:val="22"/>
          <w:szCs w:val="28"/>
          <w:lang w:val="en-AU" w:eastAsia="en-US"/>
        </w:rPr>
        <w:t xml:space="preserve"> November 2024, Fei </w:t>
      </w:r>
      <w:proofErr w:type="spellStart"/>
      <w:r w:rsidRPr="00F25DF8">
        <w:rPr>
          <w:rFonts w:asciiTheme="minorHAnsi" w:hAnsiTheme="minorHAnsi"/>
          <w:sz w:val="22"/>
          <w:szCs w:val="28"/>
          <w:lang w:val="en-AU" w:eastAsia="en-US"/>
        </w:rPr>
        <w:t>Finomo</w:t>
      </w:r>
      <w:proofErr w:type="spellEnd"/>
      <w:r w:rsidRPr="00F25DF8">
        <w:rPr>
          <w:rFonts w:asciiTheme="minorHAnsi" w:hAnsiTheme="minorHAnsi"/>
          <w:sz w:val="22"/>
          <w:szCs w:val="28"/>
          <w:lang w:val="en-AU" w:eastAsia="en-US"/>
        </w:rPr>
        <w:t xml:space="preserve"> Meeting Room </w:t>
      </w:r>
      <w:proofErr w:type="spellStart"/>
      <w:r w:rsidRPr="00F25DF8">
        <w:rPr>
          <w:rFonts w:asciiTheme="minorHAnsi" w:hAnsiTheme="minorHAnsi"/>
          <w:sz w:val="22"/>
          <w:szCs w:val="28"/>
          <w:lang w:val="en-AU" w:eastAsia="en-US"/>
        </w:rPr>
        <w:t>Room</w:t>
      </w:r>
      <w:proofErr w:type="spellEnd"/>
      <w:r w:rsidRPr="00F25DF8">
        <w:rPr>
          <w:rFonts w:asciiTheme="minorHAnsi" w:hAnsiTheme="minorHAnsi"/>
          <w:sz w:val="22"/>
          <w:szCs w:val="28"/>
          <w:lang w:val="en-AU" w:eastAsia="en-US"/>
        </w:rPr>
        <w:t>, SPC Nabua (2</w:t>
      </w:r>
      <w:r w:rsidRPr="00F25DF8">
        <w:rPr>
          <w:rFonts w:asciiTheme="minorHAnsi" w:hAnsiTheme="minorHAnsi"/>
          <w:sz w:val="22"/>
          <w:szCs w:val="28"/>
          <w:vertAlign w:val="superscript"/>
          <w:lang w:val="en-AU" w:eastAsia="en-US"/>
        </w:rPr>
        <w:t>nd</w:t>
      </w:r>
      <w:r w:rsidRPr="00F25DF8">
        <w:rPr>
          <w:rFonts w:asciiTheme="minorHAnsi" w:hAnsiTheme="minorHAnsi"/>
          <w:sz w:val="22"/>
          <w:szCs w:val="28"/>
          <w:lang w:val="en-AU" w:eastAsia="en-US"/>
        </w:rPr>
        <w:t xml:space="preserve"> Floor Lotus), Suva, Fiji, 9:30am-16:00pm</w:t>
      </w:r>
    </w:p>
    <w:p w14:paraId="798A31A3" w14:textId="6E2938BC" w:rsidR="004A1F1F" w:rsidRPr="00F25DF8" w:rsidRDefault="004A1F1F" w:rsidP="004A1F1F">
      <w:pPr>
        <w:pStyle w:val="BodyText"/>
        <w:jc w:val="center"/>
        <w:rPr>
          <w:rFonts w:asciiTheme="minorHAnsi" w:hAnsiTheme="minorHAnsi"/>
          <w:lang w:val="en-AU" w:eastAsia="en-US"/>
        </w:rPr>
      </w:pPr>
    </w:p>
    <w:p w14:paraId="459F3B3E" w14:textId="77777777" w:rsidR="004A1F1F" w:rsidRPr="00F25DF8" w:rsidRDefault="004A1F1F" w:rsidP="004A1F1F">
      <w:pPr>
        <w:pStyle w:val="BodyText"/>
        <w:jc w:val="center"/>
        <w:rPr>
          <w:rFonts w:asciiTheme="minorHAnsi" w:hAnsiTheme="minorHAnsi"/>
          <w:lang w:val="en-AU" w:eastAsia="en-US"/>
        </w:rPr>
      </w:pPr>
      <w:r w:rsidRPr="00F25DF8">
        <w:rPr>
          <w:rFonts w:asciiTheme="minorHAnsi" w:hAnsiTheme="minorHAnsi"/>
          <w:noProof/>
          <w:lang w:val="en-AU"/>
        </w:rPr>
        <w:drawing>
          <wp:inline distT="0" distB="0" distL="0" distR="0" wp14:anchorId="4B8C5737" wp14:editId="1D2F6B2F">
            <wp:extent cx="4779951" cy="2266122"/>
            <wp:effectExtent l="0" t="0" r="1905" b="1270"/>
            <wp:docPr id="148198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r:link="rId41" cstate="print">
                      <a:extLst>
                        <a:ext uri="{28A0092B-C50C-407E-A947-70E740481C1C}">
                          <a14:useLocalDpi xmlns:a14="http://schemas.microsoft.com/office/drawing/2010/main" val="0"/>
                        </a:ext>
                      </a:extLst>
                    </a:blip>
                    <a:srcRect t="10079" b="5430"/>
                    <a:stretch/>
                  </pic:blipFill>
                  <pic:spPr bwMode="auto">
                    <a:xfrm>
                      <a:off x="0" y="0"/>
                      <a:ext cx="4780280" cy="2266278"/>
                    </a:xfrm>
                    <a:prstGeom prst="rect">
                      <a:avLst/>
                    </a:prstGeom>
                    <a:noFill/>
                    <a:ln>
                      <a:noFill/>
                    </a:ln>
                    <a:extLst>
                      <a:ext uri="{53640926-AAD7-44D8-BBD7-CCE9431645EC}">
                        <a14:shadowObscured xmlns:a14="http://schemas.microsoft.com/office/drawing/2010/main"/>
                      </a:ext>
                    </a:extLst>
                  </pic:spPr>
                </pic:pic>
              </a:graphicData>
            </a:graphic>
          </wp:inline>
        </w:drawing>
      </w:r>
    </w:p>
    <w:p w14:paraId="08B08B46" w14:textId="77777777" w:rsidR="004A1F1F" w:rsidRPr="00F25DF8" w:rsidRDefault="004A1F1F" w:rsidP="004A1F1F">
      <w:pPr>
        <w:pStyle w:val="BodyText"/>
        <w:rPr>
          <w:rFonts w:asciiTheme="minorHAnsi" w:hAnsiTheme="minorHAnsi"/>
          <w:sz w:val="22"/>
          <w:szCs w:val="28"/>
          <w:lang w:val="en-AU" w:eastAsia="en-US"/>
        </w:rPr>
      </w:pPr>
      <w:r w:rsidRPr="00F25DF8">
        <w:rPr>
          <w:rFonts w:asciiTheme="minorHAnsi" w:hAnsiTheme="minorHAnsi"/>
          <w:sz w:val="22"/>
          <w:szCs w:val="28"/>
          <w:lang w:val="en-AU" w:eastAsia="en-US"/>
        </w:rPr>
        <w:t>SPC has two campuses in Nabua.  Our meeting is in the Lotus building (2</w:t>
      </w:r>
      <w:r w:rsidRPr="00F25DF8">
        <w:rPr>
          <w:rFonts w:asciiTheme="minorHAnsi" w:hAnsiTheme="minorHAnsi"/>
          <w:sz w:val="22"/>
          <w:szCs w:val="28"/>
          <w:vertAlign w:val="superscript"/>
          <w:lang w:val="en-AU" w:eastAsia="en-US"/>
        </w:rPr>
        <w:t>nd</w:t>
      </w:r>
      <w:r w:rsidRPr="00F25DF8">
        <w:rPr>
          <w:rFonts w:asciiTheme="minorHAnsi" w:hAnsiTheme="minorHAnsi"/>
          <w:sz w:val="22"/>
          <w:szCs w:val="28"/>
          <w:lang w:val="en-AU" w:eastAsia="en-US"/>
        </w:rPr>
        <w:t xml:space="preserve"> Floor) (see red circle on screenshot).  The Lotus building is above the Nabua police station. Entrance to the right of </w:t>
      </w:r>
      <w:r w:rsidRPr="00F25DF8">
        <w:rPr>
          <w:rFonts w:asciiTheme="minorHAnsi" w:hAnsiTheme="minorHAnsi"/>
          <w:sz w:val="22"/>
          <w:szCs w:val="28"/>
          <w:lang w:val="en-AU" w:eastAsia="en-US"/>
        </w:rPr>
        <w:lastRenderedPageBreak/>
        <w:t>the police station entrance. If you get dropped off at the main campus (orange circle on screenshot) it’s a short 200m walk to the lotus building.</w:t>
      </w:r>
    </w:p>
    <w:p w14:paraId="77DBB66C" w14:textId="77777777" w:rsidR="004A1F1F" w:rsidRPr="00F25DF8" w:rsidRDefault="004A1F1F" w:rsidP="004A1F1F">
      <w:pPr>
        <w:pStyle w:val="BodyText"/>
        <w:rPr>
          <w:rFonts w:asciiTheme="minorHAnsi" w:hAnsiTheme="minorHAnsi"/>
          <w:sz w:val="22"/>
          <w:szCs w:val="28"/>
          <w:lang w:val="en-AU" w:eastAsia="en-US"/>
        </w:rPr>
      </w:pPr>
    </w:p>
    <w:tbl>
      <w:tblPr>
        <w:tblStyle w:val="TableGrid"/>
        <w:tblW w:w="0" w:type="auto"/>
        <w:tblLook w:val="04A0" w:firstRow="1" w:lastRow="0" w:firstColumn="1" w:lastColumn="0" w:noHBand="0" w:noVBand="1"/>
      </w:tblPr>
      <w:tblGrid>
        <w:gridCol w:w="8869"/>
      </w:tblGrid>
      <w:tr w:rsidR="004A1F1F" w:rsidRPr="00F25DF8" w14:paraId="6235EE97" w14:textId="77777777">
        <w:tc>
          <w:tcPr>
            <w:tcW w:w="8869" w:type="dxa"/>
          </w:tcPr>
          <w:p w14:paraId="42F23DB4" w14:textId="77777777" w:rsidR="004A1F1F" w:rsidRPr="00F25DF8" w:rsidRDefault="004A1F1F">
            <w:pPr>
              <w:pStyle w:val="BodyText"/>
              <w:rPr>
                <w:rFonts w:asciiTheme="minorHAnsi" w:hAnsiTheme="minorHAnsi"/>
                <w:sz w:val="22"/>
                <w:szCs w:val="28"/>
                <w:lang w:val="en-AU" w:eastAsia="en-US"/>
              </w:rPr>
            </w:pPr>
            <w:r w:rsidRPr="00F25DF8">
              <w:rPr>
                <w:rFonts w:asciiTheme="minorHAnsi" w:hAnsiTheme="minorHAnsi"/>
                <w:sz w:val="22"/>
                <w:szCs w:val="28"/>
                <w:lang w:val="en-AU" w:eastAsia="en-US"/>
              </w:rPr>
              <w:t>Agenda Item</w:t>
            </w:r>
          </w:p>
        </w:tc>
      </w:tr>
      <w:tr w:rsidR="004A1F1F" w:rsidRPr="00F25DF8" w14:paraId="3E64DE19" w14:textId="77777777">
        <w:tc>
          <w:tcPr>
            <w:tcW w:w="8869" w:type="dxa"/>
          </w:tcPr>
          <w:p w14:paraId="4A0F0CA4" w14:textId="77777777" w:rsidR="004A1F1F" w:rsidRPr="00F25DF8" w:rsidRDefault="004A1F1F" w:rsidP="004E1709">
            <w:pPr>
              <w:pStyle w:val="BodyText"/>
              <w:numPr>
                <w:ilvl w:val="0"/>
                <w:numId w:val="9"/>
              </w:numPr>
              <w:rPr>
                <w:rFonts w:asciiTheme="minorHAnsi" w:hAnsiTheme="minorHAnsi"/>
                <w:sz w:val="22"/>
                <w:szCs w:val="28"/>
                <w:lang w:val="en-AU" w:eastAsia="en-US"/>
              </w:rPr>
            </w:pPr>
            <w:r w:rsidRPr="00F25DF8">
              <w:rPr>
                <w:rFonts w:asciiTheme="minorHAnsi" w:hAnsiTheme="minorHAnsi"/>
                <w:sz w:val="22"/>
                <w:szCs w:val="28"/>
                <w:lang w:val="en-AU" w:eastAsia="en-US"/>
              </w:rPr>
              <w:t>Introduction</w:t>
            </w:r>
          </w:p>
        </w:tc>
      </w:tr>
      <w:tr w:rsidR="004A1F1F" w:rsidRPr="00F25DF8" w14:paraId="2DEEFDE6" w14:textId="77777777">
        <w:tc>
          <w:tcPr>
            <w:tcW w:w="8869" w:type="dxa"/>
          </w:tcPr>
          <w:p w14:paraId="3EA93BD9" w14:textId="77777777" w:rsidR="004A1F1F" w:rsidRPr="00F25DF8" w:rsidRDefault="004A1F1F" w:rsidP="004E1709">
            <w:pPr>
              <w:pStyle w:val="BodyText"/>
              <w:numPr>
                <w:ilvl w:val="0"/>
                <w:numId w:val="8"/>
              </w:numPr>
              <w:rPr>
                <w:rFonts w:asciiTheme="minorHAnsi" w:hAnsiTheme="minorHAnsi"/>
                <w:sz w:val="22"/>
                <w:szCs w:val="28"/>
                <w:lang w:val="en-AU" w:eastAsia="en-US"/>
              </w:rPr>
            </w:pPr>
            <w:r w:rsidRPr="00F25DF8">
              <w:rPr>
                <w:rFonts w:asciiTheme="minorHAnsi" w:hAnsiTheme="minorHAnsi"/>
                <w:sz w:val="22"/>
                <w:szCs w:val="28"/>
                <w:lang w:val="en-AU" w:eastAsia="en-US"/>
              </w:rPr>
              <w:t>WCPFC Climate Indicators Overview</w:t>
            </w:r>
          </w:p>
          <w:p w14:paraId="7D69DAB5"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Indicator Framework</w:t>
            </w:r>
          </w:p>
          <w:p w14:paraId="60F83AA7"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Candidate Regional Indicators</w:t>
            </w:r>
          </w:p>
        </w:tc>
      </w:tr>
      <w:tr w:rsidR="004A1F1F" w:rsidRPr="00F25DF8" w14:paraId="74BA78EA" w14:textId="77777777">
        <w:tc>
          <w:tcPr>
            <w:tcW w:w="8869" w:type="dxa"/>
          </w:tcPr>
          <w:p w14:paraId="448F233E" w14:textId="77777777" w:rsidR="004A1F1F" w:rsidRPr="00F25DF8" w:rsidRDefault="004A1F1F" w:rsidP="004E1709">
            <w:pPr>
              <w:pStyle w:val="BodyText"/>
              <w:numPr>
                <w:ilvl w:val="0"/>
                <w:numId w:val="8"/>
              </w:numPr>
              <w:rPr>
                <w:rFonts w:asciiTheme="minorHAnsi" w:hAnsiTheme="minorHAnsi"/>
                <w:sz w:val="22"/>
                <w:szCs w:val="28"/>
                <w:lang w:val="en-AU" w:eastAsia="en-US"/>
              </w:rPr>
            </w:pPr>
            <w:r w:rsidRPr="00F25DF8">
              <w:rPr>
                <w:rFonts w:asciiTheme="minorHAnsi" w:hAnsiTheme="minorHAnsi"/>
                <w:sz w:val="22"/>
                <w:szCs w:val="28"/>
                <w:lang w:val="en-AU" w:eastAsia="en-US"/>
              </w:rPr>
              <w:t xml:space="preserve">Climate Indicators </w:t>
            </w:r>
          </w:p>
          <w:p w14:paraId="4247CE53"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Ocean State Reporting</w:t>
            </w:r>
          </w:p>
          <w:p w14:paraId="57C326F5"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 xml:space="preserve">National and Regional Ocean Indicators &amp; Trends </w:t>
            </w:r>
          </w:p>
        </w:tc>
      </w:tr>
      <w:tr w:rsidR="004A1F1F" w:rsidRPr="00F25DF8" w14:paraId="1F54637C" w14:textId="77777777">
        <w:tc>
          <w:tcPr>
            <w:tcW w:w="8869" w:type="dxa"/>
          </w:tcPr>
          <w:p w14:paraId="30BDA923" w14:textId="77777777" w:rsidR="004A1F1F" w:rsidRPr="00F25DF8" w:rsidRDefault="004A1F1F" w:rsidP="004E1709">
            <w:pPr>
              <w:pStyle w:val="BodyText"/>
              <w:numPr>
                <w:ilvl w:val="0"/>
                <w:numId w:val="8"/>
              </w:numPr>
              <w:rPr>
                <w:rFonts w:asciiTheme="minorHAnsi" w:hAnsiTheme="minorHAnsi"/>
                <w:sz w:val="22"/>
                <w:szCs w:val="28"/>
                <w:lang w:val="en-AU" w:eastAsia="en-US"/>
              </w:rPr>
            </w:pPr>
            <w:r w:rsidRPr="00F25DF8">
              <w:rPr>
                <w:rFonts w:asciiTheme="minorHAnsi" w:hAnsiTheme="minorHAnsi"/>
                <w:sz w:val="22"/>
                <w:szCs w:val="28"/>
                <w:lang w:val="en-AU" w:eastAsia="en-US"/>
              </w:rPr>
              <w:t>Fisheries Tuned Indicators</w:t>
            </w:r>
          </w:p>
          <w:p w14:paraId="770E6E91"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SDM</w:t>
            </w:r>
          </w:p>
          <w:p w14:paraId="7FB49C1F"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SEAPODYM</w:t>
            </w:r>
          </w:p>
          <w:p w14:paraId="4ED63D62"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Fisheries</w:t>
            </w:r>
          </w:p>
          <w:p w14:paraId="0BFDB6A4"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Decision related</w:t>
            </w:r>
          </w:p>
        </w:tc>
      </w:tr>
      <w:tr w:rsidR="004A1F1F" w:rsidRPr="00F25DF8" w14:paraId="25D44DEF" w14:textId="77777777">
        <w:tc>
          <w:tcPr>
            <w:tcW w:w="8869" w:type="dxa"/>
          </w:tcPr>
          <w:p w14:paraId="03793E7A" w14:textId="77777777" w:rsidR="004A1F1F" w:rsidRPr="00F25DF8" w:rsidRDefault="004A1F1F" w:rsidP="004E1709">
            <w:pPr>
              <w:pStyle w:val="BodyText"/>
              <w:numPr>
                <w:ilvl w:val="0"/>
                <w:numId w:val="8"/>
              </w:numPr>
              <w:rPr>
                <w:rFonts w:asciiTheme="minorHAnsi" w:hAnsiTheme="minorHAnsi"/>
                <w:sz w:val="22"/>
                <w:szCs w:val="28"/>
                <w:lang w:val="en-AU" w:eastAsia="en-US"/>
              </w:rPr>
            </w:pPr>
            <w:r w:rsidRPr="00F25DF8">
              <w:rPr>
                <w:rFonts w:asciiTheme="minorHAnsi" w:hAnsiTheme="minorHAnsi"/>
                <w:sz w:val="22"/>
                <w:szCs w:val="28"/>
                <w:lang w:val="en-AU" w:eastAsia="en-US"/>
              </w:rPr>
              <w:t>Framework for testing</w:t>
            </w:r>
          </w:p>
          <w:p w14:paraId="5D5E8B29"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Breakpoints</w:t>
            </w:r>
          </w:p>
          <w:p w14:paraId="0F0D909E"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Track CC impacts</w:t>
            </w:r>
          </w:p>
          <w:p w14:paraId="1671C662"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 xml:space="preserve">Empirical </w:t>
            </w:r>
            <w:proofErr w:type="spellStart"/>
            <w:r w:rsidRPr="00F25DF8">
              <w:rPr>
                <w:rFonts w:asciiTheme="minorHAnsi" w:hAnsiTheme="minorHAnsi"/>
                <w:sz w:val="22"/>
                <w:szCs w:val="28"/>
                <w:lang w:val="en-AU" w:eastAsia="en-US"/>
              </w:rPr>
              <w:t>vrs</w:t>
            </w:r>
            <w:proofErr w:type="spellEnd"/>
            <w:r w:rsidRPr="00F25DF8">
              <w:rPr>
                <w:rFonts w:asciiTheme="minorHAnsi" w:hAnsiTheme="minorHAnsi"/>
                <w:sz w:val="22"/>
                <w:szCs w:val="28"/>
                <w:lang w:val="en-AU" w:eastAsia="en-US"/>
              </w:rPr>
              <w:t xml:space="preserve"> Modelled</w:t>
            </w:r>
          </w:p>
        </w:tc>
      </w:tr>
      <w:tr w:rsidR="004A1F1F" w:rsidRPr="00F25DF8" w14:paraId="65663687" w14:textId="77777777">
        <w:tc>
          <w:tcPr>
            <w:tcW w:w="8869" w:type="dxa"/>
          </w:tcPr>
          <w:p w14:paraId="5CBE835E" w14:textId="77777777" w:rsidR="004A1F1F" w:rsidRPr="00F25DF8" w:rsidRDefault="004A1F1F" w:rsidP="004E1709">
            <w:pPr>
              <w:pStyle w:val="BodyText"/>
              <w:numPr>
                <w:ilvl w:val="0"/>
                <w:numId w:val="8"/>
              </w:numPr>
              <w:rPr>
                <w:rFonts w:asciiTheme="minorHAnsi" w:hAnsiTheme="minorHAnsi"/>
                <w:sz w:val="22"/>
                <w:szCs w:val="28"/>
                <w:lang w:val="en-AU" w:eastAsia="en-US"/>
              </w:rPr>
            </w:pPr>
            <w:r w:rsidRPr="00F25DF8">
              <w:rPr>
                <w:rFonts w:asciiTheme="minorHAnsi" w:hAnsiTheme="minorHAnsi"/>
                <w:sz w:val="22"/>
                <w:szCs w:val="28"/>
                <w:lang w:val="en-AU" w:eastAsia="en-US"/>
              </w:rPr>
              <w:t>Reporting</w:t>
            </w:r>
          </w:p>
          <w:p w14:paraId="13C29A2C"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Met Services</w:t>
            </w:r>
          </w:p>
          <w:p w14:paraId="2BA1487A"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Portals</w:t>
            </w:r>
          </w:p>
        </w:tc>
      </w:tr>
    </w:tbl>
    <w:p w14:paraId="1D46BA74" w14:textId="77777777" w:rsidR="004A1F1F" w:rsidRPr="00F25DF8" w:rsidRDefault="004A1F1F" w:rsidP="004A1F1F">
      <w:pPr>
        <w:pStyle w:val="BodyText"/>
        <w:rPr>
          <w:rFonts w:asciiTheme="minorHAnsi" w:hAnsiTheme="minorHAnsi"/>
          <w:sz w:val="22"/>
          <w:szCs w:val="28"/>
          <w:lang w:val="en-AU" w:eastAsia="en-US"/>
        </w:rPr>
      </w:pPr>
    </w:p>
    <w:p w14:paraId="3D6BACB6" w14:textId="77777777" w:rsidR="004A1F1F" w:rsidRPr="00F25DF8" w:rsidRDefault="004A1F1F" w:rsidP="004A1F1F">
      <w:pPr>
        <w:pStyle w:val="BodyText"/>
        <w:jc w:val="center"/>
        <w:rPr>
          <w:rFonts w:asciiTheme="minorHAnsi" w:hAnsiTheme="minorHAnsi"/>
          <w:sz w:val="22"/>
          <w:szCs w:val="28"/>
          <w:lang w:val="en-AU" w:eastAsia="en-US"/>
        </w:rPr>
      </w:pPr>
      <w:r w:rsidRPr="00F25DF8">
        <w:rPr>
          <w:rFonts w:asciiTheme="minorHAnsi" w:hAnsiTheme="minorHAnsi"/>
          <w:sz w:val="22"/>
          <w:szCs w:val="28"/>
          <w:lang w:val="en-AU" w:eastAsia="en-US"/>
        </w:rPr>
        <w:t>Tuesday 23</w:t>
      </w:r>
      <w:r w:rsidRPr="00F25DF8">
        <w:rPr>
          <w:rFonts w:asciiTheme="minorHAnsi" w:hAnsiTheme="minorHAnsi"/>
          <w:sz w:val="22"/>
          <w:szCs w:val="28"/>
          <w:vertAlign w:val="superscript"/>
          <w:lang w:val="en-AU" w:eastAsia="en-US"/>
        </w:rPr>
        <w:t>rd</w:t>
      </w:r>
      <w:r w:rsidRPr="00F25DF8">
        <w:rPr>
          <w:rFonts w:asciiTheme="minorHAnsi" w:hAnsiTheme="minorHAnsi"/>
          <w:sz w:val="22"/>
          <w:szCs w:val="28"/>
          <w:lang w:val="en-AU" w:eastAsia="en-US"/>
        </w:rPr>
        <w:t xml:space="preserve"> November 2024, Fei </w:t>
      </w:r>
      <w:proofErr w:type="spellStart"/>
      <w:r w:rsidRPr="00F25DF8">
        <w:rPr>
          <w:rFonts w:asciiTheme="minorHAnsi" w:hAnsiTheme="minorHAnsi"/>
          <w:sz w:val="22"/>
          <w:szCs w:val="28"/>
          <w:lang w:val="en-AU" w:eastAsia="en-US"/>
        </w:rPr>
        <w:t>Finomo</w:t>
      </w:r>
      <w:proofErr w:type="spellEnd"/>
      <w:r w:rsidRPr="00F25DF8">
        <w:rPr>
          <w:rFonts w:asciiTheme="minorHAnsi" w:hAnsiTheme="minorHAnsi"/>
          <w:sz w:val="22"/>
          <w:szCs w:val="28"/>
          <w:lang w:val="en-AU" w:eastAsia="en-US"/>
        </w:rPr>
        <w:t xml:space="preserve"> Meeting Room </w:t>
      </w:r>
      <w:proofErr w:type="spellStart"/>
      <w:r w:rsidRPr="00F25DF8">
        <w:rPr>
          <w:rFonts w:asciiTheme="minorHAnsi" w:hAnsiTheme="minorHAnsi"/>
          <w:sz w:val="22"/>
          <w:szCs w:val="28"/>
          <w:lang w:val="en-AU" w:eastAsia="en-US"/>
        </w:rPr>
        <w:t>Room</w:t>
      </w:r>
      <w:proofErr w:type="spellEnd"/>
      <w:r w:rsidRPr="00F25DF8">
        <w:rPr>
          <w:rFonts w:asciiTheme="minorHAnsi" w:hAnsiTheme="minorHAnsi"/>
          <w:sz w:val="22"/>
          <w:szCs w:val="28"/>
          <w:lang w:val="en-AU" w:eastAsia="en-US"/>
        </w:rPr>
        <w:t>, SPC Nabua (2</w:t>
      </w:r>
      <w:r w:rsidRPr="00F25DF8">
        <w:rPr>
          <w:rFonts w:asciiTheme="minorHAnsi" w:hAnsiTheme="minorHAnsi"/>
          <w:sz w:val="22"/>
          <w:szCs w:val="28"/>
          <w:vertAlign w:val="superscript"/>
          <w:lang w:val="en-AU" w:eastAsia="en-US"/>
        </w:rPr>
        <w:t>nd</w:t>
      </w:r>
      <w:r w:rsidRPr="00F25DF8">
        <w:rPr>
          <w:rFonts w:asciiTheme="minorHAnsi" w:hAnsiTheme="minorHAnsi"/>
          <w:sz w:val="22"/>
          <w:szCs w:val="28"/>
          <w:lang w:val="en-AU" w:eastAsia="en-US"/>
        </w:rPr>
        <w:t xml:space="preserve"> Floor Lotus), Suva, Fiji, 9:30am-12:00pm</w:t>
      </w:r>
    </w:p>
    <w:p w14:paraId="66CDA146" w14:textId="77777777" w:rsidR="004A1F1F" w:rsidRPr="00F25DF8" w:rsidRDefault="004A1F1F" w:rsidP="004A1F1F">
      <w:pPr>
        <w:pStyle w:val="BodyText"/>
        <w:jc w:val="center"/>
        <w:rPr>
          <w:rFonts w:asciiTheme="minorHAnsi" w:hAnsiTheme="minorHAnsi"/>
          <w:sz w:val="22"/>
          <w:szCs w:val="28"/>
          <w:lang w:val="en-AU" w:eastAsia="en-US"/>
        </w:rPr>
      </w:pPr>
      <w:r w:rsidRPr="00F25DF8">
        <w:rPr>
          <w:rFonts w:asciiTheme="minorHAnsi" w:hAnsiTheme="minorHAnsi"/>
          <w:sz w:val="22"/>
          <w:szCs w:val="28"/>
          <w:lang w:val="en-AU" w:eastAsia="en-US"/>
        </w:rPr>
        <w:t>WCPFC Climate Indicators</w:t>
      </w:r>
    </w:p>
    <w:p w14:paraId="79B0EE7E" w14:textId="77777777" w:rsidR="004A1F1F" w:rsidRPr="00F25DF8" w:rsidRDefault="004A1F1F" w:rsidP="004A1F1F">
      <w:pPr>
        <w:pStyle w:val="BodyText"/>
        <w:jc w:val="center"/>
        <w:rPr>
          <w:rFonts w:asciiTheme="minorHAnsi" w:hAnsiTheme="minorHAnsi"/>
          <w:sz w:val="22"/>
          <w:szCs w:val="28"/>
          <w:lang w:val="en-AU" w:eastAsia="en-US"/>
        </w:rPr>
      </w:pPr>
    </w:p>
    <w:tbl>
      <w:tblPr>
        <w:tblStyle w:val="TableGrid"/>
        <w:tblW w:w="0" w:type="auto"/>
        <w:tblLook w:val="04A0" w:firstRow="1" w:lastRow="0" w:firstColumn="1" w:lastColumn="0" w:noHBand="0" w:noVBand="1"/>
      </w:tblPr>
      <w:tblGrid>
        <w:gridCol w:w="1356"/>
        <w:gridCol w:w="7513"/>
      </w:tblGrid>
      <w:tr w:rsidR="004A1F1F" w:rsidRPr="00F25DF8" w14:paraId="29AE5DE1" w14:textId="77777777">
        <w:tc>
          <w:tcPr>
            <w:tcW w:w="1356" w:type="dxa"/>
          </w:tcPr>
          <w:p w14:paraId="13BA3F7A" w14:textId="77777777" w:rsidR="004A1F1F" w:rsidRPr="00F25DF8" w:rsidRDefault="004A1F1F">
            <w:pPr>
              <w:pStyle w:val="BodyText"/>
              <w:rPr>
                <w:rFonts w:asciiTheme="minorHAnsi" w:hAnsiTheme="minorHAnsi"/>
                <w:sz w:val="22"/>
                <w:szCs w:val="28"/>
                <w:lang w:val="en-AU" w:eastAsia="en-US"/>
              </w:rPr>
            </w:pPr>
          </w:p>
        </w:tc>
        <w:tc>
          <w:tcPr>
            <w:tcW w:w="7513" w:type="dxa"/>
          </w:tcPr>
          <w:p w14:paraId="6B21EDC8" w14:textId="77777777" w:rsidR="004A1F1F" w:rsidRPr="00F25DF8" w:rsidRDefault="004A1F1F" w:rsidP="004E1709">
            <w:pPr>
              <w:pStyle w:val="BodyText"/>
              <w:numPr>
                <w:ilvl w:val="0"/>
                <w:numId w:val="10"/>
              </w:numPr>
              <w:rPr>
                <w:rFonts w:asciiTheme="minorHAnsi" w:hAnsiTheme="minorHAnsi"/>
                <w:sz w:val="22"/>
                <w:szCs w:val="28"/>
                <w:lang w:val="en-AU" w:eastAsia="en-US"/>
              </w:rPr>
            </w:pPr>
            <w:r w:rsidRPr="00F25DF8">
              <w:rPr>
                <w:rFonts w:asciiTheme="minorHAnsi" w:hAnsiTheme="minorHAnsi"/>
                <w:sz w:val="22"/>
                <w:szCs w:val="28"/>
                <w:lang w:val="en-AU" w:eastAsia="en-US"/>
              </w:rPr>
              <w:t>Co-design/Resourcing</w:t>
            </w:r>
          </w:p>
          <w:p w14:paraId="0FABEFEB" w14:textId="77777777" w:rsidR="004A1F1F" w:rsidRPr="00F25DF8" w:rsidRDefault="004A1F1F" w:rsidP="004E1709">
            <w:pPr>
              <w:pStyle w:val="BodyText"/>
              <w:numPr>
                <w:ilvl w:val="1"/>
                <w:numId w:val="10"/>
              </w:numPr>
              <w:rPr>
                <w:rFonts w:asciiTheme="minorHAnsi" w:hAnsiTheme="minorHAnsi"/>
                <w:sz w:val="22"/>
                <w:szCs w:val="28"/>
                <w:lang w:val="en-AU" w:eastAsia="en-US"/>
              </w:rPr>
            </w:pPr>
            <w:r w:rsidRPr="00F25DF8">
              <w:rPr>
                <w:rFonts w:asciiTheme="minorHAnsi" w:hAnsiTheme="minorHAnsi"/>
                <w:sz w:val="22"/>
                <w:szCs w:val="28"/>
                <w:lang w:val="en-AU" w:eastAsia="en-US"/>
              </w:rPr>
              <w:t>Collaboration network</w:t>
            </w:r>
          </w:p>
          <w:p w14:paraId="521FD154" w14:textId="77777777" w:rsidR="004A1F1F" w:rsidRPr="00F25DF8" w:rsidRDefault="004A1F1F" w:rsidP="004E1709">
            <w:pPr>
              <w:pStyle w:val="BodyText"/>
              <w:numPr>
                <w:ilvl w:val="1"/>
                <w:numId w:val="10"/>
              </w:numPr>
              <w:rPr>
                <w:rFonts w:asciiTheme="minorHAnsi" w:hAnsiTheme="minorHAnsi"/>
                <w:sz w:val="22"/>
                <w:szCs w:val="28"/>
                <w:lang w:val="en-AU" w:eastAsia="en-US"/>
              </w:rPr>
            </w:pPr>
            <w:r w:rsidRPr="00F25DF8">
              <w:rPr>
                <w:rFonts w:asciiTheme="minorHAnsi" w:hAnsiTheme="minorHAnsi"/>
                <w:sz w:val="22"/>
                <w:szCs w:val="28"/>
                <w:lang w:val="en-AU" w:eastAsia="en-US"/>
              </w:rPr>
              <w:t>Data Access</w:t>
            </w:r>
          </w:p>
        </w:tc>
      </w:tr>
      <w:tr w:rsidR="004A1F1F" w:rsidRPr="00F25DF8" w14:paraId="2C9B57CC" w14:textId="77777777">
        <w:tc>
          <w:tcPr>
            <w:tcW w:w="1356" w:type="dxa"/>
          </w:tcPr>
          <w:p w14:paraId="21545CD4" w14:textId="77777777" w:rsidR="004A1F1F" w:rsidRPr="00F25DF8" w:rsidRDefault="004A1F1F">
            <w:pPr>
              <w:pStyle w:val="BodyText"/>
              <w:rPr>
                <w:rFonts w:asciiTheme="minorHAnsi" w:hAnsiTheme="minorHAnsi"/>
                <w:sz w:val="22"/>
                <w:szCs w:val="28"/>
                <w:lang w:val="en-AU" w:eastAsia="en-US"/>
              </w:rPr>
            </w:pPr>
          </w:p>
        </w:tc>
        <w:tc>
          <w:tcPr>
            <w:tcW w:w="7513" w:type="dxa"/>
          </w:tcPr>
          <w:p w14:paraId="3C79ED8F" w14:textId="1C8E3069" w:rsidR="004A1F1F" w:rsidRPr="00F25DF8" w:rsidRDefault="008D6D2F" w:rsidP="004E1709">
            <w:pPr>
              <w:pStyle w:val="BodyText"/>
              <w:numPr>
                <w:ilvl w:val="0"/>
                <w:numId w:val="10"/>
              </w:numPr>
              <w:rPr>
                <w:rFonts w:asciiTheme="minorHAnsi" w:hAnsiTheme="minorHAnsi"/>
                <w:sz w:val="22"/>
                <w:szCs w:val="28"/>
                <w:lang w:val="en-AU" w:eastAsia="en-US"/>
              </w:rPr>
            </w:pPr>
            <w:r w:rsidRPr="00F25DF8">
              <w:rPr>
                <w:rFonts w:asciiTheme="minorHAnsi" w:hAnsiTheme="minorHAnsi"/>
                <w:sz w:val="22"/>
                <w:szCs w:val="28"/>
                <w:lang w:val="en-AU" w:eastAsia="en-US"/>
              </w:rPr>
              <w:t>Work plan</w:t>
            </w:r>
          </w:p>
        </w:tc>
      </w:tr>
    </w:tbl>
    <w:p w14:paraId="5E840692" w14:textId="77777777" w:rsidR="004A1F1F" w:rsidRPr="00927965" w:rsidRDefault="004A1F1F" w:rsidP="004A1F1F">
      <w:pPr>
        <w:pStyle w:val="BodyText"/>
        <w:rPr>
          <w:lang w:val="en-AU" w:eastAsia="en-US"/>
        </w:rPr>
      </w:pPr>
    </w:p>
    <w:p w14:paraId="66A8420B" w14:textId="7F4C7598" w:rsidR="004A1F1F" w:rsidRPr="00927965" w:rsidRDefault="004A1F1F" w:rsidP="003E5505">
      <w:pPr>
        <w:pStyle w:val="Heading2"/>
      </w:pPr>
      <w:r w:rsidRPr="00927965">
        <w:br w:type="page"/>
      </w:r>
      <w:bookmarkStart w:id="156" w:name="_Toc203027956"/>
      <w:r w:rsidR="003E5505" w:rsidRPr="00927965">
        <w:lastRenderedPageBreak/>
        <w:t>W</w:t>
      </w:r>
      <w:r w:rsidRPr="00927965">
        <w:t>orkshop participants</w:t>
      </w:r>
      <w:bookmarkEnd w:id="156"/>
    </w:p>
    <w:tbl>
      <w:tblPr>
        <w:tblW w:w="0" w:type="auto"/>
        <w:jc w:val="center"/>
        <w:tblLook w:val="04A0" w:firstRow="1" w:lastRow="0" w:firstColumn="1" w:lastColumn="0" w:noHBand="0" w:noVBand="1"/>
      </w:tblPr>
      <w:tblGrid>
        <w:gridCol w:w="2963"/>
        <w:gridCol w:w="4017"/>
      </w:tblGrid>
      <w:tr w:rsidR="00B20980" w:rsidRPr="00927965" w14:paraId="71F3A1F2" w14:textId="77777777" w:rsidTr="00402C04">
        <w:trPr>
          <w:trHeight w:val="365"/>
          <w:jc w:val="center"/>
        </w:trPr>
        <w:tc>
          <w:tcPr>
            <w:tcW w:w="0" w:type="auto"/>
            <w:tcBorders>
              <w:top w:val="single" w:sz="8" w:space="0" w:color="000000"/>
              <w:left w:val="single" w:sz="8" w:space="0" w:color="000000"/>
              <w:bottom w:val="single" w:sz="8" w:space="0" w:color="000000"/>
              <w:right w:val="single" w:sz="8" w:space="0" w:color="000000"/>
            </w:tcBorders>
            <w:vAlign w:val="center"/>
            <w:hideMark/>
          </w:tcPr>
          <w:p w14:paraId="3D6FB553" w14:textId="77777777" w:rsidR="00B20980" w:rsidRPr="00927965" w:rsidRDefault="00B20980" w:rsidP="00B20980">
            <w:pPr>
              <w:spacing w:after="0" w:line="240" w:lineRule="auto"/>
              <w:jc w:val="center"/>
              <w:rPr>
                <w:rFonts w:ascii="Aptos" w:eastAsia="Times New Roman" w:hAnsi="Aptos" w:cs="Times New Roman"/>
                <w:b/>
                <w:bCs/>
                <w:color w:val="000000"/>
                <w:lang w:eastAsia="en-AU"/>
              </w:rPr>
            </w:pPr>
            <w:r w:rsidRPr="00927965">
              <w:rPr>
                <w:rFonts w:ascii="Aptos" w:eastAsia="Times New Roman" w:hAnsi="Aptos" w:cs="Times New Roman"/>
                <w:b/>
                <w:bCs/>
                <w:color w:val="000000"/>
                <w:lang w:eastAsia="en-AU"/>
              </w:rPr>
              <w:t>Participant</w:t>
            </w:r>
          </w:p>
        </w:tc>
        <w:tc>
          <w:tcPr>
            <w:tcW w:w="0" w:type="auto"/>
            <w:tcBorders>
              <w:top w:val="single" w:sz="8" w:space="0" w:color="000000"/>
              <w:left w:val="nil"/>
              <w:bottom w:val="single" w:sz="8" w:space="0" w:color="000000"/>
              <w:right w:val="single" w:sz="8" w:space="0" w:color="000000"/>
            </w:tcBorders>
            <w:vAlign w:val="center"/>
            <w:hideMark/>
          </w:tcPr>
          <w:p w14:paraId="018BF99D" w14:textId="77777777" w:rsidR="00B20980" w:rsidRPr="00927965" w:rsidRDefault="00B20980" w:rsidP="00B20980">
            <w:pPr>
              <w:spacing w:after="0" w:line="240" w:lineRule="auto"/>
              <w:jc w:val="center"/>
              <w:rPr>
                <w:rFonts w:ascii="Aptos" w:eastAsia="Times New Roman" w:hAnsi="Aptos" w:cs="Times New Roman"/>
                <w:b/>
                <w:bCs/>
                <w:color w:val="000000"/>
                <w:lang w:eastAsia="en-AU"/>
              </w:rPr>
            </w:pPr>
            <w:proofErr w:type="spellStart"/>
            <w:r w:rsidRPr="00927965">
              <w:rPr>
                <w:rFonts w:ascii="Aptos" w:eastAsia="Times New Roman" w:hAnsi="Aptos" w:cs="Times New Roman"/>
                <w:b/>
                <w:bCs/>
                <w:color w:val="000000"/>
                <w:lang w:eastAsia="en-AU"/>
              </w:rPr>
              <w:t>Organisation</w:t>
            </w:r>
            <w:proofErr w:type="spellEnd"/>
          </w:p>
        </w:tc>
      </w:tr>
      <w:tr w:rsidR="00B20980" w:rsidRPr="00927965" w14:paraId="6ACFD869"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2A98BDAC"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Bernadette Sloyan</w:t>
            </w:r>
          </w:p>
        </w:tc>
        <w:tc>
          <w:tcPr>
            <w:tcW w:w="0" w:type="auto"/>
            <w:tcBorders>
              <w:top w:val="nil"/>
              <w:left w:val="nil"/>
              <w:bottom w:val="single" w:sz="8" w:space="0" w:color="000000"/>
              <w:right w:val="single" w:sz="8" w:space="0" w:color="000000"/>
            </w:tcBorders>
            <w:vAlign w:val="center"/>
            <w:hideMark/>
          </w:tcPr>
          <w:p w14:paraId="40B13F22"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CSIRO, Australia</w:t>
            </w:r>
          </w:p>
        </w:tc>
      </w:tr>
      <w:tr w:rsidR="00B20980" w:rsidRPr="00927965" w14:paraId="5C020625"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42AE24E9" w14:textId="77777777" w:rsidR="00B20980" w:rsidRPr="00927965" w:rsidRDefault="00B20980" w:rsidP="00B20980">
            <w:pPr>
              <w:spacing w:after="0" w:line="240" w:lineRule="auto"/>
              <w:jc w:val="left"/>
              <w:rPr>
                <w:rFonts w:ascii="Aptos" w:eastAsia="Times New Roman" w:hAnsi="Aptos" w:cs="Times New Roman"/>
                <w:color w:val="000000"/>
                <w:lang w:eastAsia="en-AU"/>
              </w:rPr>
            </w:pPr>
            <w:proofErr w:type="spellStart"/>
            <w:r w:rsidRPr="00927965">
              <w:rPr>
                <w:rFonts w:ascii="Aptos" w:eastAsia="Times New Roman" w:hAnsi="Aptos" w:cs="Times New Roman"/>
                <w:color w:val="000000"/>
                <w:lang w:eastAsia="en-AU"/>
              </w:rPr>
              <w:t>Bipendra</w:t>
            </w:r>
            <w:proofErr w:type="spellEnd"/>
            <w:r w:rsidRPr="00927965">
              <w:rPr>
                <w:rFonts w:ascii="Aptos" w:eastAsia="Times New Roman" w:hAnsi="Aptos" w:cs="Times New Roman"/>
                <w:color w:val="000000"/>
                <w:lang w:eastAsia="en-AU"/>
              </w:rPr>
              <w:t xml:space="preserve"> Prakash</w:t>
            </w:r>
          </w:p>
        </w:tc>
        <w:tc>
          <w:tcPr>
            <w:tcW w:w="0" w:type="auto"/>
            <w:tcBorders>
              <w:top w:val="nil"/>
              <w:left w:val="nil"/>
              <w:bottom w:val="single" w:sz="8" w:space="0" w:color="000000"/>
              <w:right w:val="single" w:sz="8" w:space="0" w:color="000000"/>
            </w:tcBorders>
            <w:vAlign w:val="center"/>
            <w:hideMark/>
          </w:tcPr>
          <w:p w14:paraId="2DCAE6B9"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Fiji</w:t>
            </w:r>
          </w:p>
        </w:tc>
      </w:tr>
      <w:tr w:rsidR="00B20980" w:rsidRPr="00927965" w14:paraId="78E8C80A"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54B2A97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Jone Amoe</w:t>
            </w:r>
          </w:p>
        </w:tc>
        <w:tc>
          <w:tcPr>
            <w:tcW w:w="0" w:type="auto"/>
            <w:tcBorders>
              <w:top w:val="nil"/>
              <w:left w:val="nil"/>
              <w:bottom w:val="single" w:sz="8" w:space="0" w:color="000000"/>
              <w:right w:val="single" w:sz="8" w:space="0" w:color="000000"/>
            </w:tcBorders>
            <w:vAlign w:val="center"/>
            <w:hideMark/>
          </w:tcPr>
          <w:p w14:paraId="651BDC8C"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Fiji</w:t>
            </w:r>
          </w:p>
        </w:tc>
      </w:tr>
      <w:tr w:rsidR="00B20980" w:rsidRPr="00927965" w14:paraId="760FD8DC"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3D5417FF" w14:textId="77777777" w:rsidR="00B20980" w:rsidRPr="00927965" w:rsidRDefault="00B20980" w:rsidP="00B20980">
            <w:pPr>
              <w:spacing w:after="0" w:line="240" w:lineRule="auto"/>
              <w:jc w:val="left"/>
              <w:rPr>
                <w:rFonts w:ascii="Aptos" w:eastAsia="Times New Roman" w:hAnsi="Aptos" w:cs="Times New Roman"/>
                <w:color w:val="000000"/>
                <w:lang w:eastAsia="en-AU"/>
              </w:rPr>
            </w:pPr>
            <w:proofErr w:type="spellStart"/>
            <w:r w:rsidRPr="00927965">
              <w:rPr>
                <w:rFonts w:ascii="Aptos" w:eastAsia="Times New Roman" w:hAnsi="Aptos" w:cs="Times New Roman"/>
                <w:color w:val="000000"/>
                <w:lang w:eastAsia="en-AU"/>
              </w:rPr>
              <w:t>Naiten</w:t>
            </w:r>
            <w:proofErr w:type="spellEnd"/>
            <w:r w:rsidRPr="00927965">
              <w:rPr>
                <w:rFonts w:ascii="Aptos" w:eastAsia="Times New Roman" w:hAnsi="Aptos" w:cs="Times New Roman"/>
                <w:color w:val="000000"/>
                <w:lang w:eastAsia="en-AU"/>
              </w:rPr>
              <w:t xml:space="preserve"> Bradley Phillip Jr</w:t>
            </w:r>
          </w:p>
        </w:tc>
        <w:tc>
          <w:tcPr>
            <w:tcW w:w="0" w:type="auto"/>
            <w:tcBorders>
              <w:top w:val="nil"/>
              <w:left w:val="nil"/>
              <w:bottom w:val="single" w:sz="8" w:space="0" w:color="000000"/>
              <w:right w:val="single" w:sz="8" w:space="0" w:color="000000"/>
            </w:tcBorders>
            <w:vAlign w:val="center"/>
            <w:hideMark/>
          </w:tcPr>
          <w:p w14:paraId="5E296B8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Federated States of Micronesia</w:t>
            </w:r>
          </w:p>
        </w:tc>
      </w:tr>
      <w:tr w:rsidR="00B20980" w:rsidRPr="00927965" w14:paraId="4D49BA69"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58FF6B8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 xml:space="preserve">Francis </w:t>
            </w:r>
            <w:proofErr w:type="spellStart"/>
            <w:r w:rsidRPr="00927965">
              <w:rPr>
                <w:rFonts w:ascii="Aptos" w:eastAsia="Times New Roman" w:hAnsi="Aptos" w:cs="Times New Roman"/>
                <w:color w:val="000000"/>
                <w:lang w:eastAsia="en-AU"/>
              </w:rPr>
              <w:t>Tofuakalo</w:t>
            </w:r>
            <w:proofErr w:type="spellEnd"/>
          </w:p>
        </w:tc>
        <w:tc>
          <w:tcPr>
            <w:tcW w:w="0" w:type="auto"/>
            <w:tcBorders>
              <w:top w:val="nil"/>
              <w:left w:val="nil"/>
              <w:bottom w:val="single" w:sz="8" w:space="0" w:color="000000"/>
              <w:right w:val="single" w:sz="8" w:space="0" w:color="000000"/>
            </w:tcBorders>
            <w:vAlign w:val="center"/>
            <w:hideMark/>
          </w:tcPr>
          <w:p w14:paraId="59CDF556"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Solomon Islands</w:t>
            </w:r>
          </w:p>
        </w:tc>
      </w:tr>
      <w:tr w:rsidR="00B20980" w:rsidRPr="00927965" w14:paraId="7AD20012"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208123A4"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Nick Hill</w:t>
            </w:r>
          </w:p>
        </w:tc>
        <w:tc>
          <w:tcPr>
            <w:tcW w:w="0" w:type="auto"/>
            <w:tcBorders>
              <w:top w:val="nil"/>
              <w:left w:val="nil"/>
              <w:bottom w:val="single" w:sz="8" w:space="0" w:color="000000"/>
              <w:right w:val="single" w:sz="8" w:space="0" w:color="000000"/>
            </w:tcBorders>
            <w:vAlign w:val="center"/>
            <w:hideMark/>
          </w:tcPr>
          <w:p w14:paraId="154107B9"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B20980" w:rsidRPr="00927965" w14:paraId="106DA079"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6559B7C2"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Simon Nicol</w:t>
            </w:r>
          </w:p>
        </w:tc>
        <w:tc>
          <w:tcPr>
            <w:tcW w:w="0" w:type="auto"/>
            <w:tcBorders>
              <w:top w:val="nil"/>
              <w:left w:val="nil"/>
              <w:bottom w:val="single" w:sz="8" w:space="0" w:color="000000"/>
              <w:right w:val="single" w:sz="8" w:space="0" w:color="000000"/>
            </w:tcBorders>
            <w:vAlign w:val="center"/>
            <w:hideMark/>
          </w:tcPr>
          <w:p w14:paraId="3DEB8C2E"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B20980" w:rsidRPr="00927965" w14:paraId="4BD3285F"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58B1FAA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Tuikolongahau Halafihi</w:t>
            </w:r>
          </w:p>
        </w:tc>
        <w:tc>
          <w:tcPr>
            <w:tcW w:w="0" w:type="auto"/>
            <w:tcBorders>
              <w:top w:val="nil"/>
              <w:left w:val="nil"/>
              <w:bottom w:val="single" w:sz="8" w:space="0" w:color="000000"/>
              <w:right w:val="single" w:sz="8" w:space="0" w:color="000000"/>
            </w:tcBorders>
            <w:vAlign w:val="center"/>
            <w:hideMark/>
          </w:tcPr>
          <w:p w14:paraId="3EEAABF2"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0C3500" w:rsidRPr="00927965" w14:paraId="75CF08C8"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tcPr>
          <w:p w14:paraId="4DC9A867" w14:textId="255025D0" w:rsidR="000C3500" w:rsidRPr="00927965" w:rsidRDefault="000C3500" w:rsidP="000C350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Victoria Pilbeam</w:t>
            </w:r>
          </w:p>
        </w:tc>
        <w:tc>
          <w:tcPr>
            <w:tcW w:w="0" w:type="auto"/>
            <w:tcBorders>
              <w:top w:val="nil"/>
              <w:left w:val="nil"/>
              <w:bottom w:val="single" w:sz="8" w:space="0" w:color="000000"/>
              <w:right w:val="single" w:sz="8" w:space="0" w:color="000000"/>
            </w:tcBorders>
            <w:vAlign w:val="center"/>
          </w:tcPr>
          <w:p w14:paraId="4C4E603E" w14:textId="0EC764DF" w:rsidR="000C3500" w:rsidRPr="00927965" w:rsidRDefault="000C3500" w:rsidP="000C350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402C04" w:rsidRPr="00927965" w14:paraId="7F77F3EB"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tcPr>
          <w:p w14:paraId="6647D7DA" w14:textId="7D5728D2" w:rsidR="00402C04" w:rsidRPr="00927965" w:rsidRDefault="00402C04" w:rsidP="00402C04">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Lui Bell</w:t>
            </w:r>
          </w:p>
        </w:tc>
        <w:tc>
          <w:tcPr>
            <w:tcW w:w="0" w:type="auto"/>
            <w:tcBorders>
              <w:top w:val="nil"/>
              <w:left w:val="nil"/>
              <w:bottom w:val="single" w:sz="8" w:space="0" w:color="000000"/>
              <w:right w:val="single" w:sz="8" w:space="0" w:color="000000"/>
            </w:tcBorders>
            <w:vAlign w:val="center"/>
          </w:tcPr>
          <w:p w14:paraId="6D30AD5E" w14:textId="13C60D02" w:rsidR="00402C04" w:rsidRPr="00927965" w:rsidRDefault="00402C04" w:rsidP="00402C04">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Tonga</w:t>
            </w:r>
          </w:p>
        </w:tc>
      </w:tr>
      <w:tr w:rsidR="00B20980" w:rsidRPr="00927965" w14:paraId="76C1FC4A"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7EC0ACF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Lilis Sadiyah</w:t>
            </w:r>
          </w:p>
        </w:tc>
        <w:tc>
          <w:tcPr>
            <w:tcW w:w="0" w:type="auto"/>
            <w:tcBorders>
              <w:top w:val="nil"/>
              <w:left w:val="nil"/>
              <w:bottom w:val="single" w:sz="8" w:space="0" w:color="000000"/>
              <w:right w:val="single" w:sz="8" w:space="0" w:color="000000"/>
            </w:tcBorders>
            <w:vAlign w:val="center"/>
            <w:hideMark/>
          </w:tcPr>
          <w:p w14:paraId="40B83B26"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NRIA, Indonesia</w:t>
            </w:r>
          </w:p>
        </w:tc>
      </w:tr>
      <w:tr w:rsidR="00B20980" w:rsidRPr="00927965" w14:paraId="4E55ED48"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0AF89AC6" w14:textId="77777777" w:rsidR="00B20980" w:rsidRPr="00927965" w:rsidRDefault="00B20980" w:rsidP="00B20980">
            <w:pPr>
              <w:spacing w:after="0" w:line="240" w:lineRule="auto"/>
              <w:jc w:val="left"/>
              <w:rPr>
                <w:rFonts w:ascii="Aptos" w:eastAsia="Times New Roman" w:hAnsi="Aptos" w:cs="Times New Roman"/>
                <w:color w:val="000000"/>
                <w:lang w:eastAsia="en-AU"/>
              </w:rPr>
            </w:pPr>
            <w:proofErr w:type="spellStart"/>
            <w:r w:rsidRPr="00927965">
              <w:rPr>
                <w:rFonts w:ascii="Aptos" w:eastAsia="Times New Roman" w:hAnsi="Aptos" w:cs="Times New Roman"/>
                <w:color w:val="000000"/>
                <w:lang w:eastAsia="en-AU"/>
              </w:rPr>
              <w:t>Fayakun</w:t>
            </w:r>
            <w:proofErr w:type="spellEnd"/>
            <w:r w:rsidRPr="00927965">
              <w:rPr>
                <w:rFonts w:ascii="Aptos" w:eastAsia="Times New Roman" w:hAnsi="Aptos" w:cs="Times New Roman"/>
                <w:color w:val="000000"/>
                <w:lang w:eastAsia="en-AU"/>
              </w:rPr>
              <w:t xml:space="preserve"> Satria</w:t>
            </w:r>
          </w:p>
        </w:tc>
        <w:tc>
          <w:tcPr>
            <w:tcW w:w="0" w:type="auto"/>
            <w:tcBorders>
              <w:top w:val="nil"/>
              <w:left w:val="nil"/>
              <w:bottom w:val="single" w:sz="8" w:space="0" w:color="000000"/>
              <w:right w:val="single" w:sz="8" w:space="0" w:color="000000"/>
            </w:tcBorders>
            <w:vAlign w:val="center"/>
            <w:hideMark/>
          </w:tcPr>
          <w:p w14:paraId="7E564304"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NRIA, Indonesia</w:t>
            </w:r>
          </w:p>
        </w:tc>
      </w:tr>
      <w:tr w:rsidR="00B20980" w:rsidRPr="00927965" w14:paraId="7B2EC783"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2DA424A8"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Emily Crigler</w:t>
            </w:r>
          </w:p>
        </w:tc>
        <w:tc>
          <w:tcPr>
            <w:tcW w:w="0" w:type="auto"/>
            <w:tcBorders>
              <w:top w:val="nil"/>
              <w:left w:val="nil"/>
              <w:bottom w:val="single" w:sz="8" w:space="0" w:color="000000"/>
              <w:right w:val="single" w:sz="8" w:space="0" w:color="000000"/>
            </w:tcBorders>
            <w:vAlign w:val="center"/>
            <w:hideMark/>
          </w:tcPr>
          <w:p w14:paraId="0D1F0C7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154A50C8"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4CA8DDF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Felipe Carvalho</w:t>
            </w:r>
          </w:p>
        </w:tc>
        <w:tc>
          <w:tcPr>
            <w:tcW w:w="0" w:type="auto"/>
            <w:tcBorders>
              <w:top w:val="nil"/>
              <w:left w:val="nil"/>
              <w:bottom w:val="single" w:sz="8" w:space="0" w:color="000000"/>
              <w:right w:val="single" w:sz="8" w:space="0" w:color="000000"/>
            </w:tcBorders>
            <w:vAlign w:val="center"/>
            <w:hideMark/>
          </w:tcPr>
          <w:p w14:paraId="0557D31A"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682758D4"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5F09D54E"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Ryan Rykaczewski</w:t>
            </w:r>
          </w:p>
        </w:tc>
        <w:tc>
          <w:tcPr>
            <w:tcW w:w="0" w:type="auto"/>
            <w:tcBorders>
              <w:top w:val="nil"/>
              <w:left w:val="nil"/>
              <w:bottom w:val="single" w:sz="8" w:space="0" w:color="000000"/>
              <w:right w:val="single" w:sz="8" w:space="0" w:color="000000"/>
            </w:tcBorders>
            <w:vAlign w:val="center"/>
            <w:hideMark/>
          </w:tcPr>
          <w:p w14:paraId="17490A93"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06DBE90D"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4887BC6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Pheobe Woodworth-</w:t>
            </w:r>
            <w:proofErr w:type="spellStart"/>
            <w:r w:rsidRPr="00927965">
              <w:rPr>
                <w:rFonts w:ascii="Aptos" w:eastAsia="Times New Roman" w:hAnsi="Aptos" w:cs="Times New Roman"/>
                <w:color w:val="000000"/>
                <w:lang w:eastAsia="en-AU"/>
              </w:rPr>
              <w:t>Jercoats</w:t>
            </w:r>
            <w:proofErr w:type="spellEnd"/>
          </w:p>
        </w:tc>
        <w:tc>
          <w:tcPr>
            <w:tcW w:w="0" w:type="auto"/>
            <w:tcBorders>
              <w:top w:val="nil"/>
              <w:left w:val="nil"/>
              <w:bottom w:val="single" w:sz="8" w:space="0" w:color="000000"/>
              <w:right w:val="single" w:sz="8" w:space="0" w:color="000000"/>
            </w:tcBorders>
            <w:vAlign w:val="center"/>
            <w:hideMark/>
          </w:tcPr>
          <w:p w14:paraId="1A534071"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69A661E0"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3D883B77"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Nicholas Ducharme-Barth</w:t>
            </w:r>
          </w:p>
        </w:tc>
        <w:tc>
          <w:tcPr>
            <w:tcW w:w="0" w:type="auto"/>
            <w:tcBorders>
              <w:top w:val="nil"/>
              <w:left w:val="nil"/>
              <w:bottom w:val="single" w:sz="8" w:space="0" w:color="000000"/>
              <w:right w:val="single" w:sz="8" w:space="0" w:color="000000"/>
            </w:tcBorders>
            <w:vAlign w:val="center"/>
            <w:hideMark/>
          </w:tcPr>
          <w:p w14:paraId="2E5E105C"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178A24DF"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2F05C104"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Glen Holmes</w:t>
            </w:r>
          </w:p>
        </w:tc>
        <w:tc>
          <w:tcPr>
            <w:tcW w:w="0" w:type="auto"/>
            <w:tcBorders>
              <w:top w:val="nil"/>
              <w:left w:val="nil"/>
              <w:bottom w:val="single" w:sz="8" w:space="0" w:color="000000"/>
              <w:right w:val="single" w:sz="8" w:space="0" w:color="000000"/>
            </w:tcBorders>
            <w:vAlign w:val="center"/>
            <w:hideMark/>
          </w:tcPr>
          <w:p w14:paraId="0ACA8CD9"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PEW, Australia</w:t>
            </w:r>
          </w:p>
        </w:tc>
      </w:tr>
      <w:tr w:rsidR="00B20980" w:rsidRPr="00927965" w14:paraId="75BB95F4"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29B52FCB"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Johann Bell</w:t>
            </w:r>
          </w:p>
        </w:tc>
        <w:tc>
          <w:tcPr>
            <w:tcW w:w="0" w:type="auto"/>
            <w:tcBorders>
              <w:top w:val="nil"/>
              <w:left w:val="nil"/>
              <w:bottom w:val="single" w:sz="8" w:space="0" w:color="000000"/>
              <w:right w:val="single" w:sz="8" w:space="0" w:color="000000"/>
            </w:tcBorders>
            <w:vAlign w:val="center"/>
            <w:hideMark/>
          </w:tcPr>
          <w:p w14:paraId="26F73BB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Conservation International, Australia</w:t>
            </w:r>
          </w:p>
        </w:tc>
      </w:tr>
      <w:tr w:rsidR="00B20980" w:rsidRPr="00927965" w14:paraId="6AC41618"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387498BE"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Kara Miller</w:t>
            </w:r>
          </w:p>
        </w:tc>
        <w:tc>
          <w:tcPr>
            <w:tcW w:w="0" w:type="auto"/>
            <w:tcBorders>
              <w:top w:val="nil"/>
              <w:left w:val="nil"/>
              <w:bottom w:val="single" w:sz="8" w:space="0" w:color="000000"/>
              <w:right w:val="single" w:sz="8" w:space="0" w:color="000000"/>
            </w:tcBorders>
            <w:vAlign w:val="center"/>
            <w:hideMark/>
          </w:tcPr>
          <w:p w14:paraId="6C148876"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Conservation International, USA</w:t>
            </w:r>
          </w:p>
        </w:tc>
      </w:tr>
      <w:tr w:rsidR="00B20980" w:rsidRPr="00927965" w14:paraId="2B8A8040"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7F90810A"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Andrew Bassford</w:t>
            </w:r>
          </w:p>
        </w:tc>
        <w:tc>
          <w:tcPr>
            <w:tcW w:w="0" w:type="auto"/>
            <w:tcBorders>
              <w:top w:val="nil"/>
              <w:left w:val="nil"/>
              <w:bottom w:val="single" w:sz="8" w:space="0" w:color="000000"/>
              <w:right w:val="single" w:sz="8" w:space="0" w:color="000000"/>
            </w:tcBorders>
            <w:vAlign w:val="center"/>
            <w:hideMark/>
          </w:tcPr>
          <w:p w14:paraId="65B3532B"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Marine Change, Hong Kong</w:t>
            </w:r>
          </w:p>
        </w:tc>
      </w:tr>
      <w:tr w:rsidR="00B20980" w:rsidRPr="00927965" w14:paraId="17694D4B"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7B66D2B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 xml:space="preserve">Elaine </w:t>
            </w:r>
            <w:proofErr w:type="spellStart"/>
            <w:r w:rsidRPr="00927965">
              <w:rPr>
                <w:rFonts w:ascii="Aptos" w:eastAsia="Times New Roman" w:hAnsi="Aptos" w:cs="Times New Roman"/>
                <w:color w:val="000000"/>
                <w:lang w:eastAsia="en-AU"/>
              </w:rPr>
              <w:t>Garvilles</w:t>
            </w:r>
            <w:proofErr w:type="spellEnd"/>
          </w:p>
        </w:tc>
        <w:tc>
          <w:tcPr>
            <w:tcW w:w="0" w:type="auto"/>
            <w:tcBorders>
              <w:top w:val="nil"/>
              <w:left w:val="nil"/>
              <w:bottom w:val="single" w:sz="8" w:space="0" w:color="000000"/>
              <w:right w:val="single" w:sz="8" w:space="0" w:color="000000"/>
            </w:tcBorders>
            <w:vAlign w:val="center"/>
            <w:hideMark/>
          </w:tcPr>
          <w:p w14:paraId="32AFA568"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WCPFC, FSM</w:t>
            </w:r>
          </w:p>
        </w:tc>
      </w:tr>
      <w:tr w:rsidR="00B20980" w:rsidRPr="00927965" w14:paraId="62DC8264"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3DC6E6CD" w14:textId="77777777" w:rsidR="00B20980" w:rsidRPr="00927965" w:rsidRDefault="00B20980" w:rsidP="00B20980">
            <w:pPr>
              <w:spacing w:after="0" w:line="240" w:lineRule="auto"/>
              <w:jc w:val="left"/>
              <w:rPr>
                <w:rFonts w:ascii="Aptos" w:eastAsia="Times New Roman" w:hAnsi="Aptos" w:cs="Times New Roman"/>
                <w:color w:val="000000"/>
                <w:lang w:eastAsia="en-AU"/>
              </w:rPr>
            </w:pPr>
            <w:proofErr w:type="spellStart"/>
            <w:r w:rsidRPr="00927965">
              <w:rPr>
                <w:rFonts w:ascii="Aptos" w:eastAsia="Times New Roman" w:hAnsi="Aptos" w:cs="Times New Roman"/>
                <w:color w:val="000000"/>
                <w:lang w:eastAsia="en-AU"/>
              </w:rPr>
              <w:t>SungKwon</w:t>
            </w:r>
            <w:proofErr w:type="spellEnd"/>
            <w:r w:rsidRPr="00927965">
              <w:rPr>
                <w:rFonts w:ascii="Aptos" w:eastAsia="Times New Roman" w:hAnsi="Aptos" w:cs="Times New Roman"/>
                <w:color w:val="000000"/>
                <w:lang w:eastAsia="en-AU"/>
              </w:rPr>
              <w:t xml:space="preserve"> Soh</w:t>
            </w:r>
          </w:p>
        </w:tc>
        <w:tc>
          <w:tcPr>
            <w:tcW w:w="0" w:type="auto"/>
            <w:tcBorders>
              <w:top w:val="nil"/>
              <w:left w:val="nil"/>
              <w:bottom w:val="single" w:sz="8" w:space="0" w:color="000000"/>
              <w:right w:val="single" w:sz="8" w:space="0" w:color="000000"/>
            </w:tcBorders>
            <w:vAlign w:val="center"/>
            <w:hideMark/>
          </w:tcPr>
          <w:p w14:paraId="129114E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WCPFC, Federated States of Micronesia</w:t>
            </w:r>
          </w:p>
        </w:tc>
      </w:tr>
    </w:tbl>
    <w:p w14:paraId="0D7DF0EF" w14:textId="77777777" w:rsidR="004A1F1F" w:rsidRPr="00927965" w:rsidRDefault="004A1F1F" w:rsidP="004A1F1F"/>
    <w:p w14:paraId="4BAB7297" w14:textId="63F466A4" w:rsidR="00B739D7" w:rsidRPr="00E24BD1" w:rsidRDefault="00B739D7" w:rsidP="00E24BD1">
      <w:pPr>
        <w:spacing w:after="160" w:line="259" w:lineRule="auto"/>
        <w:jc w:val="left"/>
        <w:rPr>
          <w:rFonts w:asciiTheme="majorHAnsi" w:eastAsiaTheme="majorEastAsia" w:hAnsiTheme="majorHAnsi" w:cstheme="majorBidi"/>
          <w:b/>
          <w:bCs/>
          <w:color w:val="0F4761" w:themeColor="accent1" w:themeShade="BF"/>
          <w:sz w:val="28"/>
          <w:szCs w:val="28"/>
        </w:rPr>
      </w:pPr>
    </w:p>
    <w:sectPr w:rsidR="00B739D7" w:rsidRPr="00E24BD1" w:rsidSect="005F38D1">
      <w:footerReference w:type="first" r:id="rId42"/>
      <w:pgSz w:w="11906" w:h="16838"/>
      <w:pgMar w:top="1440" w:right="1440" w:bottom="1440" w:left="1440"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8" w:author="Guest User" w:date="2025-07-08T18:00:00Z" w:initials="GU">
    <w:p w14:paraId="3D6C3E6A" w14:textId="77777777" w:rsidR="00D430AB" w:rsidRDefault="00D430AB" w:rsidP="00D430AB">
      <w:pPr>
        <w:pStyle w:val="CommentText"/>
      </w:pPr>
      <w:r>
        <w:rPr>
          <w:rStyle w:val="CommentReference"/>
        </w:rPr>
        <w:annotationRef/>
      </w:r>
      <w:r w:rsidRPr="693B3AEB">
        <w:t xml:space="preserve">Is this need in this document. I had thought we were developing the case for indicators. (This comment is from Bernadette), Seems a bit like scope creep </w:t>
      </w:r>
    </w:p>
  </w:comment>
  <w:comment w:id="39" w:author="Nick Hill" w:date="2025-07-09T16:20:00Z" w:initials="NH">
    <w:p w14:paraId="1C270318" w14:textId="77777777" w:rsidR="00C8713F" w:rsidRDefault="00C8713F" w:rsidP="00C8713F">
      <w:pPr>
        <w:pStyle w:val="CommentText"/>
        <w:jc w:val="left"/>
      </w:pPr>
      <w:r>
        <w:rPr>
          <w:rStyle w:val="CommentReference"/>
        </w:rPr>
        <w:annotationRef/>
      </w:r>
      <w:r>
        <w:t>“Below, a rationale for the inclusion of each candidate indicator is given along with example outputs and their assessment against the SC12 screening criteria.”</w:t>
      </w:r>
    </w:p>
  </w:comment>
  <w:comment w:id="41" w:author="Guest User" w:date="2025-07-08T17:55:00Z" w:initials="GU">
    <w:p w14:paraId="7CA330E3" w14:textId="3975EB21" w:rsidR="00D430AB" w:rsidRDefault="00D430AB" w:rsidP="00D430AB">
      <w:pPr>
        <w:pStyle w:val="CommentText"/>
      </w:pPr>
      <w:r>
        <w:rPr>
          <w:rStyle w:val="CommentReference"/>
        </w:rPr>
        <w:annotationRef/>
      </w:r>
      <w:r w:rsidRPr="353082D5">
        <w:t>what is this?? can you remind me</w:t>
      </w:r>
    </w:p>
  </w:comment>
  <w:comment w:id="42" w:author="Nick Hill" w:date="2025-07-09T10:20:00Z" w:initials="NH">
    <w:p w14:paraId="1B976024" w14:textId="77777777" w:rsidR="00D430AB" w:rsidRDefault="00D430AB" w:rsidP="00D430AB">
      <w:pPr>
        <w:pStyle w:val="CommentText"/>
        <w:jc w:val="left"/>
      </w:pPr>
      <w:r>
        <w:rPr>
          <w:rStyle w:val="CommentReference"/>
        </w:rPr>
        <w:annotationRef/>
      </w:r>
      <w:r>
        <w:t>NH: See appendix 1 in this report</w:t>
      </w:r>
    </w:p>
  </w:comment>
  <w:comment w:id="136" w:author="Guest User" w:date="2025-07-09T23:47:00Z" w:initials="GU">
    <w:p w14:paraId="4A102BDA" w14:textId="635AA214" w:rsidR="00000000" w:rsidRDefault="00000000">
      <w:pPr>
        <w:pStyle w:val="CommentText"/>
      </w:pPr>
      <w:r>
        <w:rPr>
          <w:rStyle w:val="CommentReference"/>
        </w:rPr>
        <w:annotationRef/>
      </w:r>
      <w:r w:rsidRPr="2668E237">
        <w:t>(from Chris Chaoman): I'm not a fisheries scientist, but would to make sense to combine the CoG with some measure of the _spead_ of the fishery as well? Effective radius or major and minor axes based on fleet density? Maybe too late at this point</w:t>
      </w:r>
    </w:p>
  </w:comment>
  <w:comment w:id="149" w:author="Nick Hill" w:date="2025-07-09T16:21:00Z" w:initials="NH">
    <w:p w14:paraId="156B5003" w14:textId="77777777" w:rsidR="00C8713F" w:rsidRDefault="00C8713F" w:rsidP="00C8713F">
      <w:pPr>
        <w:pStyle w:val="CommentText"/>
        <w:jc w:val="left"/>
      </w:pPr>
      <w:r>
        <w:rPr>
          <w:rStyle w:val="CommentReference"/>
        </w:rPr>
        <w:annotationRef/>
      </w:r>
      <w:r>
        <w:t>CSIRO to add?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6C3E6A" w15:done="0"/>
  <w15:commentEx w15:paraId="1C270318" w15:paraIdParent="3D6C3E6A" w15:done="0"/>
  <w15:commentEx w15:paraId="7CA330E3" w15:done="0"/>
  <w15:commentEx w15:paraId="1B976024" w15:paraIdParent="7CA330E3" w15:done="0"/>
  <w15:commentEx w15:paraId="4A102BDA" w15:done="0"/>
  <w15:commentEx w15:paraId="156B50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40DB77" w16cex:dateUtc="2025-07-08T08:00:00Z"/>
  <w16cex:commentExtensible w16cex:durableId="0DA86282" w16cex:dateUtc="2025-07-09T05:20:00Z"/>
  <w16cex:commentExtensible w16cex:durableId="3380C6FC" w16cex:dateUtc="2025-07-08T07:55:00Z"/>
  <w16cex:commentExtensible w16cex:durableId="4500EA53" w16cex:dateUtc="2025-07-08T23:20:00Z"/>
  <w16cex:commentExtensible w16cex:durableId="77280ABF" w16cex:dateUtc="2025-07-09T13:47:00Z"/>
  <w16cex:commentExtensible w16cex:durableId="6FAD9147" w16cex:dateUtc="2025-07-09T05: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6C3E6A" w16cid:durableId="6640DB77"/>
  <w16cid:commentId w16cid:paraId="1C270318" w16cid:durableId="0DA86282"/>
  <w16cid:commentId w16cid:paraId="7CA330E3" w16cid:durableId="3380C6FC"/>
  <w16cid:commentId w16cid:paraId="1B976024" w16cid:durableId="4500EA53"/>
  <w16cid:commentId w16cid:paraId="4A102BDA" w16cid:durableId="77280ABF"/>
  <w16cid:commentId w16cid:paraId="156B5003" w16cid:durableId="6FAD91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88492D" w14:textId="77777777" w:rsidR="00BC45BF" w:rsidRPr="00927965" w:rsidRDefault="00BC45BF" w:rsidP="005F38D1">
      <w:pPr>
        <w:spacing w:after="0" w:line="240" w:lineRule="auto"/>
      </w:pPr>
      <w:r w:rsidRPr="00927965">
        <w:separator/>
      </w:r>
    </w:p>
  </w:endnote>
  <w:endnote w:type="continuationSeparator" w:id="0">
    <w:p w14:paraId="63F4A4D4" w14:textId="77777777" w:rsidR="00BC45BF" w:rsidRPr="00927965" w:rsidRDefault="00BC45BF" w:rsidP="005F38D1">
      <w:pPr>
        <w:spacing w:after="0" w:line="240" w:lineRule="auto"/>
      </w:pPr>
      <w:r w:rsidRPr="009279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pitch w:val="fixed"/>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CCBCE" w14:textId="77777777" w:rsidR="005F38D1" w:rsidRPr="00927965" w:rsidRDefault="005F38D1" w:rsidP="005F38D1">
    <w:pPr>
      <w:spacing w:after="0"/>
      <w:jc w:val="left"/>
      <w:rPr>
        <w:bCs/>
        <w:sz w:val="20"/>
        <w:szCs w:val="20"/>
      </w:rPr>
    </w:pPr>
    <w:r w:rsidRPr="00927965">
      <w:rPr>
        <w:vertAlign w:val="superscript"/>
      </w:rPr>
      <w:t>1</w:t>
    </w:r>
    <w:r w:rsidRPr="00927965">
      <w:rPr>
        <w:bCs/>
        <w:sz w:val="20"/>
        <w:szCs w:val="20"/>
      </w:rPr>
      <w:t>Oceanic Fisheries Programme (OFP), Pacific Community (SPC), Noumea, New Caledonia</w:t>
    </w:r>
  </w:p>
  <w:p w14:paraId="41A34D6A" w14:textId="6A84B18F" w:rsidR="005F38D1" w:rsidRPr="00927965" w:rsidRDefault="005F38D1" w:rsidP="005F38D1">
    <w:pPr>
      <w:spacing w:after="0"/>
      <w:jc w:val="left"/>
      <w:rPr>
        <w:bCs/>
        <w:sz w:val="20"/>
        <w:szCs w:val="20"/>
      </w:rPr>
    </w:pPr>
    <w:r w:rsidRPr="00927965">
      <w:rPr>
        <w:vertAlign w:val="superscript"/>
      </w:rPr>
      <w:t>2</w:t>
    </w:r>
    <w:r w:rsidRPr="00927965">
      <w:t xml:space="preserve"> </w:t>
    </w:r>
    <w:r w:rsidR="0037151F" w:rsidRPr="00927965">
      <w:rPr>
        <w:sz w:val="20"/>
        <w:szCs w:val="20"/>
      </w:rPr>
      <w:t>Environment</w:t>
    </w:r>
    <w:r w:rsidRPr="00927965">
      <w:rPr>
        <w:sz w:val="20"/>
        <w:szCs w:val="20"/>
      </w:rPr>
      <w:t xml:space="preserve"> Research Unit, CSIRO, Hobart, Australia.</w:t>
    </w:r>
  </w:p>
  <w:p w14:paraId="529093A4" w14:textId="77777777" w:rsidR="005F38D1" w:rsidRPr="00927965" w:rsidRDefault="005F38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A34ABE" w14:textId="77777777" w:rsidR="00BC45BF" w:rsidRPr="00927965" w:rsidRDefault="00BC45BF" w:rsidP="005F38D1">
      <w:pPr>
        <w:spacing w:after="0" w:line="240" w:lineRule="auto"/>
      </w:pPr>
      <w:r w:rsidRPr="00927965">
        <w:separator/>
      </w:r>
    </w:p>
  </w:footnote>
  <w:footnote w:type="continuationSeparator" w:id="0">
    <w:p w14:paraId="1E7B02B0" w14:textId="77777777" w:rsidR="00BC45BF" w:rsidRPr="00927965" w:rsidRDefault="00BC45BF" w:rsidP="005F38D1">
      <w:pPr>
        <w:spacing w:after="0" w:line="240" w:lineRule="auto"/>
      </w:pPr>
      <w:r w:rsidRPr="0092796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535690EE"/>
    <w:lvl w:ilvl="0">
      <w:start w:val="1"/>
      <w:numFmt w:val="bullet"/>
      <w:pStyle w:val="ListBullet"/>
      <w:lvlText w:val=""/>
      <w:lvlJc w:val="left"/>
      <w:pPr>
        <w:tabs>
          <w:tab w:val="num" w:pos="-218"/>
        </w:tabs>
        <w:ind w:left="-218" w:hanging="360"/>
      </w:pPr>
      <w:rPr>
        <w:rFonts w:ascii="Symbol" w:hAnsi="Symbol" w:hint="default"/>
      </w:rPr>
    </w:lvl>
  </w:abstractNum>
  <w:abstractNum w:abstractNumId="1" w15:restartNumberingAfterBreak="0">
    <w:nsid w:val="06A636CA"/>
    <w:multiLevelType w:val="hybridMultilevel"/>
    <w:tmpl w:val="6A1E63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8EC7EB4"/>
    <w:multiLevelType w:val="hybridMultilevel"/>
    <w:tmpl w:val="C6762DF8"/>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CC1749A"/>
    <w:multiLevelType w:val="hybridMultilevel"/>
    <w:tmpl w:val="456E13D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E2A14C1"/>
    <w:multiLevelType w:val="hybridMultilevel"/>
    <w:tmpl w:val="A92C7DEC"/>
    <w:lvl w:ilvl="0" w:tplc="0C090003">
      <w:start w:val="1"/>
      <w:numFmt w:val="bullet"/>
      <w:lvlText w:val="o"/>
      <w:lvlJc w:val="left"/>
      <w:pPr>
        <w:ind w:left="1008" w:hanging="360"/>
      </w:pPr>
      <w:rPr>
        <w:rFonts w:ascii="Courier New" w:hAnsi="Courier New" w:cs="Courier New"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5" w15:restartNumberingAfterBreak="0">
    <w:nsid w:val="0EC5605C"/>
    <w:multiLevelType w:val="hybridMultilevel"/>
    <w:tmpl w:val="37BA36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09F49C8"/>
    <w:multiLevelType w:val="hybridMultilevel"/>
    <w:tmpl w:val="0D68D3C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2B137F6"/>
    <w:multiLevelType w:val="hybridMultilevel"/>
    <w:tmpl w:val="803280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5B45E5B"/>
    <w:multiLevelType w:val="hybridMultilevel"/>
    <w:tmpl w:val="29A615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7276EBD"/>
    <w:multiLevelType w:val="hybridMultilevel"/>
    <w:tmpl w:val="0F9290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A137615"/>
    <w:multiLevelType w:val="hybridMultilevel"/>
    <w:tmpl w:val="2E0AC0E6"/>
    <w:lvl w:ilvl="0" w:tplc="7EBA0544">
      <w:start w:val="2"/>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7E7B04"/>
    <w:multiLevelType w:val="hybridMultilevel"/>
    <w:tmpl w:val="4E1AB4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BB47A2B"/>
    <w:multiLevelType w:val="hybridMultilevel"/>
    <w:tmpl w:val="35EE4C7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1CB27EDC"/>
    <w:multiLevelType w:val="hybridMultilevel"/>
    <w:tmpl w:val="5B320D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DDC34DD"/>
    <w:multiLevelType w:val="hybridMultilevel"/>
    <w:tmpl w:val="905ED72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5" w15:restartNumberingAfterBreak="0">
    <w:nsid w:val="1E2521A9"/>
    <w:multiLevelType w:val="hybridMultilevel"/>
    <w:tmpl w:val="F9D4F8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1EA2662E"/>
    <w:multiLevelType w:val="hybridMultilevel"/>
    <w:tmpl w:val="8F341F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1FF8243F"/>
    <w:multiLevelType w:val="hybridMultilevel"/>
    <w:tmpl w:val="83E6AC8C"/>
    <w:lvl w:ilvl="0" w:tplc="0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A1641A2"/>
    <w:multiLevelType w:val="hybridMultilevel"/>
    <w:tmpl w:val="51EACD7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2C32390"/>
    <w:multiLevelType w:val="hybridMultilevel"/>
    <w:tmpl w:val="B9940078"/>
    <w:lvl w:ilvl="0" w:tplc="0C090001">
      <w:start w:val="1"/>
      <w:numFmt w:val="bullet"/>
      <w:lvlText w:val=""/>
      <w:lvlJc w:val="left"/>
      <w:pPr>
        <w:ind w:left="720" w:hanging="360"/>
      </w:pPr>
      <w:rPr>
        <w:rFonts w:ascii="Symbol" w:hAnsi="Symbol" w:hint="default"/>
      </w:rPr>
    </w:lvl>
    <w:lvl w:ilvl="1" w:tplc="6BAE88F0">
      <w:numFmt w:val="bullet"/>
      <w:lvlText w:val="–"/>
      <w:lvlJc w:val="left"/>
      <w:pPr>
        <w:ind w:left="1440" w:hanging="360"/>
      </w:pPr>
      <w:rPr>
        <w:rFonts w:ascii="Calibri" w:eastAsiaTheme="minorHAnsi" w:hAnsi="Calibri" w:cs="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3823A44"/>
    <w:multiLevelType w:val="hybridMultilevel"/>
    <w:tmpl w:val="9DDC6986"/>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B224204"/>
    <w:multiLevelType w:val="hybridMultilevel"/>
    <w:tmpl w:val="FE5841A2"/>
    <w:lvl w:ilvl="0" w:tplc="8CCE29EE">
      <w:start w:val="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BF85108"/>
    <w:multiLevelType w:val="hybridMultilevel"/>
    <w:tmpl w:val="AC18C672"/>
    <w:lvl w:ilvl="0" w:tplc="0C09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23" w15:restartNumberingAfterBreak="0">
    <w:nsid w:val="3BFE4B45"/>
    <w:multiLevelType w:val="hybridMultilevel"/>
    <w:tmpl w:val="AF1434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D715C8B"/>
    <w:multiLevelType w:val="hybridMultilevel"/>
    <w:tmpl w:val="FDFEA4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3E3120D1"/>
    <w:multiLevelType w:val="hybridMultilevel"/>
    <w:tmpl w:val="7B026BC0"/>
    <w:lvl w:ilvl="0" w:tplc="0C090001">
      <w:start w:val="1"/>
      <w:numFmt w:val="bullet"/>
      <w:lvlText w:val=""/>
      <w:lvlJc w:val="left"/>
      <w:pPr>
        <w:ind w:left="720" w:hanging="360"/>
      </w:pPr>
      <w:rPr>
        <w:rFonts w:ascii="Symbol" w:hAnsi="Symbol" w:hint="default"/>
      </w:rPr>
    </w:lvl>
    <w:lvl w:ilvl="1" w:tplc="759AFA98">
      <w:start w:val="2"/>
      <w:numFmt w:val="bullet"/>
      <w:lvlText w:val="•"/>
      <w:lvlJc w:val="left"/>
      <w:pPr>
        <w:ind w:left="1440" w:hanging="360"/>
      </w:pPr>
      <w:rPr>
        <w:rFonts w:ascii="Calibri" w:eastAsiaTheme="minorHAnsi" w:hAnsi="Calibri" w:cs="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37E0141"/>
    <w:multiLevelType w:val="hybridMultilevel"/>
    <w:tmpl w:val="8820AD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58A052D"/>
    <w:multiLevelType w:val="hybridMultilevel"/>
    <w:tmpl w:val="8AC4E4F2"/>
    <w:lvl w:ilvl="0" w:tplc="0C090003">
      <w:start w:val="1"/>
      <w:numFmt w:val="bullet"/>
      <w:lvlText w:val="o"/>
      <w:lvlJc w:val="left"/>
      <w:pPr>
        <w:ind w:left="1656" w:hanging="360"/>
      </w:pPr>
      <w:rPr>
        <w:rFonts w:ascii="Courier New" w:hAnsi="Courier New" w:cs="Courier New" w:hint="default"/>
      </w:rPr>
    </w:lvl>
    <w:lvl w:ilvl="1" w:tplc="FFFFFFFF" w:tentative="1">
      <w:start w:val="1"/>
      <w:numFmt w:val="bullet"/>
      <w:lvlText w:val="o"/>
      <w:lvlJc w:val="left"/>
      <w:pPr>
        <w:ind w:left="2376" w:hanging="360"/>
      </w:pPr>
      <w:rPr>
        <w:rFonts w:ascii="Courier New" w:hAnsi="Courier New" w:cs="Courier New" w:hint="default"/>
      </w:rPr>
    </w:lvl>
    <w:lvl w:ilvl="2" w:tplc="FFFFFFFF" w:tentative="1">
      <w:start w:val="1"/>
      <w:numFmt w:val="bullet"/>
      <w:lvlText w:val=""/>
      <w:lvlJc w:val="left"/>
      <w:pPr>
        <w:ind w:left="3096" w:hanging="360"/>
      </w:pPr>
      <w:rPr>
        <w:rFonts w:ascii="Wingdings" w:hAnsi="Wingdings" w:hint="default"/>
      </w:rPr>
    </w:lvl>
    <w:lvl w:ilvl="3" w:tplc="FFFFFFFF" w:tentative="1">
      <w:start w:val="1"/>
      <w:numFmt w:val="bullet"/>
      <w:lvlText w:val=""/>
      <w:lvlJc w:val="left"/>
      <w:pPr>
        <w:ind w:left="3816" w:hanging="360"/>
      </w:pPr>
      <w:rPr>
        <w:rFonts w:ascii="Symbol" w:hAnsi="Symbol" w:hint="default"/>
      </w:rPr>
    </w:lvl>
    <w:lvl w:ilvl="4" w:tplc="FFFFFFFF" w:tentative="1">
      <w:start w:val="1"/>
      <w:numFmt w:val="bullet"/>
      <w:lvlText w:val="o"/>
      <w:lvlJc w:val="left"/>
      <w:pPr>
        <w:ind w:left="4536" w:hanging="360"/>
      </w:pPr>
      <w:rPr>
        <w:rFonts w:ascii="Courier New" w:hAnsi="Courier New" w:cs="Courier New" w:hint="default"/>
      </w:rPr>
    </w:lvl>
    <w:lvl w:ilvl="5" w:tplc="FFFFFFFF" w:tentative="1">
      <w:start w:val="1"/>
      <w:numFmt w:val="bullet"/>
      <w:lvlText w:val=""/>
      <w:lvlJc w:val="left"/>
      <w:pPr>
        <w:ind w:left="5256" w:hanging="360"/>
      </w:pPr>
      <w:rPr>
        <w:rFonts w:ascii="Wingdings" w:hAnsi="Wingdings" w:hint="default"/>
      </w:rPr>
    </w:lvl>
    <w:lvl w:ilvl="6" w:tplc="FFFFFFFF" w:tentative="1">
      <w:start w:val="1"/>
      <w:numFmt w:val="bullet"/>
      <w:lvlText w:val=""/>
      <w:lvlJc w:val="left"/>
      <w:pPr>
        <w:ind w:left="5976" w:hanging="360"/>
      </w:pPr>
      <w:rPr>
        <w:rFonts w:ascii="Symbol" w:hAnsi="Symbol" w:hint="default"/>
      </w:rPr>
    </w:lvl>
    <w:lvl w:ilvl="7" w:tplc="FFFFFFFF" w:tentative="1">
      <w:start w:val="1"/>
      <w:numFmt w:val="bullet"/>
      <w:lvlText w:val="o"/>
      <w:lvlJc w:val="left"/>
      <w:pPr>
        <w:ind w:left="6696" w:hanging="360"/>
      </w:pPr>
      <w:rPr>
        <w:rFonts w:ascii="Courier New" w:hAnsi="Courier New" w:cs="Courier New" w:hint="default"/>
      </w:rPr>
    </w:lvl>
    <w:lvl w:ilvl="8" w:tplc="FFFFFFFF" w:tentative="1">
      <w:start w:val="1"/>
      <w:numFmt w:val="bullet"/>
      <w:lvlText w:val=""/>
      <w:lvlJc w:val="left"/>
      <w:pPr>
        <w:ind w:left="7416" w:hanging="360"/>
      </w:pPr>
      <w:rPr>
        <w:rFonts w:ascii="Wingdings" w:hAnsi="Wingdings" w:hint="default"/>
      </w:rPr>
    </w:lvl>
  </w:abstractNum>
  <w:abstractNum w:abstractNumId="28" w15:restartNumberingAfterBreak="0">
    <w:nsid w:val="46E91A4E"/>
    <w:multiLevelType w:val="hybridMultilevel"/>
    <w:tmpl w:val="D008427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474D24A7"/>
    <w:multiLevelType w:val="hybridMultilevel"/>
    <w:tmpl w:val="A2BEF532"/>
    <w:lvl w:ilvl="0" w:tplc="0C090003">
      <w:start w:val="1"/>
      <w:numFmt w:val="bullet"/>
      <w:lvlText w:val="o"/>
      <w:lvlJc w:val="left"/>
      <w:pPr>
        <w:ind w:left="1368" w:hanging="360"/>
      </w:pPr>
      <w:rPr>
        <w:rFonts w:ascii="Courier New" w:hAnsi="Courier New" w:cs="Courier New" w:hint="default"/>
      </w:rPr>
    </w:lvl>
    <w:lvl w:ilvl="1" w:tplc="0C090003" w:tentative="1">
      <w:start w:val="1"/>
      <w:numFmt w:val="bullet"/>
      <w:lvlText w:val="o"/>
      <w:lvlJc w:val="left"/>
      <w:pPr>
        <w:ind w:left="2088" w:hanging="360"/>
      </w:pPr>
      <w:rPr>
        <w:rFonts w:ascii="Courier New" w:hAnsi="Courier New" w:cs="Courier New" w:hint="default"/>
      </w:rPr>
    </w:lvl>
    <w:lvl w:ilvl="2" w:tplc="0C090005" w:tentative="1">
      <w:start w:val="1"/>
      <w:numFmt w:val="bullet"/>
      <w:lvlText w:val=""/>
      <w:lvlJc w:val="left"/>
      <w:pPr>
        <w:ind w:left="2808" w:hanging="360"/>
      </w:pPr>
      <w:rPr>
        <w:rFonts w:ascii="Wingdings" w:hAnsi="Wingdings" w:hint="default"/>
      </w:rPr>
    </w:lvl>
    <w:lvl w:ilvl="3" w:tplc="0C090001" w:tentative="1">
      <w:start w:val="1"/>
      <w:numFmt w:val="bullet"/>
      <w:lvlText w:val=""/>
      <w:lvlJc w:val="left"/>
      <w:pPr>
        <w:ind w:left="3528" w:hanging="360"/>
      </w:pPr>
      <w:rPr>
        <w:rFonts w:ascii="Symbol" w:hAnsi="Symbol" w:hint="default"/>
      </w:rPr>
    </w:lvl>
    <w:lvl w:ilvl="4" w:tplc="0C090003" w:tentative="1">
      <w:start w:val="1"/>
      <w:numFmt w:val="bullet"/>
      <w:lvlText w:val="o"/>
      <w:lvlJc w:val="left"/>
      <w:pPr>
        <w:ind w:left="4248" w:hanging="360"/>
      </w:pPr>
      <w:rPr>
        <w:rFonts w:ascii="Courier New" w:hAnsi="Courier New" w:cs="Courier New" w:hint="default"/>
      </w:rPr>
    </w:lvl>
    <w:lvl w:ilvl="5" w:tplc="0C090005" w:tentative="1">
      <w:start w:val="1"/>
      <w:numFmt w:val="bullet"/>
      <w:lvlText w:val=""/>
      <w:lvlJc w:val="left"/>
      <w:pPr>
        <w:ind w:left="4968" w:hanging="360"/>
      </w:pPr>
      <w:rPr>
        <w:rFonts w:ascii="Wingdings" w:hAnsi="Wingdings" w:hint="default"/>
      </w:rPr>
    </w:lvl>
    <w:lvl w:ilvl="6" w:tplc="0C090001" w:tentative="1">
      <w:start w:val="1"/>
      <w:numFmt w:val="bullet"/>
      <w:lvlText w:val=""/>
      <w:lvlJc w:val="left"/>
      <w:pPr>
        <w:ind w:left="5688" w:hanging="360"/>
      </w:pPr>
      <w:rPr>
        <w:rFonts w:ascii="Symbol" w:hAnsi="Symbol" w:hint="default"/>
      </w:rPr>
    </w:lvl>
    <w:lvl w:ilvl="7" w:tplc="0C090003" w:tentative="1">
      <w:start w:val="1"/>
      <w:numFmt w:val="bullet"/>
      <w:lvlText w:val="o"/>
      <w:lvlJc w:val="left"/>
      <w:pPr>
        <w:ind w:left="6408" w:hanging="360"/>
      </w:pPr>
      <w:rPr>
        <w:rFonts w:ascii="Courier New" w:hAnsi="Courier New" w:cs="Courier New" w:hint="default"/>
      </w:rPr>
    </w:lvl>
    <w:lvl w:ilvl="8" w:tplc="0C090005" w:tentative="1">
      <w:start w:val="1"/>
      <w:numFmt w:val="bullet"/>
      <w:lvlText w:val=""/>
      <w:lvlJc w:val="left"/>
      <w:pPr>
        <w:ind w:left="7128" w:hanging="360"/>
      </w:pPr>
      <w:rPr>
        <w:rFonts w:ascii="Wingdings" w:hAnsi="Wingdings" w:hint="default"/>
      </w:rPr>
    </w:lvl>
  </w:abstractNum>
  <w:abstractNum w:abstractNumId="30" w15:restartNumberingAfterBreak="0">
    <w:nsid w:val="47AC4E2C"/>
    <w:multiLevelType w:val="hybridMultilevel"/>
    <w:tmpl w:val="8D8218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49562C06"/>
    <w:multiLevelType w:val="hybridMultilevel"/>
    <w:tmpl w:val="1EE0F78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4B096D1A"/>
    <w:multiLevelType w:val="hybridMultilevel"/>
    <w:tmpl w:val="87068A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4B972B3B"/>
    <w:multiLevelType w:val="hybridMultilevel"/>
    <w:tmpl w:val="6476970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CB3268D"/>
    <w:multiLevelType w:val="hybridMultilevel"/>
    <w:tmpl w:val="0D68D3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28575E6"/>
    <w:multiLevelType w:val="hybridMultilevel"/>
    <w:tmpl w:val="8E002C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5060F0E"/>
    <w:multiLevelType w:val="hybridMultilevel"/>
    <w:tmpl w:val="A35EEED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57BF0389"/>
    <w:multiLevelType w:val="hybridMultilevel"/>
    <w:tmpl w:val="9D72B0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5CBA05F1"/>
    <w:multiLevelType w:val="hybridMultilevel"/>
    <w:tmpl w:val="486CC7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5D57190D"/>
    <w:multiLevelType w:val="hybridMultilevel"/>
    <w:tmpl w:val="8B64F1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5E930AFA"/>
    <w:multiLevelType w:val="hybridMultilevel"/>
    <w:tmpl w:val="B65A15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5FA804C4"/>
    <w:multiLevelType w:val="hybridMultilevel"/>
    <w:tmpl w:val="10BECE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60F84575"/>
    <w:multiLevelType w:val="hybridMultilevel"/>
    <w:tmpl w:val="E0F81E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680835AF"/>
    <w:multiLevelType w:val="hybridMultilevel"/>
    <w:tmpl w:val="55E224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69BB79E7"/>
    <w:multiLevelType w:val="hybridMultilevel"/>
    <w:tmpl w:val="A21EE40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6A046DF7"/>
    <w:multiLevelType w:val="hybridMultilevel"/>
    <w:tmpl w:val="74A2FA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6A837DA2"/>
    <w:multiLevelType w:val="hybridMultilevel"/>
    <w:tmpl w:val="0960036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6B94638B"/>
    <w:multiLevelType w:val="hybridMultilevel"/>
    <w:tmpl w:val="93467868"/>
    <w:lvl w:ilvl="0" w:tplc="0C090003">
      <w:start w:val="1"/>
      <w:numFmt w:val="bullet"/>
      <w:lvlText w:val="o"/>
      <w:lvlJc w:val="left"/>
      <w:pPr>
        <w:ind w:left="1008" w:hanging="360"/>
      </w:pPr>
      <w:rPr>
        <w:rFonts w:ascii="Courier New" w:hAnsi="Courier New" w:cs="Courier New" w:hint="default"/>
      </w:rPr>
    </w:lvl>
    <w:lvl w:ilvl="1" w:tplc="0C090003" w:tentative="1">
      <w:start w:val="1"/>
      <w:numFmt w:val="bullet"/>
      <w:lvlText w:val="o"/>
      <w:lvlJc w:val="left"/>
      <w:pPr>
        <w:ind w:left="1728" w:hanging="360"/>
      </w:pPr>
      <w:rPr>
        <w:rFonts w:ascii="Courier New" w:hAnsi="Courier New" w:cs="Courier New" w:hint="default"/>
      </w:rPr>
    </w:lvl>
    <w:lvl w:ilvl="2" w:tplc="0C090005" w:tentative="1">
      <w:start w:val="1"/>
      <w:numFmt w:val="bullet"/>
      <w:lvlText w:val=""/>
      <w:lvlJc w:val="left"/>
      <w:pPr>
        <w:ind w:left="2448" w:hanging="360"/>
      </w:pPr>
      <w:rPr>
        <w:rFonts w:ascii="Wingdings" w:hAnsi="Wingdings" w:hint="default"/>
      </w:rPr>
    </w:lvl>
    <w:lvl w:ilvl="3" w:tplc="0C090001" w:tentative="1">
      <w:start w:val="1"/>
      <w:numFmt w:val="bullet"/>
      <w:lvlText w:val=""/>
      <w:lvlJc w:val="left"/>
      <w:pPr>
        <w:ind w:left="3168" w:hanging="360"/>
      </w:pPr>
      <w:rPr>
        <w:rFonts w:ascii="Symbol" w:hAnsi="Symbol" w:hint="default"/>
      </w:rPr>
    </w:lvl>
    <w:lvl w:ilvl="4" w:tplc="0C090003" w:tentative="1">
      <w:start w:val="1"/>
      <w:numFmt w:val="bullet"/>
      <w:lvlText w:val="o"/>
      <w:lvlJc w:val="left"/>
      <w:pPr>
        <w:ind w:left="3888" w:hanging="360"/>
      </w:pPr>
      <w:rPr>
        <w:rFonts w:ascii="Courier New" w:hAnsi="Courier New" w:cs="Courier New" w:hint="default"/>
      </w:rPr>
    </w:lvl>
    <w:lvl w:ilvl="5" w:tplc="0C090005" w:tentative="1">
      <w:start w:val="1"/>
      <w:numFmt w:val="bullet"/>
      <w:lvlText w:val=""/>
      <w:lvlJc w:val="left"/>
      <w:pPr>
        <w:ind w:left="4608" w:hanging="360"/>
      </w:pPr>
      <w:rPr>
        <w:rFonts w:ascii="Wingdings" w:hAnsi="Wingdings" w:hint="default"/>
      </w:rPr>
    </w:lvl>
    <w:lvl w:ilvl="6" w:tplc="0C090001" w:tentative="1">
      <w:start w:val="1"/>
      <w:numFmt w:val="bullet"/>
      <w:lvlText w:val=""/>
      <w:lvlJc w:val="left"/>
      <w:pPr>
        <w:ind w:left="5328" w:hanging="360"/>
      </w:pPr>
      <w:rPr>
        <w:rFonts w:ascii="Symbol" w:hAnsi="Symbol" w:hint="default"/>
      </w:rPr>
    </w:lvl>
    <w:lvl w:ilvl="7" w:tplc="0C090003" w:tentative="1">
      <w:start w:val="1"/>
      <w:numFmt w:val="bullet"/>
      <w:lvlText w:val="o"/>
      <w:lvlJc w:val="left"/>
      <w:pPr>
        <w:ind w:left="6048" w:hanging="360"/>
      </w:pPr>
      <w:rPr>
        <w:rFonts w:ascii="Courier New" w:hAnsi="Courier New" w:cs="Courier New" w:hint="default"/>
      </w:rPr>
    </w:lvl>
    <w:lvl w:ilvl="8" w:tplc="0C090005" w:tentative="1">
      <w:start w:val="1"/>
      <w:numFmt w:val="bullet"/>
      <w:lvlText w:val=""/>
      <w:lvlJc w:val="left"/>
      <w:pPr>
        <w:ind w:left="6768" w:hanging="360"/>
      </w:pPr>
      <w:rPr>
        <w:rFonts w:ascii="Wingdings" w:hAnsi="Wingdings" w:hint="default"/>
      </w:rPr>
    </w:lvl>
  </w:abstractNum>
  <w:abstractNum w:abstractNumId="48" w15:restartNumberingAfterBreak="0">
    <w:nsid w:val="6BD35042"/>
    <w:multiLevelType w:val="hybridMultilevel"/>
    <w:tmpl w:val="CDE8E4B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6F9D2155"/>
    <w:multiLevelType w:val="hybridMultilevel"/>
    <w:tmpl w:val="866425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70221A64"/>
    <w:multiLevelType w:val="hybridMultilevel"/>
    <w:tmpl w:val="2870B0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15:restartNumberingAfterBreak="0">
    <w:nsid w:val="70A547F8"/>
    <w:multiLevelType w:val="hybridMultilevel"/>
    <w:tmpl w:val="81F2CA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9CC489F"/>
    <w:multiLevelType w:val="hybridMultilevel"/>
    <w:tmpl w:val="972272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7B2B04B0"/>
    <w:multiLevelType w:val="hybridMultilevel"/>
    <w:tmpl w:val="226601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15:restartNumberingAfterBreak="0">
    <w:nsid w:val="7CD719AC"/>
    <w:multiLevelType w:val="hybridMultilevel"/>
    <w:tmpl w:val="389AB5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7E654714"/>
    <w:multiLevelType w:val="hybridMultilevel"/>
    <w:tmpl w:val="10280B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15:restartNumberingAfterBreak="0">
    <w:nsid w:val="7F9A1228"/>
    <w:multiLevelType w:val="hybridMultilevel"/>
    <w:tmpl w:val="8D325BAE"/>
    <w:lvl w:ilvl="0" w:tplc="0C090001">
      <w:start w:val="1"/>
      <w:numFmt w:val="bullet"/>
      <w:lvlText w:val=""/>
      <w:lvlJc w:val="left"/>
      <w:pPr>
        <w:ind w:left="766" w:hanging="360"/>
      </w:pPr>
      <w:rPr>
        <w:rFonts w:ascii="Symbol" w:hAnsi="Symbol" w:hint="default"/>
      </w:rPr>
    </w:lvl>
    <w:lvl w:ilvl="1" w:tplc="0C090003" w:tentative="1">
      <w:start w:val="1"/>
      <w:numFmt w:val="bullet"/>
      <w:lvlText w:val="o"/>
      <w:lvlJc w:val="left"/>
      <w:pPr>
        <w:ind w:left="1486" w:hanging="360"/>
      </w:pPr>
      <w:rPr>
        <w:rFonts w:ascii="Courier New" w:hAnsi="Courier New" w:cs="Courier New" w:hint="default"/>
      </w:rPr>
    </w:lvl>
    <w:lvl w:ilvl="2" w:tplc="0C090005" w:tentative="1">
      <w:start w:val="1"/>
      <w:numFmt w:val="bullet"/>
      <w:lvlText w:val=""/>
      <w:lvlJc w:val="left"/>
      <w:pPr>
        <w:ind w:left="2206" w:hanging="360"/>
      </w:pPr>
      <w:rPr>
        <w:rFonts w:ascii="Wingdings" w:hAnsi="Wingdings" w:hint="default"/>
      </w:rPr>
    </w:lvl>
    <w:lvl w:ilvl="3" w:tplc="0C090001" w:tentative="1">
      <w:start w:val="1"/>
      <w:numFmt w:val="bullet"/>
      <w:lvlText w:val=""/>
      <w:lvlJc w:val="left"/>
      <w:pPr>
        <w:ind w:left="2926" w:hanging="360"/>
      </w:pPr>
      <w:rPr>
        <w:rFonts w:ascii="Symbol" w:hAnsi="Symbol" w:hint="default"/>
      </w:rPr>
    </w:lvl>
    <w:lvl w:ilvl="4" w:tplc="0C090003" w:tentative="1">
      <w:start w:val="1"/>
      <w:numFmt w:val="bullet"/>
      <w:lvlText w:val="o"/>
      <w:lvlJc w:val="left"/>
      <w:pPr>
        <w:ind w:left="3646" w:hanging="360"/>
      </w:pPr>
      <w:rPr>
        <w:rFonts w:ascii="Courier New" w:hAnsi="Courier New" w:cs="Courier New" w:hint="default"/>
      </w:rPr>
    </w:lvl>
    <w:lvl w:ilvl="5" w:tplc="0C090005" w:tentative="1">
      <w:start w:val="1"/>
      <w:numFmt w:val="bullet"/>
      <w:lvlText w:val=""/>
      <w:lvlJc w:val="left"/>
      <w:pPr>
        <w:ind w:left="4366" w:hanging="360"/>
      </w:pPr>
      <w:rPr>
        <w:rFonts w:ascii="Wingdings" w:hAnsi="Wingdings" w:hint="default"/>
      </w:rPr>
    </w:lvl>
    <w:lvl w:ilvl="6" w:tplc="0C090001" w:tentative="1">
      <w:start w:val="1"/>
      <w:numFmt w:val="bullet"/>
      <w:lvlText w:val=""/>
      <w:lvlJc w:val="left"/>
      <w:pPr>
        <w:ind w:left="5086" w:hanging="360"/>
      </w:pPr>
      <w:rPr>
        <w:rFonts w:ascii="Symbol" w:hAnsi="Symbol" w:hint="default"/>
      </w:rPr>
    </w:lvl>
    <w:lvl w:ilvl="7" w:tplc="0C090003" w:tentative="1">
      <w:start w:val="1"/>
      <w:numFmt w:val="bullet"/>
      <w:lvlText w:val="o"/>
      <w:lvlJc w:val="left"/>
      <w:pPr>
        <w:ind w:left="5806" w:hanging="360"/>
      </w:pPr>
      <w:rPr>
        <w:rFonts w:ascii="Courier New" w:hAnsi="Courier New" w:cs="Courier New" w:hint="default"/>
      </w:rPr>
    </w:lvl>
    <w:lvl w:ilvl="8" w:tplc="0C090005" w:tentative="1">
      <w:start w:val="1"/>
      <w:numFmt w:val="bullet"/>
      <w:lvlText w:val=""/>
      <w:lvlJc w:val="left"/>
      <w:pPr>
        <w:ind w:left="6526" w:hanging="360"/>
      </w:pPr>
      <w:rPr>
        <w:rFonts w:ascii="Wingdings" w:hAnsi="Wingdings" w:hint="default"/>
      </w:rPr>
    </w:lvl>
  </w:abstractNum>
  <w:num w:numId="1" w16cid:durableId="1440644052">
    <w:abstractNumId w:val="37"/>
  </w:num>
  <w:num w:numId="2" w16cid:durableId="596905706">
    <w:abstractNumId w:val="35"/>
  </w:num>
  <w:num w:numId="3" w16cid:durableId="412166833">
    <w:abstractNumId w:val="0"/>
  </w:num>
  <w:num w:numId="4" w16cid:durableId="290862424">
    <w:abstractNumId w:val="16"/>
  </w:num>
  <w:num w:numId="5" w16cid:durableId="844049296">
    <w:abstractNumId w:val="46"/>
  </w:num>
  <w:num w:numId="6" w16cid:durableId="1834182906">
    <w:abstractNumId w:val="1"/>
  </w:num>
  <w:num w:numId="7" w16cid:durableId="1002126054">
    <w:abstractNumId w:val="23"/>
  </w:num>
  <w:num w:numId="8" w16cid:durableId="1591234092">
    <w:abstractNumId w:val="10"/>
  </w:num>
  <w:num w:numId="9" w16cid:durableId="1851329593">
    <w:abstractNumId w:val="6"/>
  </w:num>
  <w:num w:numId="10" w16cid:durableId="704447264">
    <w:abstractNumId w:val="34"/>
  </w:num>
  <w:num w:numId="11" w16cid:durableId="113329979">
    <w:abstractNumId w:val="2"/>
  </w:num>
  <w:num w:numId="12" w16cid:durableId="2101174326">
    <w:abstractNumId w:val="20"/>
  </w:num>
  <w:num w:numId="13" w16cid:durableId="1763573844">
    <w:abstractNumId w:val="51"/>
  </w:num>
  <w:num w:numId="14" w16cid:durableId="351805226">
    <w:abstractNumId w:val="33"/>
  </w:num>
  <w:num w:numId="15" w16cid:durableId="1590432028">
    <w:abstractNumId w:val="8"/>
  </w:num>
  <w:num w:numId="16" w16cid:durableId="1521117702">
    <w:abstractNumId w:val="21"/>
  </w:num>
  <w:num w:numId="17" w16cid:durableId="1852454634">
    <w:abstractNumId w:val="52"/>
  </w:num>
  <w:num w:numId="18" w16cid:durableId="1884905737">
    <w:abstractNumId w:val="38"/>
  </w:num>
  <w:num w:numId="19" w16cid:durableId="2011173063">
    <w:abstractNumId w:val="31"/>
  </w:num>
  <w:num w:numId="20" w16cid:durableId="1086922990">
    <w:abstractNumId w:val="50"/>
  </w:num>
  <w:num w:numId="21" w16cid:durableId="287051889">
    <w:abstractNumId w:val="42"/>
  </w:num>
  <w:num w:numId="22" w16cid:durableId="1477603154">
    <w:abstractNumId w:val="55"/>
  </w:num>
  <w:num w:numId="23" w16cid:durableId="1353724627">
    <w:abstractNumId w:val="9"/>
  </w:num>
  <w:num w:numId="24" w16cid:durableId="319236067">
    <w:abstractNumId w:val="44"/>
  </w:num>
  <w:num w:numId="25" w16cid:durableId="83576094">
    <w:abstractNumId w:val="29"/>
  </w:num>
  <w:num w:numId="26" w16cid:durableId="2033217815">
    <w:abstractNumId w:val="28"/>
  </w:num>
  <w:num w:numId="27" w16cid:durableId="439304272">
    <w:abstractNumId w:val="3"/>
  </w:num>
  <w:num w:numId="28" w16cid:durableId="858664635">
    <w:abstractNumId w:val="54"/>
  </w:num>
  <w:num w:numId="29" w16cid:durableId="2033526306">
    <w:abstractNumId w:val="14"/>
  </w:num>
  <w:num w:numId="30" w16cid:durableId="1595092797">
    <w:abstractNumId w:val="53"/>
  </w:num>
  <w:num w:numId="31" w16cid:durableId="1743719716">
    <w:abstractNumId w:val="4"/>
  </w:num>
  <w:num w:numId="32" w16cid:durableId="1772357153">
    <w:abstractNumId w:val="30"/>
  </w:num>
  <w:num w:numId="33" w16cid:durableId="1235237872">
    <w:abstractNumId w:val="19"/>
  </w:num>
  <w:num w:numId="34" w16cid:durableId="1398817474">
    <w:abstractNumId w:val="25"/>
  </w:num>
  <w:num w:numId="35" w16cid:durableId="1219895903">
    <w:abstractNumId w:val="26"/>
  </w:num>
  <w:num w:numId="36" w16cid:durableId="512035448">
    <w:abstractNumId w:val="39"/>
  </w:num>
  <w:num w:numId="37" w16cid:durableId="1271547008">
    <w:abstractNumId w:val="15"/>
  </w:num>
  <w:num w:numId="38" w16cid:durableId="1576940782">
    <w:abstractNumId w:val="36"/>
  </w:num>
  <w:num w:numId="39" w16cid:durableId="1241863574">
    <w:abstractNumId w:val="12"/>
  </w:num>
  <w:num w:numId="40" w16cid:durableId="183911372">
    <w:abstractNumId w:val="13"/>
  </w:num>
  <w:num w:numId="41" w16cid:durableId="203905421">
    <w:abstractNumId w:val="32"/>
  </w:num>
  <w:num w:numId="42" w16cid:durableId="107968128">
    <w:abstractNumId w:val="43"/>
  </w:num>
  <w:num w:numId="43" w16cid:durableId="1800761233">
    <w:abstractNumId w:val="40"/>
  </w:num>
  <w:num w:numId="44" w16cid:durableId="881360243">
    <w:abstractNumId w:val="47"/>
  </w:num>
  <w:num w:numId="45" w16cid:durableId="1434977129">
    <w:abstractNumId w:val="49"/>
  </w:num>
  <w:num w:numId="46" w16cid:durableId="1577014829">
    <w:abstractNumId w:val="22"/>
  </w:num>
  <w:num w:numId="47" w16cid:durableId="645938333">
    <w:abstractNumId w:val="5"/>
  </w:num>
  <w:num w:numId="48" w16cid:durableId="156768918">
    <w:abstractNumId w:val="11"/>
  </w:num>
  <w:num w:numId="49" w16cid:durableId="1837652473">
    <w:abstractNumId w:val="41"/>
  </w:num>
  <w:num w:numId="50" w16cid:durableId="763913329">
    <w:abstractNumId w:val="7"/>
  </w:num>
  <w:num w:numId="51" w16cid:durableId="1969774287">
    <w:abstractNumId w:val="56"/>
  </w:num>
  <w:num w:numId="52" w16cid:durableId="1865897084">
    <w:abstractNumId w:val="48"/>
  </w:num>
  <w:num w:numId="53" w16cid:durableId="1577321169">
    <w:abstractNumId w:val="24"/>
  </w:num>
  <w:num w:numId="54" w16cid:durableId="1105543448">
    <w:abstractNumId w:val="45"/>
  </w:num>
  <w:num w:numId="55" w16cid:durableId="969242333">
    <w:abstractNumId w:val="27"/>
  </w:num>
  <w:num w:numId="56" w16cid:durableId="1729961025">
    <w:abstractNumId w:val="18"/>
  </w:num>
  <w:num w:numId="57" w16cid:durableId="957686427">
    <w:abstractNumId w:val="17"/>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uest User">
    <w15:presenceInfo w15:providerId="AD" w15:userId="S::urn:spo:tenantanon#f721524d-ea60-4048-bc46-757d4b5f9fe8::"/>
  </w15:person>
  <w15:person w15:author="Nick Hill">
    <w15:presenceInfo w15:providerId="AD" w15:userId="S::nickh@spc.int::f4a77ed9-1aad-41c6-a77a-4b64f1926f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linkStyl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66B"/>
    <w:rsid w:val="00000A7C"/>
    <w:rsid w:val="00001CEB"/>
    <w:rsid w:val="00002C50"/>
    <w:rsid w:val="000041A5"/>
    <w:rsid w:val="00004665"/>
    <w:rsid w:val="00004AA7"/>
    <w:rsid w:val="0000513A"/>
    <w:rsid w:val="0000522E"/>
    <w:rsid w:val="00006CCC"/>
    <w:rsid w:val="0000792A"/>
    <w:rsid w:val="00010975"/>
    <w:rsid w:val="00011CB2"/>
    <w:rsid w:val="00012D6A"/>
    <w:rsid w:val="0001334A"/>
    <w:rsid w:val="000145EB"/>
    <w:rsid w:val="00014D9E"/>
    <w:rsid w:val="000206C1"/>
    <w:rsid w:val="00021326"/>
    <w:rsid w:val="000222BF"/>
    <w:rsid w:val="000222CA"/>
    <w:rsid w:val="000228BF"/>
    <w:rsid w:val="00022C95"/>
    <w:rsid w:val="00025B8E"/>
    <w:rsid w:val="000262DC"/>
    <w:rsid w:val="00030A87"/>
    <w:rsid w:val="0003148A"/>
    <w:rsid w:val="0003709B"/>
    <w:rsid w:val="0004010C"/>
    <w:rsid w:val="00040B66"/>
    <w:rsid w:val="00045FF3"/>
    <w:rsid w:val="000465B3"/>
    <w:rsid w:val="000466C1"/>
    <w:rsid w:val="00046DA8"/>
    <w:rsid w:val="00046F06"/>
    <w:rsid w:val="0005089D"/>
    <w:rsid w:val="0005229E"/>
    <w:rsid w:val="00053C80"/>
    <w:rsid w:val="00054614"/>
    <w:rsid w:val="000560DD"/>
    <w:rsid w:val="00056123"/>
    <w:rsid w:val="0005638B"/>
    <w:rsid w:val="0005652F"/>
    <w:rsid w:val="000567E5"/>
    <w:rsid w:val="000568D3"/>
    <w:rsid w:val="00060B28"/>
    <w:rsid w:val="00061034"/>
    <w:rsid w:val="00061052"/>
    <w:rsid w:val="000624D5"/>
    <w:rsid w:val="000626E1"/>
    <w:rsid w:val="00062A20"/>
    <w:rsid w:val="00062AD3"/>
    <w:rsid w:val="00062D9E"/>
    <w:rsid w:val="0006339C"/>
    <w:rsid w:val="000638B2"/>
    <w:rsid w:val="00064161"/>
    <w:rsid w:val="00064F63"/>
    <w:rsid w:val="0006557F"/>
    <w:rsid w:val="000674EA"/>
    <w:rsid w:val="00067821"/>
    <w:rsid w:val="00071A1C"/>
    <w:rsid w:val="0007269D"/>
    <w:rsid w:val="00072CB9"/>
    <w:rsid w:val="00073C1D"/>
    <w:rsid w:val="00073F2F"/>
    <w:rsid w:val="0007493D"/>
    <w:rsid w:val="0007552D"/>
    <w:rsid w:val="000763DA"/>
    <w:rsid w:val="00077C19"/>
    <w:rsid w:val="0008071A"/>
    <w:rsid w:val="000807A2"/>
    <w:rsid w:val="000807FB"/>
    <w:rsid w:val="0008153E"/>
    <w:rsid w:val="000817D6"/>
    <w:rsid w:val="00081DA6"/>
    <w:rsid w:val="00082DA3"/>
    <w:rsid w:val="00082F70"/>
    <w:rsid w:val="00084E01"/>
    <w:rsid w:val="00085B22"/>
    <w:rsid w:val="000902F4"/>
    <w:rsid w:val="000905B2"/>
    <w:rsid w:val="00090850"/>
    <w:rsid w:val="00091201"/>
    <w:rsid w:val="00091D8A"/>
    <w:rsid w:val="00092DBD"/>
    <w:rsid w:val="00092E76"/>
    <w:rsid w:val="000963AC"/>
    <w:rsid w:val="000967E7"/>
    <w:rsid w:val="000A0442"/>
    <w:rsid w:val="000A1A56"/>
    <w:rsid w:val="000A2331"/>
    <w:rsid w:val="000A2EEA"/>
    <w:rsid w:val="000A5AEA"/>
    <w:rsid w:val="000A5BD9"/>
    <w:rsid w:val="000A5C84"/>
    <w:rsid w:val="000A65B4"/>
    <w:rsid w:val="000A7213"/>
    <w:rsid w:val="000A767C"/>
    <w:rsid w:val="000A7828"/>
    <w:rsid w:val="000B0BAF"/>
    <w:rsid w:val="000B2D2B"/>
    <w:rsid w:val="000B483F"/>
    <w:rsid w:val="000B4C7F"/>
    <w:rsid w:val="000B4D01"/>
    <w:rsid w:val="000B5612"/>
    <w:rsid w:val="000B5A46"/>
    <w:rsid w:val="000B78E4"/>
    <w:rsid w:val="000B7DC4"/>
    <w:rsid w:val="000C01BF"/>
    <w:rsid w:val="000C06D0"/>
    <w:rsid w:val="000C17E6"/>
    <w:rsid w:val="000C3500"/>
    <w:rsid w:val="000C45B5"/>
    <w:rsid w:val="000C5021"/>
    <w:rsid w:val="000C5E83"/>
    <w:rsid w:val="000C6232"/>
    <w:rsid w:val="000C6A83"/>
    <w:rsid w:val="000D05C0"/>
    <w:rsid w:val="000D0AA8"/>
    <w:rsid w:val="000D316B"/>
    <w:rsid w:val="000D5088"/>
    <w:rsid w:val="000D516B"/>
    <w:rsid w:val="000E000D"/>
    <w:rsid w:val="000E11D8"/>
    <w:rsid w:val="000E23F0"/>
    <w:rsid w:val="000E2433"/>
    <w:rsid w:val="000E2D3B"/>
    <w:rsid w:val="000E2DA0"/>
    <w:rsid w:val="000E3966"/>
    <w:rsid w:val="000E3E43"/>
    <w:rsid w:val="000E4B50"/>
    <w:rsid w:val="000E780B"/>
    <w:rsid w:val="000F04EA"/>
    <w:rsid w:val="000F09BC"/>
    <w:rsid w:val="000F2E3F"/>
    <w:rsid w:val="000F32BE"/>
    <w:rsid w:val="000F36F2"/>
    <w:rsid w:val="000F414C"/>
    <w:rsid w:val="0010133B"/>
    <w:rsid w:val="001020EF"/>
    <w:rsid w:val="00103563"/>
    <w:rsid w:val="00103711"/>
    <w:rsid w:val="001045AE"/>
    <w:rsid w:val="001049DF"/>
    <w:rsid w:val="00104ECE"/>
    <w:rsid w:val="00104FDB"/>
    <w:rsid w:val="0010511D"/>
    <w:rsid w:val="001052F8"/>
    <w:rsid w:val="00107593"/>
    <w:rsid w:val="001076AE"/>
    <w:rsid w:val="001079C8"/>
    <w:rsid w:val="00110473"/>
    <w:rsid w:val="00111B20"/>
    <w:rsid w:val="00112EA5"/>
    <w:rsid w:val="001135B3"/>
    <w:rsid w:val="00113A80"/>
    <w:rsid w:val="00115981"/>
    <w:rsid w:val="00115A54"/>
    <w:rsid w:val="00115EF3"/>
    <w:rsid w:val="00116CB9"/>
    <w:rsid w:val="00117B58"/>
    <w:rsid w:val="00117FA8"/>
    <w:rsid w:val="001207E8"/>
    <w:rsid w:val="00120AA5"/>
    <w:rsid w:val="00120FC9"/>
    <w:rsid w:val="001236E4"/>
    <w:rsid w:val="0012405D"/>
    <w:rsid w:val="00124A50"/>
    <w:rsid w:val="00124A69"/>
    <w:rsid w:val="001252FE"/>
    <w:rsid w:val="00125F6C"/>
    <w:rsid w:val="00126EDF"/>
    <w:rsid w:val="001274E3"/>
    <w:rsid w:val="00132F1C"/>
    <w:rsid w:val="00133090"/>
    <w:rsid w:val="00133E3F"/>
    <w:rsid w:val="00134BC3"/>
    <w:rsid w:val="001358DC"/>
    <w:rsid w:val="0014024D"/>
    <w:rsid w:val="00141046"/>
    <w:rsid w:val="0014152A"/>
    <w:rsid w:val="00141A4F"/>
    <w:rsid w:val="00142BA9"/>
    <w:rsid w:val="00143565"/>
    <w:rsid w:val="001438D3"/>
    <w:rsid w:val="001439CC"/>
    <w:rsid w:val="00145474"/>
    <w:rsid w:val="00145DCC"/>
    <w:rsid w:val="0014687A"/>
    <w:rsid w:val="0014788C"/>
    <w:rsid w:val="001500C4"/>
    <w:rsid w:val="0015030A"/>
    <w:rsid w:val="00150F7B"/>
    <w:rsid w:val="0015126F"/>
    <w:rsid w:val="00151D3E"/>
    <w:rsid w:val="00151E41"/>
    <w:rsid w:val="00151F12"/>
    <w:rsid w:val="0015269C"/>
    <w:rsid w:val="00153519"/>
    <w:rsid w:val="00153923"/>
    <w:rsid w:val="00153E61"/>
    <w:rsid w:val="00153F4C"/>
    <w:rsid w:val="001547C3"/>
    <w:rsid w:val="001553FF"/>
    <w:rsid w:val="00155620"/>
    <w:rsid w:val="00155C1E"/>
    <w:rsid w:val="00155F5A"/>
    <w:rsid w:val="00157264"/>
    <w:rsid w:val="00157AC8"/>
    <w:rsid w:val="00160614"/>
    <w:rsid w:val="0016199E"/>
    <w:rsid w:val="00161D3C"/>
    <w:rsid w:val="001624D5"/>
    <w:rsid w:val="00163031"/>
    <w:rsid w:val="00163287"/>
    <w:rsid w:val="001633C8"/>
    <w:rsid w:val="00163E19"/>
    <w:rsid w:val="00163F97"/>
    <w:rsid w:val="00164D64"/>
    <w:rsid w:val="00164DF1"/>
    <w:rsid w:val="0016504D"/>
    <w:rsid w:val="001656B1"/>
    <w:rsid w:val="00165DA4"/>
    <w:rsid w:val="0016646B"/>
    <w:rsid w:val="00166851"/>
    <w:rsid w:val="00166BFE"/>
    <w:rsid w:val="001677F3"/>
    <w:rsid w:val="00170681"/>
    <w:rsid w:val="00170ECA"/>
    <w:rsid w:val="001711E2"/>
    <w:rsid w:val="0017148A"/>
    <w:rsid w:val="001727DC"/>
    <w:rsid w:val="00174E82"/>
    <w:rsid w:val="00175948"/>
    <w:rsid w:val="00175EDC"/>
    <w:rsid w:val="0017711A"/>
    <w:rsid w:val="0017746F"/>
    <w:rsid w:val="001774EC"/>
    <w:rsid w:val="0017774B"/>
    <w:rsid w:val="001777A7"/>
    <w:rsid w:val="001804F6"/>
    <w:rsid w:val="0018142B"/>
    <w:rsid w:val="00181626"/>
    <w:rsid w:val="001829AC"/>
    <w:rsid w:val="00182DFB"/>
    <w:rsid w:val="00184417"/>
    <w:rsid w:val="00185D4C"/>
    <w:rsid w:val="0018600F"/>
    <w:rsid w:val="00186F69"/>
    <w:rsid w:val="00187382"/>
    <w:rsid w:val="001904FB"/>
    <w:rsid w:val="0019073F"/>
    <w:rsid w:val="001917E5"/>
    <w:rsid w:val="00191C3B"/>
    <w:rsid w:val="00191D3E"/>
    <w:rsid w:val="001928A0"/>
    <w:rsid w:val="00192A5B"/>
    <w:rsid w:val="00193598"/>
    <w:rsid w:val="001938DB"/>
    <w:rsid w:val="00193E60"/>
    <w:rsid w:val="00197597"/>
    <w:rsid w:val="001A33C5"/>
    <w:rsid w:val="001A37E2"/>
    <w:rsid w:val="001A7060"/>
    <w:rsid w:val="001A71B6"/>
    <w:rsid w:val="001A7355"/>
    <w:rsid w:val="001B0ABD"/>
    <w:rsid w:val="001B5A7C"/>
    <w:rsid w:val="001B66FF"/>
    <w:rsid w:val="001B6B60"/>
    <w:rsid w:val="001B6FDA"/>
    <w:rsid w:val="001B7FE8"/>
    <w:rsid w:val="001C01C9"/>
    <w:rsid w:val="001C185E"/>
    <w:rsid w:val="001C3C8F"/>
    <w:rsid w:val="001C3E9B"/>
    <w:rsid w:val="001C7E50"/>
    <w:rsid w:val="001D0E7E"/>
    <w:rsid w:val="001D0F8C"/>
    <w:rsid w:val="001D134C"/>
    <w:rsid w:val="001D1408"/>
    <w:rsid w:val="001D4C6E"/>
    <w:rsid w:val="001D4E3E"/>
    <w:rsid w:val="001D5207"/>
    <w:rsid w:val="001D523C"/>
    <w:rsid w:val="001D7064"/>
    <w:rsid w:val="001E041A"/>
    <w:rsid w:val="001E12A4"/>
    <w:rsid w:val="001E3070"/>
    <w:rsid w:val="001E3AD9"/>
    <w:rsid w:val="001E3BBE"/>
    <w:rsid w:val="001E4E75"/>
    <w:rsid w:val="001E582E"/>
    <w:rsid w:val="001E5E78"/>
    <w:rsid w:val="001E63D7"/>
    <w:rsid w:val="001E7505"/>
    <w:rsid w:val="001E79BB"/>
    <w:rsid w:val="001E7DA0"/>
    <w:rsid w:val="001F0118"/>
    <w:rsid w:val="001F18A1"/>
    <w:rsid w:val="001F19BF"/>
    <w:rsid w:val="001F2401"/>
    <w:rsid w:val="001F2418"/>
    <w:rsid w:val="001F2778"/>
    <w:rsid w:val="001F2894"/>
    <w:rsid w:val="001F29D8"/>
    <w:rsid w:val="001F4651"/>
    <w:rsid w:val="001F590E"/>
    <w:rsid w:val="001F6A17"/>
    <w:rsid w:val="00200159"/>
    <w:rsid w:val="0020149E"/>
    <w:rsid w:val="00201602"/>
    <w:rsid w:val="00202C6A"/>
    <w:rsid w:val="00202F0C"/>
    <w:rsid w:val="002030F3"/>
    <w:rsid w:val="0020335D"/>
    <w:rsid w:val="0020369A"/>
    <w:rsid w:val="00203D3D"/>
    <w:rsid w:val="0020441C"/>
    <w:rsid w:val="002047AB"/>
    <w:rsid w:val="00204DA0"/>
    <w:rsid w:val="00206680"/>
    <w:rsid w:val="002069CA"/>
    <w:rsid w:val="00207803"/>
    <w:rsid w:val="00210071"/>
    <w:rsid w:val="00210E8D"/>
    <w:rsid w:val="00211701"/>
    <w:rsid w:val="002134B0"/>
    <w:rsid w:val="0021488E"/>
    <w:rsid w:val="002148B9"/>
    <w:rsid w:val="00214A83"/>
    <w:rsid w:val="00214AEB"/>
    <w:rsid w:val="002151BE"/>
    <w:rsid w:val="00216916"/>
    <w:rsid w:val="00216E0A"/>
    <w:rsid w:val="00216F53"/>
    <w:rsid w:val="00220101"/>
    <w:rsid w:val="00220726"/>
    <w:rsid w:val="0022210F"/>
    <w:rsid w:val="00222601"/>
    <w:rsid w:val="002238E7"/>
    <w:rsid w:val="00223F2A"/>
    <w:rsid w:val="002245DD"/>
    <w:rsid w:val="0022508B"/>
    <w:rsid w:val="0022517D"/>
    <w:rsid w:val="0022572A"/>
    <w:rsid w:val="00227331"/>
    <w:rsid w:val="00227D9C"/>
    <w:rsid w:val="002344E8"/>
    <w:rsid w:val="002348C2"/>
    <w:rsid w:val="002351A9"/>
    <w:rsid w:val="002356A7"/>
    <w:rsid w:val="00236968"/>
    <w:rsid w:val="00237C08"/>
    <w:rsid w:val="00237C09"/>
    <w:rsid w:val="00237F8A"/>
    <w:rsid w:val="002401F6"/>
    <w:rsid w:val="002403D2"/>
    <w:rsid w:val="002411C7"/>
    <w:rsid w:val="002418D0"/>
    <w:rsid w:val="00241E2F"/>
    <w:rsid w:val="00242D50"/>
    <w:rsid w:val="0024528E"/>
    <w:rsid w:val="002457A5"/>
    <w:rsid w:val="002476F0"/>
    <w:rsid w:val="00251136"/>
    <w:rsid w:val="00252017"/>
    <w:rsid w:val="002522DE"/>
    <w:rsid w:val="0025270F"/>
    <w:rsid w:val="00252EB9"/>
    <w:rsid w:val="00253A41"/>
    <w:rsid w:val="0025545B"/>
    <w:rsid w:val="00255D73"/>
    <w:rsid w:val="00260807"/>
    <w:rsid w:val="002625F3"/>
    <w:rsid w:val="002664BD"/>
    <w:rsid w:val="002667FC"/>
    <w:rsid w:val="00266F09"/>
    <w:rsid w:val="00270204"/>
    <w:rsid w:val="002709E3"/>
    <w:rsid w:val="0027112A"/>
    <w:rsid w:val="0027193C"/>
    <w:rsid w:val="00271CA8"/>
    <w:rsid w:val="00272D12"/>
    <w:rsid w:val="00273010"/>
    <w:rsid w:val="002732F3"/>
    <w:rsid w:val="00274AC9"/>
    <w:rsid w:val="0027569B"/>
    <w:rsid w:val="00275977"/>
    <w:rsid w:val="00275E6B"/>
    <w:rsid w:val="00276D1B"/>
    <w:rsid w:val="00276DAE"/>
    <w:rsid w:val="002806DA"/>
    <w:rsid w:val="00281898"/>
    <w:rsid w:val="0028244D"/>
    <w:rsid w:val="0028289A"/>
    <w:rsid w:val="00282D5D"/>
    <w:rsid w:val="002847C9"/>
    <w:rsid w:val="00284CE8"/>
    <w:rsid w:val="00285F50"/>
    <w:rsid w:val="0028660D"/>
    <w:rsid w:val="00287DDA"/>
    <w:rsid w:val="00290357"/>
    <w:rsid w:val="0029038F"/>
    <w:rsid w:val="0029119D"/>
    <w:rsid w:val="00292723"/>
    <w:rsid w:val="0029368D"/>
    <w:rsid w:val="002967D1"/>
    <w:rsid w:val="002967D3"/>
    <w:rsid w:val="00296BFA"/>
    <w:rsid w:val="002A1094"/>
    <w:rsid w:val="002A1D5F"/>
    <w:rsid w:val="002A263B"/>
    <w:rsid w:val="002A3A15"/>
    <w:rsid w:val="002A3DDF"/>
    <w:rsid w:val="002A56B4"/>
    <w:rsid w:val="002A6D13"/>
    <w:rsid w:val="002A78EE"/>
    <w:rsid w:val="002B0BC3"/>
    <w:rsid w:val="002B1048"/>
    <w:rsid w:val="002B23AA"/>
    <w:rsid w:val="002B2AE8"/>
    <w:rsid w:val="002B2C7F"/>
    <w:rsid w:val="002B2D9F"/>
    <w:rsid w:val="002B4B9A"/>
    <w:rsid w:val="002B4CB8"/>
    <w:rsid w:val="002B4D86"/>
    <w:rsid w:val="002B5A99"/>
    <w:rsid w:val="002B5C9B"/>
    <w:rsid w:val="002B617F"/>
    <w:rsid w:val="002B6F5E"/>
    <w:rsid w:val="002C174A"/>
    <w:rsid w:val="002C17C5"/>
    <w:rsid w:val="002C1EEF"/>
    <w:rsid w:val="002C25A2"/>
    <w:rsid w:val="002C2D38"/>
    <w:rsid w:val="002C2D93"/>
    <w:rsid w:val="002C3B46"/>
    <w:rsid w:val="002C3DE5"/>
    <w:rsid w:val="002C415B"/>
    <w:rsid w:val="002C55A4"/>
    <w:rsid w:val="002C7757"/>
    <w:rsid w:val="002D15D6"/>
    <w:rsid w:val="002D1851"/>
    <w:rsid w:val="002D21C7"/>
    <w:rsid w:val="002D2233"/>
    <w:rsid w:val="002D2B9D"/>
    <w:rsid w:val="002D375D"/>
    <w:rsid w:val="002D46A2"/>
    <w:rsid w:val="002D5064"/>
    <w:rsid w:val="002D609D"/>
    <w:rsid w:val="002D641C"/>
    <w:rsid w:val="002D7E8C"/>
    <w:rsid w:val="002E0CEE"/>
    <w:rsid w:val="002E13BA"/>
    <w:rsid w:val="002E2B85"/>
    <w:rsid w:val="002E2F02"/>
    <w:rsid w:val="002E55EF"/>
    <w:rsid w:val="002E5C3A"/>
    <w:rsid w:val="002F0923"/>
    <w:rsid w:val="002F0B35"/>
    <w:rsid w:val="002F0B6A"/>
    <w:rsid w:val="002F1382"/>
    <w:rsid w:val="002F1879"/>
    <w:rsid w:val="002F327B"/>
    <w:rsid w:val="002F3903"/>
    <w:rsid w:val="002F4034"/>
    <w:rsid w:val="002F41B9"/>
    <w:rsid w:val="002F6492"/>
    <w:rsid w:val="002F6BEE"/>
    <w:rsid w:val="002F7332"/>
    <w:rsid w:val="00300BFB"/>
    <w:rsid w:val="00301B1F"/>
    <w:rsid w:val="00301FB5"/>
    <w:rsid w:val="00302982"/>
    <w:rsid w:val="0030440E"/>
    <w:rsid w:val="00305F79"/>
    <w:rsid w:val="003072C4"/>
    <w:rsid w:val="00307C83"/>
    <w:rsid w:val="003112CD"/>
    <w:rsid w:val="003117B8"/>
    <w:rsid w:val="003126D6"/>
    <w:rsid w:val="0031302C"/>
    <w:rsid w:val="0031364C"/>
    <w:rsid w:val="003150BF"/>
    <w:rsid w:val="00315746"/>
    <w:rsid w:val="00316BEC"/>
    <w:rsid w:val="00320A5F"/>
    <w:rsid w:val="00321A31"/>
    <w:rsid w:val="0032220D"/>
    <w:rsid w:val="00322F3D"/>
    <w:rsid w:val="00324235"/>
    <w:rsid w:val="003246A0"/>
    <w:rsid w:val="0032650D"/>
    <w:rsid w:val="00326DD8"/>
    <w:rsid w:val="003276C1"/>
    <w:rsid w:val="0032786B"/>
    <w:rsid w:val="00327E9D"/>
    <w:rsid w:val="003311EE"/>
    <w:rsid w:val="0033124F"/>
    <w:rsid w:val="00332E12"/>
    <w:rsid w:val="00333281"/>
    <w:rsid w:val="003335F7"/>
    <w:rsid w:val="00334163"/>
    <w:rsid w:val="00334522"/>
    <w:rsid w:val="00336EA3"/>
    <w:rsid w:val="003379F7"/>
    <w:rsid w:val="003403FB"/>
    <w:rsid w:val="00341AF5"/>
    <w:rsid w:val="00341BE6"/>
    <w:rsid w:val="003430FA"/>
    <w:rsid w:val="003434E6"/>
    <w:rsid w:val="003440F0"/>
    <w:rsid w:val="003460B8"/>
    <w:rsid w:val="00346558"/>
    <w:rsid w:val="00350B3A"/>
    <w:rsid w:val="003519D4"/>
    <w:rsid w:val="00351B65"/>
    <w:rsid w:val="00351BB4"/>
    <w:rsid w:val="00352568"/>
    <w:rsid w:val="0035387D"/>
    <w:rsid w:val="00355C41"/>
    <w:rsid w:val="00356A60"/>
    <w:rsid w:val="00356F9D"/>
    <w:rsid w:val="00360112"/>
    <w:rsid w:val="00360C6F"/>
    <w:rsid w:val="003619EF"/>
    <w:rsid w:val="00361C08"/>
    <w:rsid w:val="003629C9"/>
    <w:rsid w:val="003631DE"/>
    <w:rsid w:val="00364B16"/>
    <w:rsid w:val="003653BB"/>
    <w:rsid w:val="0036686C"/>
    <w:rsid w:val="003671D3"/>
    <w:rsid w:val="00367B20"/>
    <w:rsid w:val="0037012D"/>
    <w:rsid w:val="0037151F"/>
    <w:rsid w:val="00371AA4"/>
    <w:rsid w:val="0037362A"/>
    <w:rsid w:val="0037486D"/>
    <w:rsid w:val="0037504B"/>
    <w:rsid w:val="003752B2"/>
    <w:rsid w:val="003764E5"/>
    <w:rsid w:val="00376B47"/>
    <w:rsid w:val="0037735E"/>
    <w:rsid w:val="00380FFB"/>
    <w:rsid w:val="003811D6"/>
    <w:rsid w:val="00383A61"/>
    <w:rsid w:val="003854BB"/>
    <w:rsid w:val="003857B2"/>
    <w:rsid w:val="00386FE6"/>
    <w:rsid w:val="00387524"/>
    <w:rsid w:val="00387B33"/>
    <w:rsid w:val="00387D0D"/>
    <w:rsid w:val="00390D2E"/>
    <w:rsid w:val="00391213"/>
    <w:rsid w:val="00394520"/>
    <w:rsid w:val="00394F40"/>
    <w:rsid w:val="00395315"/>
    <w:rsid w:val="00395745"/>
    <w:rsid w:val="00396334"/>
    <w:rsid w:val="0039746B"/>
    <w:rsid w:val="003A0E80"/>
    <w:rsid w:val="003A1F61"/>
    <w:rsid w:val="003A2480"/>
    <w:rsid w:val="003A458D"/>
    <w:rsid w:val="003A4D47"/>
    <w:rsid w:val="003A6E39"/>
    <w:rsid w:val="003A7025"/>
    <w:rsid w:val="003A7BEC"/>
    <w:rsid w:val="003B2923"/>
    <w:rsid w:val="003B4025"/>
    <w:rsid w:val="003B44B7"/>
    <w:rsid w:val="003B4DB0"/>
    <w:rsid w:val="003B573B"/>
    <w:rsid w:val="003B5887"/>
    <w:rsid w:val="003B6F61"/>
    <w:rsid w:val="003B71EE"/>
    <w:rsid w:val="003B73EC"/>
    <w:rsid w:val="003B7472"/>
    <w:rsid w:val="003B773A"/>
    <w:rsid w:val="003B7E32"/>
    <w:rsid w:val="003C3E75"/>
    <w:rsid w:val="003C4AFD"/>
    <w:rsid w:val="003C4CB5"/>
    <w:rsid w:val="003C5A9C"/>
    <w:rsid w:val="003C5E30"/>
    <w:rsid w:val="003C5F14"/>
    <w:rsid w:val="003C684C"/>
    <w:rsid w:val="003C7733"/>
    <w:rsid w:val="003C7E02"/>
    <w:rsid w:val="003D1452"/>
    <w:rsid w:val="003D1791"/>
    <w:rsid w:val="003D1BDD"/>
    <w:rsid w:val="003D2B60"/>
    <w:rsid w:val="003D415C"/>
    <w:rsid w:val="003D4248"/>
    <w:rsid w:val="003D48EF"/>
    <w:rsid w:val="003D4A35"/>
    <w:rsid w:val="003D565D"/>
    <w:rsid w:val="003D592B"/>
    <w:rsid w:val="003D759F"/>
    <w:rsid w:val="003E0AC2"/>
    <w:rsid w:val="003E1F4F"/>
    <w:rsid w:val="003E2231"/>
    <w:rsid w:val="003E35EB"/>
    <w:rsid w:val="003E3BA2"/>
    <w:rsid w:val="003E4949"/>
    <w:rsid w:val="003E4BD3"/>
    <w:rsid w:val="003E5138"/>
    <w:rsid w:val="003E54E3"/>
    <w:rsid w:val="003E5505"/>
    <w:rsid w:val="003E7684"/>
    <w:rsid w:val="003F0145"/>
    <w:rsid w:val="003F03E5"/>
    <w:rsid w:val="003F045B"/>
    <w:rsid w:val="003F09E9"/>
    <w:rsid w:val="003F0E69"/>
    <w:rsid w:val="003F0F6E"/>
    <w:rsid w:val="003F1CDD"/>
    <w:rsid w:val="003F204D"/>
    <w:rsid w:val="003F39A4"/>
    <w:rsid w:val="003F3AD4"/>
    <w:rsid w:val="003F5405"/>
    <w:rsid w:val="003F59AD"/>
    <w:rsid w:val="004008EE"/>
    <w:rsid w:val="0040137F"/>
    <w:rsid w:val="00401463"/>
    <w:rsid w:val="00402C04"/>
    <w:rsid w:val="004034B9"/>
    <w:rsid w:val="00404010"/>
    <w:rsid w:val="004041B2"/>
    <w:rsid w:val="0040461A"/>
    <w:rsid w:val="00405CEE"/>
    <w:rsid w:val="00405DED"/>
    <w:rsid w:val="00406CE2"/>
    <w:rsid w:val="004079E0"/>
    <w:rsid w:val="004100F5"/>
    <w:rsid w:val="00411FDA"/>
    <w:rsid w:val="004120C6"/>
    <w:rsid w:val="0041288C"/>
    <w:rsid w:val="00412C9B"/>
    <w:rsid w:val="00412EF6"/>
    <w:rsid w:val="004133F1"/>
    <w:rsid w:val="00413B60"/>
    <w:rsid w:val="004143B7"/>
    <w:rsid w:val="004147EC"/>
    <w:rsid w:val="004148E0"/>
    <w:rsid w:val="004168D9"/>
    <w:rsid w:val="00416B10"/>
    <w:rsid w:val="00420519"/>
    <w:rsid w:val="004209AE"/>
    <w:rsid w:val="004217E2"/>
    <w:rsid w:val="00423981"/>
    <w:rsid w:val="00424A67"/>
    <w:rsid w:val="004250AD"/>
    <w:rsid w:val="00425534"/>
    <w:rsid w:val="00426C96"/>
    <w:rsid w:val="00426CBD"/>
    <w:rsid w:val="004274BA"/>
    <w:rsid w:val="00427564"/>
    <w:rsid w:val="004315DD"/>
    <w:rsid w:val="00431D11"/>
    <w:rsid w:val="00431E9E"/>
    <w:rsid w:val="004349A5"/>
    <w:rsid w:val="0043634A"/>
    <w:rsid w:val="004367BF"/>
    <w:rsid w:val="004424A8"/>
    <w:rsid w:val="00442F96"/>
    <w:rsid w:val="00445321"/>
    <w:rsid w:val="0044693D"/>
    <w:rsid w:val="00446C8A"/>
    <w:rsid w:val="00447127"/>
    <w:rsid w:val="00447809"/>
    <w:rsid w:val="00450691"/>
    <w:rsid w:val="00452487"/>
    <w:rsid w:val="0045265F"/>
    <w:rsid w:val="004539A9"/>
    <w:rsid w:val="0045576F"/>
    <w:rsid w:val="0045586B"/>
    <w:rsid w:val="0045643E"/>
    <w:rsid w:val="00456868"/>
    <w:rsid w:val="004568E8"/>
    <w:rsid w:val="00456AD0"/>
    <w:rsid w:val="00456CB9"/>
    <w:rsid w:val="00460709"/>
    <w:rsid w:val="004619A5"/>
    <w:rsid w:val="00461DCA"/>
    <w:rsid w:val="00462988"/>
    <w:rsid w:val="00463CA4"/>
    <w:rsid w:val="00464553"/>
    <w:rsid w:val="00467CDB"/>
    <w:rsid w:val="0047415E"/>
    <w:rsid w:val="004742FD"/>
    <w:rsid w:val="00475990"/>
    <w:rsid w:val="004802FF"/>
    <w:rsid w:val="00482069"/>
    <w:rsid w:val="00482C52"/>
    <w:rsid w:val="00482E0E"/>
    <w:rsid w:val="00483259"/>
    <w:rsid w:val="00484FB9"/>
    <w:rsid w:val="00485824"/>
    <w:rsid w:val="00486BCF"/>
    <w:rsid w:val="0048782A"/>
    <w:rsid w:val="00487D81"/>
    <w:rsid w:val="00490827"/>
    <w:rsid w:val="004939DD"/>
    <w:rsid w:val="00493AC1"/>
    <w:rsid w:val="00494854"/>
    <w:rsid w:val="004948CE"/>
    <w:rsid w:val="00495E54"/>
    <w:rsid w:val="00496053"/>
    <w:rsid w:val="00496075"/>
    <w:rsid w:val="004960CE"/>
    <w:rsid w:val="00497AC0"/>
    <w:rsid w:val="004A064B"/>
    <w:rsid w:val="004A0A12"/>
    <w:rsid w:val="004A0CA1"/>
    <w:rsid w:val="004A1388"/>
    <w:rsid w:val="004A1F1F"/>
    <w:rsid w:val="004A38DE"/>
    <w:rsid w:val="004A3C7B"/>
    <w:rsid w:val="004A4D46"/>
    <w:rsid w:val="004A5815"/>
    <w:rsid w:val="004A6D14"/>
    <w:rsid w:val="004A7F90"/>
    <w:rsid w:val="004B0CB5"/>
    <w:rsid w:val="004B1E55"/>
    <w:rsid w:val="004B283D"/>
    <w:rsid w:val="004B2941"/>
    <w:rsid w:val="004B44D3"/>
    <w:rsid w:val="004B5A96"/>
    <w:rsid w:val="004B6DF4"/>
    <w:rsid w:val="004B7A91"/>
    <w:rsid w:val="004C0583"/>
    <w:rsid w:val="004C12E7"/>
    <w:rsid w:val="004C1399"/>
    <w:rsid w:val="004C16D5"/>
    <w:rsid w:val="004C1EA7"/>
    <w:rsid w:val="004C2D03"/>
    <w:rsid w:val="004C3BB1"/>
    <w:rsid w:val="004C4864"/>
    <w:rsid w:val="004C4CCC"/>
    <w:rsid w:val="004C5C50"/>
    <w:rsid w:val="004C5C92"/>
    <w:rsid w:val="004C65D2"/>
    <w:rsid w:val="004C6E2D"/>
    <w:rsid w:val="004C74C2"/>
    <w:rsid w:val="004C7C0F"/>
    <w:rsid w:val="004D1DB1"/>
    <w:rsid w:val="004D36FF"/>
    <w:rsid w:val="004D3733"/>
    <w:rsid w:val="004D3754"/>
    <w:rsid w:val="004D3AD6"/>
    <w:rsid w:val="004D3BF5"/>
    <w:rsid w:val="004D3C81"/>
    <w:rsid w:val="004D4702"/>
    <w:rsid w:val="004D4863"/>
    <w:rsid w:val="004D5CC0"/>
    <w:rsid w:val="004D5F9C"/>
    <w:rsid w:val="004D619B"/>
    <w:rsid w:val="004D674A"/>
    <w:rsid w:val="004D7AB0"/>
    <w:rsid w:val="004D7E85"/>
    <w:rsid w:val="004E0CB2"/>
    <w:rsid w:val="004E11D2"/>
    <w:rsid w:val="004E137C"/>
    <w:rsid w:val="004E1709"/>
    <w:rsid w:val="004E173C"/>
    <w:rsid w:val="004E23F1"/>
    <w:rsid w:val="004E28AB"/>
    <w:rsid w:val="004E4C57"/>
    <w:rsid w:val="004E5A80"/>
    <w:rsid w:val="004E60C0"/>
    <w:rsid w:val="004E789B"/>
    <w:rsid w:val="004F3CBC"/>
    <w:rsid w:val="004F3D4D"/>
    <w:rsid w:val="004F42F1"/>
    <w:rsid w:val="004F5ACD"/>
    <w:rsid w:val="004F6447"/>
    <w:rsid w:val="0050056F"/>
    <w:rsid w:val="0050223E"/>
    <w:rsid w:val="0050294A"/>
    <w:rsid w:val="00502B72"/>
    <w:rsid w:val="0050416B"/>
    <w:rsid w:val="00504B49"/>
    <w:rsid w:val="00506442"/>
    <w:rsid w:val="00506ED9"/>
    <w:rsid w:val="00507A21"/>
    <w:rsid w:val="00510217"/>
    <w:rsid w:val="00512347"/>
    <w:rsid w:val="00512426"/>
    <w:rsid w:val="005134FC"/>
    <w:rsid w:val="00513D94"/>
    <w:rsid w:val="005154C0"/>
    <w:rsid w:val="005159CE"/>
    <w:rsid w:val="00515E8D"/>
    <w:rsid w:val="00517254"/>
    <w:rsid w:val="005174DE"/>
    <w:rsid w:val="0051769C"/>
    <w:rsid w:val="005209AE"/>
    <w:rsid w:val="005238A5"/>
    <w:rsid w:val="0052501F"/>
    <w:rsid w:val="005262FD"/>
    <w:rsid w:val="00526813"/>
    <w:rsid w:val="005273C8"/>
    <w:rsid w:val="005279CF"/>
    <w:rsid w:val="00527D4D"/>
    <w:rsid w:val="0053198E"/>
    <w:rsid w:val="0053269A"/>
    <w:rsid w:val="00534320"/>
    <w:rsid w:val="00534F7E"/>
    <w:rsid w:val="005355C0"/>
    <w:rsid w:val="00535BA2"/>
    <w:rsid w:val="00535CA5"/>
    <w:rsid w:val="005409F1"/>
    <w:rsid w:val="005419A7"/>
    <w:rsid w:val="00542BB1"/>
    <w:rsid w:val="00543CB3"/>
    <w:rsid w:val="00543D3C"/>
    <w:rsid w:val="00544644"/>
    <w:rsid w:val="00545C23"/>
    <w:rsid w:val="005460D0"/>
    <w:rsid w:val="005470DC"/>
    <w:rsid w:val="00547AA6"/>
    <w:rsid w:val="0055104C"/>
    <w:rsid w:val="00552CC3"/>
    <w:rsid w:val="005540A3"/>
    <w:rsid w:val="00554A45"/>
    <w:rsid w:val="005568ED"/>
    <w:rsid w:val="00557542"/>
    <w:rsid w:val="00557D87"/>
    <w:rsid w:val="005611CD"/>
    <w:rsid w:val="00561579"/>
    <w:rsid w:val="0056236F"/>
    <w:rsid w:val="00562CCB"/>
    <w:rsid w:val="00562FDE"/>
    <w:rsid w:val="00563F13"/>
    <w:rsid w:val="00565965"/>
    <w:rsid w:val="005660D0"/>
    <w:rsid w:val="005678CE"/>
    <w:rsid w:val="005715F7"/>
    <w:rsid w:val="0057386D"/>
    <w:rsid w:val="005758DA"/>
    <w:rsid w:val="005771BB"/>
    <w:rsid w:val="00580879"/>
    <w:rsid w:val="00580F48"/>
    <w:rsid w:val="005811FE"/>
    <w:rsid w:val="0058179A"/>
    <w:rsid w:val="005822D5"/>
    <w:rsid w:val="005837EF"/>
    <w:rsid w:val="00583AAB"/>
    <w:rsid w:val="00583DE4"/>
    <w:rsid w:val="005852F3"/>
    <w:rsid w:val="00586422"/>
    <w:rsid w:val="005868A8"/>
    <w:rsid w:val="0058698F"/>
    <w:rsid w:val="00586DFB"/>
    <w:rsid w:val="0058767E"/>
    <w:rsid w:val="00587ADB"/>
    <w:rsid w:val="005905D8"/>
    <w:rsid w:val="00596EE3"/>
    <w:rsid w:val="005976E1"/>
    <w:rsid w:val="005A15B1"/>
    <w:rsid w:val="005A1EA1"/>
    <w:rsid w:val="005A2ECA"/>
    <w:rsid w:val="005A40F9"/>
    <w:rsid w:val="005A431E"/>
    <w:rsid w:val="005A6F50"/>
    <w:rsid w:val="005A75F6"/>
    <w:rsid w:val="005A7C11"/>
    <w:rsid w:val="005B17D0"/>
    <w:rsid w:val="005B41C4"/>
    <w:rsid w:val="005B5250"/>
    <w:rsid w:val="005B5408"/>
    <w:rsid w:val="005B5E21"/>
    <w:rsid w:val="005B6842"/>
    <w:rsid w:val="005C03AE"/>
    <w:rsid w:val="005C05CA"/>
    <w:rsid w:val="005C18FE"/>
    <w:rsid w:val="005C2285"/>
    <w:rsid w:val="005C2E12"/>
    <w:rsid w:val="005C3046"/>
    <w:rsid w:val="005C37A1"/>
    <w:rsid w:val="005C6A5D"/>
    <w:rsid w:val="005C6C5A"/>
    <w:rsid w:val="005D1A23"/>
    <w:rsid w:val="005D21A0"/>
    <w:rsid w:val="005D2661"/>
    <w:rsid w:val="005D29F7"/>
    <w:rsid w:val="005D4A85"/>
    <w:rsid w:val="005D5A21"/>
    <w:rsid w:val="005D67B6"/>
    <w:rsid w:val="005D6B46"/>
    <w:rsid w:val="005E1EBA"/>
    <w:rsid w:val="005E218E"/>
    <w:rsid w:val="005E2795"/>
    <w:rsid w:val="005E2C36"/>
    <w:rsid w:val="005E38BD"/>
    <w:rsid w:val="005E417A"/>
    <w:rsid w:val="005E4625"/>
    <w:rsid w:val="005E54ED"/>
    <w:rsid w:val="005E59AA"/>
    <w:rsid w:val="005E6842"/>
    <w:rsid w:val="005F0AA0"/>
    <w:rsid w:val="005F1AD7"/>
    <w:rsid w:val="005F203A"/>
    <w:rsid w:val="005F357B"/>
    <w:rsid w:val="005F38D1"/>
    <w:rsid w:val="005F3CED"/>
    <w:rsid w:val="005F3DCD"/>
    <w:rsid w:val="005F4448"/>
    <w:rsid w:val="005F445D"/>
    <w:rsid w:val="005F44CB"/>
    <w:rsid w:val="005F5F61"/>
    <w:rsid w:val="005F702D"/>
    <w:rsid w:val="005F71FC"/>
    <w:rsid w:val="005F7334"/>
    <w:rsid w:val="005F7526"/>
    <w:rsid w:val="005F7C55"/>
    <w:rsid w:val="00600623"/>
    <w:rsid w:val="006011F7"/>
    <w:rsid w:val="00601E03"/>
    <w:rsid w:val="006022EF"/>
    <w:rsid w:val="00602AC8"/>
    <w:rsid w:val="0060346D"/>
    <w:rsid w:val="00604159"/>
    <w:rsid w:val="006045A8"/>
    <w:rsid w:val="00605185"/>
    <w:rsid w:val="006068C1"/>
    <w:rsid w:val="00606F49"/>
    <w:rsid w:val="00610EEE"/>
    <w:rsid w:val="00610F42"/>
    <w:rsid w:val="00611762"/>
    <w:rsid w:val="00611D95"/>
    <w:rsid w:val="0061315A"/>
    <w:rsid w:val="00615D82"/>
    <w:rsid w:val="00615EA5"/>
    <w:rsid w:val="00616581"/>
    <w:rsid w:val="00616704"/>
    <w:rsid w:val="006169CC"/>
    <w:rsid w:val="00616C3C"/>
    <w:rsid w:val="00622241"/>
    <w:rsid w:val="00623ABF"/>
    <w:rsid w:val="00623E56"/>
    <w:rsid w:val="00626660"/>
    <w:rsid w:val="00627E93"/>
    <w:rsid w:val="00630A93"/>
    <w:rsid w:val="00631F66"/>
    <w:rsid w:val="0063268C"/>
    <w:rsid w:val="00633473"/>
    <w:rsid w:val="006351A7"/>
    <w:rsid w:val="006357B4"/>
    <w:rsid w:val="00637106"/>
    <w:rsid w:val="006376F2"/>
    <w:rsid w:val="00637B0A"/>
    <w:rsid w:val="00640D0F"/>
    <w:rsid w:val="00642706"/>
    <w:rsid w:val="00643AC4"/>
    <w:rsid w:val="00644B7C"/>
    <w:rsid w:val="00645520"/>
    <w:rsid w:val="006464CB"/>
    <w:rsid w:val="006506B7"/>
    <w:rsid w:val="006511BF"/>
    <w:rsid w:val="006524D7"/>
    <w:rsid w:val="00653B5D"/>
    <w:rsid w:val="00653DCF"/>
    <w:rsid w:val="00653FD5"/>
    <w:rsid w:val="0065439B"/>
    <w:rsid w:val="006565FA"/>
    <w:rsid w:val="00656AE4"/>
    <w:rsid w:val="006573AE"/>
    <w:rsid w:val="00657693"/>
    <w:rsid w:val="006600F6"/>
    <w:rsid w:val="00661020"/>
    <w:rsid w:val="00661A49"/>
    <w:rsid w:val="00661B4E"/>
    <w:rsid w:val="00664BC4"/>
    <w:rsid w:val="00664C4E"/>
    <w:rsid w:val="006669A5"/>
    <w:rsid w:val="00671DD0"/>
    <w:rsid w:val="00672731"/>
    <w:rsid w:val="006740C4"/>
    <w:rsid w:val="00674713"/>
    <w:rsid w:val="00674E71"/>
    <w:rsid w:val="00676305"/>
    <w:rsid w:val="0067728B"/>
    <w:rsid w:val="00677789"/>
    <w:rsid w:val="00677F18"/>
    <w:rsid w:val="006815F5"/>
    <w:rsid w:val="00681635"/>
    <w:rsid w:val="006839F0"/>
    <w:rsid w:val="00683F2A"/>
    <w:rsid w:val="006850E4"/>
    <w:rsid w:val="006856BF"/>
    <w:rsid w:val="00685BDF"/>
    <w:rsid w:val="006860EB"/>
    <w:rsid w:val="00687839"/>
    <w:rsid w:val="00687A34"/>
    <w:rsid w:val="0069046F"/>
    <w:rsid w:val="00690F7C"/>
    <w:rsid w:val="0069200F"/>
    <w:rsid w:val="00692CAB"/>
    <w:rsid w:val="006930B4"/>
    <w:rsid w:val="0069545F"/>
    <w:rsid w:val="00695F08"/>
    <w:rsid w:val="00696373"/>
    <w:rsid w:val="00696B9B"/>
    <w:rsid w:val="006A08FE"/>
    <w:rsid w:val="006A1840"/>
    <w:rsid w:val="006A1E88"/>
    <w:rsid w:val="006A272B"/>
    <w:rsid w:val="006A2A27"/>
    <w:rsid w:val="006A3793"/>
    <w:rsid w:val="006A3E56"/>
    <w:rsid w:val="006A733D"/>
    <w:rsid w:val="006A79A5"/>
    <w:rsid w:val="006A7AA4"/>
    <w:rsid w:val="006A7D84"/>
    <w:rsid w:val="006B2D32"/>
    <w:rsid w:val="006B41FC"/>
    <w:rsid w:val="006B45EA"/>
    <w:rsid w:val="006B777D"/>
    <w:rsid w:val="006C0B1F"/>
    <w:rsid w:val="006C25B7"/>
    <w:rsid w:val="006C2DF2"/>
    <w:rsid w:val="006C3FA1"/>
    <w:rsid w:val="006C42CD"/>
    <w:rsid w:val="006C45CE"/>
    <w:rsid w:val="006C4B80"/>
    <w:rsid w:val="006C51B3"/>
    <w:rsid w:val="006C526C"/>
    <w:rsid w:val="006C5FFE"/>
    <w:rsid w:val="006C65D4"/>
    <w:rsid w:val="006D037B"/>
    <w:rsid w:val="006D14CD"/>
    <w:rsid w:val="006D1865"/>
    <w:rsid w:val="006D1CB6"/>
    <w:rsid w:val="006D2205"/>
    <w:rsid w:val="006D2E13"/>
    <w:rsid w:val="006D4DC8"/>
    <w:rsid w:val="006D4E2B"/>
    <w:rsid w:val="006D4FB2"/>
    <w:rsid w:val="006D51A6"/>
    <w:rsid w:val="006D549D"/>
    <w:rsid w:val="006D558B"/>
    <w:rsid w:val="006D6428"/>
    <w:rsid w:val="006D7CE8"/>
    <w:rsid w:val="006E483D"/>
    <w:rsid w:val="006E7B85"/>
    <w:rsid w:val="006E7C5D"/>
    <w:rsid w:val="006E7E1B"/>
    <w:rsid w:val="006F0690"/>
    <w:rsid w:val="006F40DD"/>
    <w:rsid w:val="006F452B"/>
    <w:rsid w:val="006F484F"/>
    <w:rsid w:val="006F537A"/>
    <w:rsid w:val="006F7193"/>
    <w:rsid w:val="006F7C3A"/>
    <w:rsid w:val="007007DE"/>
    <w:rsid w:val="0070235F"/>
    <w:rsid w:val="00702865"/>
    <w:rsid w:val="00704851"/>
    <w:rsid w:val="00707D7A"/>
    <w:rsid w:val="00712156"/>
    <w:rsid w:val="007122EE"/>
    <w:rsid w:val="00712B5F"/>
    <w:rsid w:val="00713080"/>
    <w:rsid w:val="00713646"/>
    <w:rsid w:val="00713900"/>
    <w:rsid w:val="00713DF3"/>
    <w:rsid w:val="00715142"/>
    <w:rsid w:val="00716536"/>
    <w:rsid w:val="007168F9"/>
    <w:rsid w:val="00716AB4"/>
    <w:rsid w:val="00716B4E"/>
    <w:rsid w:val="00716B52"/>
    <w:rsid w:val="00716DFE"/>
    <w:rsid w:val="0071714C"/>
    <w:rsid w:val="0071785A"/>
    <w:rsid w:val="00717943"/>
    <w:rsid w:val="00720C7F"/>
    <w:rsid w:val="00721106"/>
    <w:rsid w:val="00723567"/>
    <w:rsid w:val="00724BE9"/>
    <w:rsid w:val="0073083D"/>
    <w:rsid w:val="00730AAF"/>
    <w:rsid w:val="00735235"/>
    <w:rsid w:val="0073581C"/>
    <w:rsid w:val="00735F61"/>
    <w:rsid w:val="007371F9"/>
    <w:rsid w:val="0074071D"/>
    <w:rsid w:val="0074093F"/>
    <w:rsid w:val="007426CC"/>
    <w:rsid w:val="007426F0"/>
    <w:rsid w:val="00742B48"/>
    <w:rsid w:val="00742DC0"/>
    <w:rsid w:val="007431D5"/>
    <w:rsid w:val="00743485"/>
    <w:rsid w:val="0074401E"/>
    <w:rsid w:val="007440B2"/>
    <w:rsid w:val="00747317"/>
    <w:rsid w:val="00750AFE"/>
    <w:rsid w:val="00751A45"/>
    <w:rsid w:val="007531DE"/>
    <w:rsid w:val="00754088"/>
    <w:rsid w:val="0075512D"/>
    <w:rsid w:val="00756096"/>
    <w:rsid w:val="00760219"/>
    <w:rsid w:val="007622A9"/>
    <w:rsid w:val="00762D23"/>
    <w:rsid w:val="00762DDD"/>
    <w:rsid w:val="007630BF"/>
    <w:rsid w:val="00763BC5"/>
    <w:rsid w:val="007647EE"/>
    <w:rsid w:val="007652B0"/>
    <w:rsid w:val="00765DB1"/>
    <w:rsid w:val="007678FC"/>
    <w:rsid w:val="00767D86"/>
    <w:rsid w:val="00770F22"/>
    <w:rsid w:val="00772395"/>
    <w:rsid w:val="00773080"/>
    <w:rsid w:val="0077342E"/>
    <w:rsid w:val="007735F0"/>
    <w:rsid w:val="00773D4F"/>
    <w:rsid w:val="00774297"/>
    <w:rsid w:val="0077456E"/>
    <w:rsid w:val="007750CC"/>
    <w:rsid w:val="007754CE"/>
    <w:rsid w:val="00775A42"/>
    <w:rsid w:val="007768EF"/>
    <w:rsid w:val="00776E11"/>
    <w:rsid w:val="00777634"/>
    <w:rsid w:val="00777BAC"/>
    <w:rsid w:val="00782587"/>
    <w:rsid w:val="00782A5A"/>
    <w:rsid w:val="007836BA"/>
    <w:rsid w:val="00786030"/>
    <w:rsid w:val="0078636E"/>
    <w:rsid w:val="007864D4"/>
    <w:rsid w:val="007867C6"/>
    <w:rsid w:val="00786B43"/>
    <w:rsid w:val="0078720D"/>
    <w:rsid w:val="0079023E"/>
    <w:rsid w:val="00790900"/>
    <w:rsid w:val="007918D9"/>
    <w:rsid w:val="007925C5"/>
    <w:rsid w:val="00793F67"/>
    <w:rsid w:val="0079429C"/>
    <w:rsid w:val="007954A7"/>
    <w:rsid w:val="00795861"/>
    <w:rsid w:val="00795DD4"/>
    <w:rsid w:val="00795EDF"/>
    <w:rsid w:val="00795FAD"/>
    <w:rsid w:val="0079655D"/>
    <w:rsid w:val="00796C6B"/>
    <w:rsid w:val="0079711E"/>
    <w:rsid w:val="007A043C"/>
    <w:rsid w:val="007A1DD5"/>
    <w:rsid w:val="007A282F"/>
    <w:rsid w:val="007A2852"/>
    <w:rsid w:val="007A47E7"/>
    <w:rsid w:val="007A5A47"/>
    <w:rsid w:val="007A621B"/>
    <w:rsid w:val="007A6500"/>
    <w:rsid w:val="007A6AFE"/>
    <w:rsid w:val="007A6C47"/>
    <w:rsid w:val="007A6F65"/>
    <w:rsid w:val="007A6FC6"/>
    <w:rsid w:val="007A7D33"/>
    <w:rsid w:val="007B068F"/>
    <w:rsid w:val="007B0B54"/>
    <w:rsid w:val="007B189C"/>
    <w:rsid w:val="007B29B4"/>
    <w:rsid w:val="007B37DF"/>
    <w:rsid w:val="007B4079"/>
    <w:rsid w:val="007B4C08"/>
    <w:rsid w:val="007B5A1D"/>
    <w:rsid w:val="007B5D4E"/>
    <w:rsid w:val="007B75D1"/>
    <w:rsid w:val="007B7A93"/>
    <w:rsid w:val="007C0B29"/>
    <w:rsid w:val="007C0D8E"/>
    <w:rsid w:val="007C1036"/>
    <w:rsid w:val="007C1246"/>
    <w:rsid w:val="007C3299"/>
    <w:rsid w:val="007C3600"/>
    <w:rsid w:val="007C3EC4"/>
    <w:rsid w:val="007C4D13"/>
    <w:rsid w:val="007C5C99"/>
    <w:rsid w:val="007C699B"/>
    <w:rsid w:val="007C6F37"/>
    <w:rsid w:val="007C7A66"/>
    <w:rsid w:val="007D0250"/>
    <w:rsid w:val="007D09BC"/>
    <w:rsid w:val="007D14CC"/>
    <w:rsid w:val="007D17AD"/>
    <w:rsid w:val="007D2654"/>
    <w:rsid w:val="007D30E5"/>
    <w:rsid w:val="007D4CE9"/>
    <w:rsid w:val="007D58DA"/>
    <w:rsid w:val="007D59D5"/>
    <w:rsid w:val="007D673F"/>
    <w:rsid w:val="007D6A86"/>
    <w:rsid w:val="007D7C92"/>
    <w:rsid w:val="007D7CDD"/>
    <w:rsid w:val="007E1488"/>
    <w:rsid w:val="007E25FF"/>
    <w:rsid w:val="007E2722"/>
    <w:rsid w:val="007E2DF5"/>
    <w:rsid w:val="007E4D9D"/>
    <w:rsid w:val="007E5FBE"/>
    <w:rsid w:val="007F0C8E"/>
    <w:rsid w:val="007F0CF0"/>
    <w:rsid w:val="007F0F4C"/>
    <w:rsid w:val="007F1B48"/>
    <w:rsid w:val="007F1BB5"/>
    <w:rsid w:val="007F1DB2"/>
    <w:rsid w:val="007F5B52"/>
    <w:rsid w:val="007F69C7"/>
    <w:rsid w:val="007F7675"/>
    <w:rsid w:val="007F7B7D"/>
    <w:rsid w:val="00800242"/>
    <w:rsid w:val="008015B8"/>
    <w:rsid w:val="00803DCC"/>
    <w:rsid w:val="008058C5"/>
    <w:rsid w:val="00805AF4"/>
    <w:rsid w:val="008078C3"/>
    <w:rsid w:val="00807E5C"/>
    <w:rsid w:val="00807F6E"/>
    <w:rsid w:val="00810465"/>
    <w:rsid w:val="00810F74"/>
    <w:rsid w:val="00811A71"/>
    <w:rsid w:val="00811F39"/>
    <w:rsid w:val="00813F80"/>
    <w:rsid w:val="008142DC"/>
    <w:rsid w:val="00814F82"/>
    <w:rsid w:val="00815286"/>
    <w:rsid w:val="008152F3"/>
    <w:rsid w:val="0081574E"/>
    <w:rsid w:val="00816558"/>
    <w:rsid w:val="00820331"/>
    <w:rsid w:val="00820826"/>
    <w:rsid w:val="00822949"/>
    <w:rsid w:val="00822B28"/>
    <w:rsid w:val="00822E35"/>
    <w:rsid w:val="00824B2F"/>
    <w:rsid w:val="00825A47"/>
    <w:rsid w:val="00825E6F"/>
    <w:rsid w:val="0082620F"/>
    <w:rsid w:val="008268AD"/>
    <w:rsid w:val="00827601"/>
    <w:rsid w:val="00830BD5"/>
    <w:rsid w:val="008325A1"/>
    <w:rsid w:val="00832A97"/>
    <w:rsid w:val="00833DAE"/>
    <w:rsid w:val="00834903"/>
    <w:rsid w:val="00836813"/>
    <w:rsid w:val="00840CEC"/>
    <w:rsid w:val="00840F2E"/>
    <w:rsid w:val="0084157C"/>
    <w:rsid w:val="00841CD5"/>
    <w:rsid w:val="00843B2D"/>
    <w:rsid w:val="00843F3F"/>
    <w:rsid w:val="00843FC7"/>
    <w:rsid w:val="008442E4"/>
    <w:rsid w:val="00845B97"/>
    <w:rsid w:val="00846572"/>
    <w:rsid w:val="00847B9E"/>
    <w:rsid w:val="008517BF"/>
    <w:rsid w:val="00854647"/>
    <w:rsid w:val="00854E4A"/>
    <w:rsid w:val="00856471"/>
    <w:rsid w:val="0085691A"/>
    <w:rsid w:val="00856C58"/>
    <w:rsid w:val="00857B45"/>
    <w:rsid w:val="00860959"/>
    <w:rsid w:val="00860B74"/>
    <w:rsid w:val="00861B6C"/>
    <w:rsid w:val="00862F38"/>
    <w:rsid w:val="008632F7"/>
    <w:rsid w:val="008660B1"/>
    <w:rsid w:val="00867B41"/>
    <w:rsid w:val="00872983"/>
    <w:rsid w:val="00872B1B"/>
    <w:rsid w:val="008738C4"/>
    <w:rsid w:val="00873FB9"/>
    <w:rsid w:val="0087465E"/>
    <w:rsid w:val="0087481F"/>
    <w:rsid w:val="008751A3"/>
    <w:rsid w:val="0087608E"/>
    <w:rsid w:val="00877D6B"/>
    <w:rsid w:val="00880E97"/>
    <w:rsid w:val="00880F50"/>
    <w:rsid w:val="00881543"/>
    <w:rsid w:val="0088181D"/>
    <w:rsid w:val="00881F79"/>
    <w:rsid w:val="0088480C"/>
    <w:rsid w:val="008849F3"/>
    <w:rsid w:val="00885313"/>
    <w:rsid w:val="0088538A"/>
    <w:rsid w:val="008857C7"/>
    <w:rsid w:val="00886D2F"/>
    <w:rsid w:val="00887557"/>
    <w:rsid w:val="00887C56"/>
    <w:rsid w:val="00890D07"/>
    <w:rsid w:val="00890FB2"/>
    <w:rsid w:val="008911DB"/>
    <w:rsid w:val="008918AC"/>
    <w:rsid w:val="0089312F"/>
    <w:rsid w:val="00894BDF"/>
    <w:rsid w:val="00895522"/>
    <w:rsid w:val="00895AD4"/>
    <w:rsid w:val="008967F8"/>
    <w:rsid w:val="008A0B68"/>
    <w:rsid w:val="008A1769"/>
    <w:rsid w:val="008A2EB1"/>
    <w:rsid w:val="008A375A"/>
    <w:rsid w:val="008A3D32"/>
    <w:rsid w:val="008A507B"/>
    <w:rsid w:val="008A515A"/>
    <w:rsid w:val="008A5291"/>
    <w:rsid w:val="008A605E"/>
    <w:rsid w:val="008A6FC4"/>
    <w:rsid w:val="008A7D06"/>
    <w:rsid w:val="008B0329"/>
    <w:rsid w:val="008B0899"/>
    <w:rsid w:val="008B0A24"/>
    <w:rsid w:val="008B227E"/>
    <w:rsid w:val="008B2CF4"/>
    <w:rsid w:val="008B2E0B"/>
    <w:rsid w:val="008B3909"/>
    <w:rsid w:val="008B4A03"/>
    <w:rsid w:val="008B5B1D"/>
    <w:rsid w:val="008B69E5"/>
    <w:rsid w:val="008B7FBD"/>
    <w:rsid w:val="008C0E1E"/>
    <w:rsid w:val="008C16BC"/>
    <w:rsid w:val="008C1F2B"/>
    <w:rsid w:val="008C246E"/>
    <w:rsid w:val="008C3AA7"/>
    <w:rsid w:val="008C48A2"/>
    <w:rsid w:val="008C48BF"/>
    <w:rsid w:val="008C4ECB"/>
    <w:rsid w:val="008C6296"/>
    <w:rsid w:val="008C7FDF"/>
    <w:rsid w:val="008D0262"/>
    <w:rsid w:val="008D09A6"/>
    <w:rsid w:val="008D0C6F"/>
    <w:rsid w:val="008D0DDB"/>
    <w:rsid w:val="008D20E4"/>
    <w:rsid w:val="008D2624"/>
    <w:rsid w:val="008D3941"/>
    <w:rsid w:val="008D47FD"/>
    <w:rsid w:val="008D4A18"/>
    <w:rsid w:val="008D5339"/>
    <w:rsid w:val="008D5C47"/>
    <w:rsid w:val="008D625F"/>
    <w:rsid w:val="008D6D2F"/>
    <w:rsid w:val="008D7687"/>
    <w:rsid w:val="008D76B5"/>
    <w:rsid w:val="008E0A9C"/>
    <w:rsid w:val="008E1A53"/>
    <w:rsid w:val="008E1D2A"/>
    <w:rsid w:val="008E2595"/>
    <w:rsid w:val="008E31BF"/>
    <w:rsid w:val="008E36C7"/>
    <w:rsid w:val="008E399C"/>
    <w:rsid w:val="008E4205"/>
    <w:rsid w:val="008E56F2"/>
    <w:rsid w:val="008F295E"/>
    <w:rsid w:val="008F42C4"/>
    <w:rsid w:val="008F4479"/>
    <w:rsid w:val="008F57C2"/>
    <w:rsid w:val="008F5E36"/>
    <w:rsid w:val="008F5E5C"/>
    <w:rsid w:val="008F5FB0"/>
    <w:rsid w:val="008F724D"/>
    <w:rsid w:val="00900CAE"/>
    <w:rsid w:val="0090194F"/>
    <w:rsid w:val="009023C9"/>
    <w:rsid w:val="009032E0"/>
    <w:rsid w:val="009036AD"/>
    <w:rsid w:val="00903852"/>
    <w:rsid w:val="00905C7B"/>
    <w:rsid w:val="00905E1A"/>
    <w:rsid w:val="00907BD2"/>
    <w:rsid w:val="00907D40"/>
    <w:rsid w:val="00907E0D"/>
    <w:rsid w:val="00912A51"/>
    <w:rsid w:val="009144C2"/>
    <w:rsid w:val="009163C5"/>
    <w:rsid w:val="00917497"/>
    <w:rsid w:val="00920C9E"/>
    <w:rsid w:val="0092113C"/>
    <w:rsid w:val="00922C0B"/>
    <w:rsid w:val="009245D9"/>
    <w:rsid w:val="009258F9"/>
    <w:rsid w:val="009262C8"/>
    <w:rsid w:val="00927081"/>
    <w:rsid w:val="00927204"/>
    <w:rsid w:val="00927444"/>
    <w:rsid w:val="00927965"/>
    <w:rsid w:val="00927B47"/>
    <w:rsid w:val="00927B95"/>
    <w:rsid w:val="009307E1"/>
    <w:rsid w:val="009335B4"/>
    <w:rsid w:val="00934054"/>
    <w:rsid w:val="00934544"/>
    <w:rsid w:val="00934753"/>
    <w:rsid w:val="00935EB2"/>
    <w:rsid w:val="00937FF4"/>
    <w:rsid w:val="00941B42"/>
    <w:rsid w:val="00943E32"/>
    <w:rsid w:val="00944351"/>
    <w:rsid w:val="0094524D"/>
    <w:rsid w:val="00945F33"/>
    <w:rsid w:val="009503CC"/>
    <w:rsid w:val="00950AC3"/>
    <w:rsid w:val="00950DE3"/>
    <w:rsid w:val="009511D4"/>
    <w:rsid w:val="009516E4"/>
    <w:rsid w:val="0095246D"/>
    <w:rsid w:val="00952CF7"/>
    <w:rsid w:val="00955BF2"/>
    <w:rsid w:val="00955F18"/>
    <w:rsid w:val="00956383"/>
    <w:rsid w:val="00956D96"/>
    <w:rsid w:val="009573F2"/>
    <w:rsid w:val="009574BE"/>
    <w:rsid w:val="00960992"/>
    <w:rsid w:val="009610B8"/>
    <w:rsid w:val="00961D94"/>
    <w:rsid w:val="0096204E"/>
    <w:rsid w:val="00962FC1"/>
    <w:rsid w:val="009633BD"/>
    <w:rsid w:val="0096482F"/>
    <w:rsid w:val="00965B7D"/>
    <w:rsid w:val="00970A6F"/>
    <w:rsid w:val="00973453"/>
    <w:rsid w:val="00973550"/>
    <w:rsid w:val="00974C6D"/>
    <w:rsid w:val="00975368"/>
    <w:rsid w:val="00975878"/>
    <w:rsid w:val="00975F85"/>
    <w:rsid w:val="009776FC"/>
    <w:rsid w:val="00977715"/>
    <w:rsid w:val="00977F37"/>
    <w:rsid w:val="00980EB3"/>
    <w:rsid w:val="0098145D"/>
    <w:rsid w:val="00981656"/>
    <w:rsid w:val="00984AFA"/>
    <w:rsid w:val="00985EDD"/>
    <w:rsid w:val="00990F83"/>
    <w:rsid w:val="00992485"/>
    <w:rsid w:val="0099313D"/>
    <w:rsid w:val="009947D6"/>
    <w:rsid w:val="00995140"/>
    <w:rsid w:val="00996D41"/>
    <w:rsid w:val="009A0576"/>
    <w:rsid w:val="009A0A18"/>
    <w:rsid w:val="009A1D52"/>
    <w:rsid w:val="009A1FC4"/>
    <w:rsid w:val="009A214F"/>
    <w:rsid w:val="009A2924"/>
    <w:rsid w:val="009A2CD4"/>
    <w:rsid w:val="009A391A"/>
    <w:rsid w:val="009A3CB1"/>
    <w:rsid w:val="009A3F21"/>
    <w:rsid w:val="009A4B4D"/>
    <w:rsid w:val="009A500C"/>
    <w:rsid w:val="009A5839"/>
    <w:rsid w:val="009A6A6B"/>
    <w:rsid w:val="009A741A"/>
    <w:rsid w:val="009A79D0"/>
    <w:rsid w:val="009B0B2B"/>
    <w:rsid w:val="009B35C8"/>
    <w:rsid w:val="009B54B4"/>
    <w:rsid w:val="009B5778"/>
    <w:rsid w:val="009B66D0"/>
    <w:rsid w:val="009B67C3"/>
    <w:rsid w:val="009B7AE3"/>
    <w:rsid w:val="009C0439"/>
    <w:rsid w:val="009C0C43"/>
    <w:rsid w:val="009C1508"/>
    <w:rsid w:val="009C217E"/>
    <w:rsid w:val="009C2AC3"/>
    <w:rsid w:val="009C2BF9"/>
    <w:rsid w:val="009C33F7"/>
    <w:rsid w:val="009C4174"/>
    <w:rsid w:val="009C4C6F"/>
    <w:rsid w:val="009C5A15"/>
    <w:rsid w:val="009C5D9C"/>
    <w:rsid w:val="009D0C5B"/>
    <w:rsid w:val="009D14D8"/>
    <w:rsid w:val="009D2685"/>
    <w:rsid w:val="009D2A17"/>
    <w:rsid w:val="009D2F06"/>
    <w:rsid w:val="009D406C"/>
    <w:rsid w:val="009D4F60"/>
    <w:rsid w:val="009D5248"/>
    <w:rsid w:val="009D600F"/>
    <w:rsid w:val="009D62A1"/>
    <w:rsid w:val="009D66C3"/>
    <w:rsid w:val="009D6E42"/>
    <w:rsid w:val="009D73C7"/>
    <w:rsid w:val="009D75C4"/>
    <w:rsid w:val="009D7AAB"/>
    <w:rsid w:val="009D7C7C"/>
    <w:rsid w:val="009D7E1D"/>
    <w:rsid w:val="009E16A1"/>
    <w:rsid w:val="009E26F4"/>
    <w:rsid w:val="009E2E0A"/>
    <w:rsid w:val="009E34B9"/>
    <w:rsid w:val="009E3710"/>
    <w:rsid w:val="009E3CCE"/>
    <w:rsid w:val="009E56B6"/>
    <w:rsid w:val="009E5C20"/>
    <w:rsid w:val="009E5E86"/>
    <w:rsid w:val="009E73AF"/>
    <w:rsid w:val="009F02E1"/>
    <w:rsid w:val="009F038D"/>
    <w:rsid w:val="009F04C5"/>
    <w:rsid w:val="009F0BA1"/>
    <w:rsid w:val="009F167E"/>
    <w:rsid w:val="009F1916"/>
    <w:rsid w:val="009F25AE"/>
    <w:rsid w:val="009F32E4"/>
    <w:rsid w:val="009F3632"/>
    <w:rsid w:val="009F6805"/>
    <w:rsid w:val="00A0073A"/>
    <w:rsid w:val="00A00F04"/>
    <w:rsid w:val="00A0180C"/>
    <w:rsid w:val="00A02A7F"/>
    <w:rsid w:val="00A03988"/>
    <w:rsid w:val="00A0528E"/>
    <w:rsid w:val="00A06991"/>
    <w:rsid w:val="00A10156"/>
    <w:rsid w:val="00A11FB8"/>
    <w:rsid w:val="00A1335A"/>
    <w:rsid w:val="00A13E27"/>
    <w:rsid w:val="00A15325"/>
    <w:rsid w:val="00A15EEA"/>
    <w:rsid w:val="00A17554"/>
    <w:rsid w:val="00A1758E"/>
    <w:rsid w:val="00A178BB"/>
    <w:rsid w:val="00A17C70"/>
    <w:rsid w:val="00A20ECC"/>
    <w:rsid w:val="00A21744"/>
    <w:rsid w:val="00A21A13"/>
    <w:rsid w:val="00A22390"/>
    <w:rsid w:val="00A2403B"/>
    <w:rsid w:val="00A24400"/>
    <w:rsid w:val="00A24F68"/>
    <w:rsid w:val="00A25498"/>
    <w:rsid w:val="00A25D4D"/>
    <w:rsid w:val="00A3140E"/>
    <w:rsid w:val="00A31D1E"/>
    <w:rsid w:val="00A32401"/>
    <w:rsid w:val="00A33463"/>
    <w:rsid w:val="00A336C5"/>
    <w:rsid w:val="00A34203"/>
    <w:rsid w:val="00A34D66"/>
    <w:rsid w:val="00A350A6"/>
    <w:rsid w:val="00A37C96"/>
    <w:rsid w:val="00A40CFC"/>
    <w:rsid w:val="00A417FF"/>
    <w:rsid w:val="00A41927"/>
    <w:rsid w:val="00A42D86"/>
    <w:rsid w:val="00A42DAE"/>
    <w:rsid w:val="00A43082"/>
    <w:rsid w:val="00A43A07"/>
    <w:rsid w:val="00A43B4A"/>
    <w:rsid w:val="00A444B6"/>
    <w:rsid w:val="00A44B76"/>
    <w:rsid w:val="00A4613D"/>
    <w:rsid w:val="00A50191"/>
    <w:rsid w:val="00A51F8F"/>
    <w:rsid w:val="00A52471"/>
    <w:rsid w:val="00A52C4F"/>
    <w:rsid w:val="00A531C4"/>
    <w:rsid w:val="00A53B25"/>
    <w:rsid w:val="00A53F1A"/>
    <w:rsid w:val="00A55B92"/>
    <w:rsid w:val="00A55E8E"/>
    <w:rsid w:val="00A5718C"/>
    <w:rsid w:val="00A57BB8"/>
    <w:rsid w:val="00A6042F"/>
    <w:rsid w:val="00A61F4E"/>
    <w:rsid w:val="00A62436"/>
    <w:rsid w:val="00A6309E"/>
    <w:rsid w:val="00A64F95"/>
    <w:rsid w:val="00A65137"/>
    <w:rsid w:val="00A656C2"/>
    <w:rsid w:val="00A6632B"/>
    <w:rsid w:val="00A66AF1"/>
    <w:rsid w:val="00A67002"/>
    <w:rsid w:val="00A671D3"/>
    <w:rsid w:val="00A6725A"/>
    <w:rsid w:val="00A67377"/>
    <w:rsid w:val="00A67DD5"/>
    <w:rsid w:val="00A67FF4"/>
    <w:rsid w:val="00A706C2"/>
    <w:rsid w:val="00A712AA"/>
    <w:rsid w:val="00A7264A"/>
    <w:rsid w:val="00A7373D"/>
    <w:rsid w:val="00A73886"/>
    <w:rsid w:val="00A74628"/>
    <w:rsid w:val="00A74A3A"/>
    <w:rsid w:val="00A74FD3"/>
    <w:rsid w:val="00A74FF6"/>
    <w:rsid w:val="00A75246"/>
    <w:rsid w:val="00A75744"/>
    <w:rsid w:val="00A763C4"/>
    <w:rsid w:val="00A76591"/>
    <w:rsid w:val="00A857E9"/>
    <w:rsid w:val="00A9156F"/>
    <w:rsid w:val="00A91A18"/>
    <w:rsid w:val="00A91D16"/>
    <w:rsid w:val="00A91D24"/>
    <w:rsid w:val="00A92270"/>
    <w:rsid w:val="00A937C4"/>
    <w:rsid w:val="00A9552C"/>
    <w:rsid w:val="00A97802"/>
    <w:rsid w:val="00A97BE9"/>
    <w:rsid w:val="00A97E7D"/>
    <w:rsid w:val="00AA0F91"/>
    <w:rsid w:val="00AA1438"/>
    <w:rsid w:val="00AA1473"/>
    <w:rsid w:val="00AA53A5"/>
    <w:rsid w:val="00AA5B85"/>
    <w:rsid w:val="00AA5E87"/>
    <w:rsid w:val="00AA74D5"/>
    <w:rsid w:val="00AA7DEE"/>
    <w:rsid w:val="00AB0320"/>
    <w:rsid w:val="00AB3128"/>
    <w:rsid w:val="00AB375D"/>
    <w:rsid w:val="00AB43E8"/>
    <w:rsid w:val="00AB449F"/>
    <w:rsid w:val="00AB4835"/>
    <w:rsid w:val="00AB50C1"/>
    <w:rsid w:val="00AB65F6"/>
    <w:rsid w:val="00AB73DE"/>
    <w:rsid w:val="00AB7E42"/>
    <w:rsid w:val="00AC0FEF"/>
    <w:rsid w:val="00AC1621"/>
    <w:rsid w:val="00AC1638"/>
    <w:rsid w:val="00AC18B6"/>
    <w:rsid w:val="00AC2D2B"/>
    <w:rsid w:val="00AC4571"/>
    <w:rsid w:val="00AC45A6"/>
    <w:rsid w:val="00AC4776"/>
    <w:rsid w:val="00AC5EE0"/>
    <w:rsid w:val="00AD07DC"/>
    <w:rsid w:val="00AD0F2F"/>
    <w:rsid w:val="00AD1290"/>
    <w:rsid w:val="00AD3935"/>
    <w:rsid w:val="00AD6B68"/>
    <w:rsid w:val="00AD6C36"/>
    <w:rsid w:val="00AD72F2"/>
    <w:rsid w:val="00AD7B08"/>
    <w:rsid w:val="00AE0385"/>
    <w:rsid w:val="00AE153F"/>
    <w:rsid w:val="00AE1A5E"/>
    <w:rsid w:val="00AE2072"/>
    <w:rsid w:val="00AE2948"/>
    <w:rsid w:val="00AE3074"/>
    <w:rsid w:val="00AE3A1A"/>
    <w:rsid w:val="00AE4231"/>
    <w:rsid w:val="00AE4F5E"/>
    <w:rsid w:val="00AE5843"/>
    <w:rsid w:val="00AE5EA3"/>
    <w:rsid w:val="00AE62B1"/>
    <w:rsid w:val="00AE6B7D"/>
    <w:rsid w:val="00AF0AAA"/>
    <w:rsid w:val="00AF0FB4"/>
    <w:rsid w:val="00AF1026"/>
    <w:rsid w:val="00AF1893"/>
    <w:rsid w:val="00AF219F"/>
    <w:rsid w:val="00AF2E79"/>
    <w:rsid w:val="00AF317A"/>
    <w:rsid w:val="00AF35A4"/>
    <w:rsid w:val="00AF4265"/>
    <w:rsid w:val="00AF434A"/>
    <w:rsid w:val="00AF4684"/>
    <w:rsid w:val="00AF51AC"/>
    <w:rsid w:val="00AF5BE6"/>
    <w:rsid w:val="00AF7B94"/>
    <w:rsid w:val="00AF7E34"/>
    <w:rsid w:val="00B0123D"/>
    <w:rsid w:val="00B02D8E"/>
    <w:rsid w:val="00B031D2"/>
    <w:rsid w:val="00B036E1"/>
    <w:rsid w:val="00B04520"/>
    <w:rsid w:val="00B04B3D"/>
    <w:rsid w:val="00B0517B"/>
    <w:rsid w:val="00B06F39"/>
    <w:rsid w:val="00B11707"/>
    <w:rsid w:val="00B12161"/>
    <w:rsid w:val="00B12411"/>
    <w:rsid w:val="00B12A5F"/>
    <w:rsid w:val="00B12EF6"/>
    <w:rsid w:val="00B146EE"/>
    <w:rsid w:val="00B148BB"/>
    <w:rsid w:val="00B150A2"/>
    <w:rsid w:val="00B1524C"/>
    <w:rsid w:val="00B152B4"/>
    <w:rsid w:val="00B1568E"/>
    <w:rsid w:val="00B15882"/>
    <w:rsid w:val="00B162AF"/>
    <w:rsid w:val="00B16C58"/>
    <w:rsid w:val="00B17147"/>
    <w:rsid w:val="00B203A2"/>
    <w:rsid w:val="00B2095A"/>
    <w:rsid w:val="00B20980"/>
    <w:rsid w:val="00B20C69"/>
    <w:rsid w:val="00B20E17"/>
    <w:rsid w:val="00B23083"/>
    <w:rsid w:val="00B24262"/>
    <w:rsid w:val="00B24F79"/>
    <w:rsid w:val="00B26473"/>
    <w:rsid w:val="00B26835"/>
    <w:rsid w:val="00B2686F"/>
    <w:rsid w:val="00B26987"/>
    <w:rsid w:val="00B26F74"/>
    <w:rsid w:val="00B31744"/>
    <w:rsid w:val="00B3317B"/>
    <w:rsid w:val="00B33382"/>
    <w:rsid w:val="00B340CC"/>
    <w:rsid w:val="00B34900"/>
    <w:rsid w:val="00B34AF8"/>
    <w:rsid w:val="00B351A7"/>
    <w:rsid w:val="00B361BF"/>
    <w:rsid w:val="00B37432"/>
    <w:rsid w:val="00B411C3"/>
    <w:rsid w:val="00B420D3"/>
    <w:rsid w:val="00B441FA"/>
    <w:rsid w:val="00B46D8A"/>
    <w:rsid w:val="00B47E6D"/>
    <w:rsid w:val="00B47EC7"/>
    <w:rsid w:val="00B503AE"/>
    <w:rsid w:val="00B50A5C"/>
    <w:rsid w:val="00B50C9B"/>
    <w:rsid w:val="00B51C75"/>
    <w:rsid w:val="00B52A13"/>
    <w:rsid w:val="00B5320E"/>
    <w:rsid w:val="00B542AB"/>
    <w:rsid w:val="00B54834"/>
    <w:rsid w:val="00B55D4F"/>
    <w:rsid w:val="00B57EA4"/>
    <w:rsid w:val="00B60C68"/>
    <w:rsid w:val="00B614B4"/>
    <w:rsid w:val="00B6166B"/>
    <w:rsid w:val="00B620F2"/>
    <w:rsid w:val="00B63183"/>
    <w:rsid w:val="00B63B5A"/>
    <w:rsid w:val="00B653EA"/>
    <w:rsid w:val="00B6571A"/>
    <w:rsid w:val="00B6679C"/>
    <w:rsid w:val="00B70CD4"/>
    <w:rsid w:val="00B7143B"/>
    <w:rsid w:val="00B7148A"/>
    <w:rsid w:val="00B716C6"/>
    <w:rsid w:val="00B71C96"/>
    <w:rsid w:val="00B72463"/>
    <w:rsid w:val="00B72ECB"/>
    <w:rsid w:val="00B739D7"/>
    <w:rsid w:val="00B74754"/>
    <w:rsid w:val="00B74917"/>
    <w:rsid w:val="00B74CF0"/>
    <w:rsid w:val="00B75497"/>
    <w:rsid w:val="00B75BD2"/>
    <w:rsid w:val="00B7651F"/>
    <w:rsid w:val="00B76542"/>
    <w:rsid w:val="00B76E5D"/>
    <w:rsid w:val="00B80B62"/>
    <w:rsid w:val="00B80C9D"/>
    <w:rsid w:val="00B81441"/>
    <w:rsid w:val="00B817AB"/>
    <w:rsid w:val="00B82006"/>
    <w:rsid w:val="00B821E6"/>
    <w:rsid w:val="00B82309"/>
    <w:rsid w:val="00B831D9"/>
    <w:rsid w:val="00B83F80"/>
    <w:rsid w:val="00B85413"/>
    <w:rsid w:val="00B857D9"/>
    <w:rsid w:val="00B862CB"/>
    <w:rsid w:val="00B86321"/>
    <w:rsid w:val="00B866DB"/>
    <w:rsid w:val="00B86C3F"/>
    <w:rsid w:val="00B87788"/>
    <w:rsid w:val="00B87D81"/>
    <w:rsid w:val="00B90ABE"/>
    <w:rsid w:val="00B911A5"/>
    <w:rsid w:val="00B92CF2"/>
    <w:rsid w:val="00B939DD"/>
    <w:rsid w:val="00B95F06"/>
    <w:rsid w:val="00BA07B9"/>
    <w:rsid w:val="00BA0C1E"/>
    <w:rsid w:val="00BA1DED"/>
    <w:rsid w:val="00BA3427"/>
    <w:rsid w:val="00BA370F"/>
    <w:rsid w:val="00BA5C2A"/>
    <w:rsid w:val="00BA5CB9"/>
    <w:rsid w:val="00BA76DA"/>
    <w:rsid w:val="00BA787B"/>
    <w:rsid w:val="00BA7E96"/>
    <w:rsid w:val="00BB177E"/>
    <w:rsid w:val="00BB24A0"/>
    <w:rsid w:val="00BB2647"/>
    <w:rsid w:val="00BB2F41"/>
    <w:rsid w:val="00BB358A"/>
    <w:rsid w:val="00BB37E6"/>
    <w:rsid w:val="00BB38D1"/>
    <w:rsid w:val="00BB4255"/>
    <w:rsid w:val="00BB4DA6"/>
    <w:rsid w:val="00BB506C"/>
    <w:rsid w:val="00BB7239"/>
    <w:rsid w:val="00BC012C"/>
    <w:rsid w:val="00BC0CBC"/>
    <w:rsid w:val="00BC304E"/>
    <w:rsid w:val="00BC344E"/>
    <w:rsid w:val="00BC39ED"/>
    <w:rsid w:val="00BC45BF"/>
    <w:rsid w:val="00BC48E1"/>
    <w:rsid w:val="00BC5852"/>
    <w:rsid w:val="00BC624A"/>
    <w:rsid w:val="00BC7D20"/>
    <w:rsid w:val="00BD095A"/>
    <w:rsid w:val="00BD096B"/>
    <w:rsid w:val="00BD2087"/>
    <w:rsid w:val="00BD32FF"/>
    <w:rsid w:val="00BD36E5"/>
    <w:rsid w:val="00BD4D1A"/>
    <w:rsid w:val="00BD5EBC"/>
    <w:rsid w:val="00BD5F49"/>
    <w:rsid w:val="00BD5F50"/>
    <w:rsid w:val="00BD662D"/>
    <w:rsid w:val="00BD7149"/>
    <w:rsid w:val="00BD76EB"/>
    <w:rsid w:val="00BD7CBC"/>
    <w:rsid w:val="00BE16CF"/>
    <w:rsid w:val="00BE1FC8"/>
    <w:rsid w:val="00BE2234"/>
    <w:rsid w:val="00BE4072"/>
    <w:rsid w:val="00BE5CE0"/>
    <w:rsid w:val="00BE6268"/>
    <w:rsid w:val="00BE78BC"/>
    <w:rsid w:val="00BF0B26"/>
    <w:rsid w:val="00BF1C9D"/>
    <w:rsid w:val="00BF37B9"/>
    <w:rsid w:val="00BF3E2C"/>
    <w:rsid w:val="00BF5FF5"/>
    <w:rsid w:val="00BF643B"/>
    <w:rsid w:val="00BF6CCE"/>
    <w:rsid w:val="00C0012F"/>
    <w:rsid w:val="00C01335"/>
    <w:rsid w:val="00C01BFC"/>
    <w:rsid w:val="00C028A6"/>
    <w:rsid w:val="00C0398B"/>
    <w:rsid w:val="00C03AA4"/>
    <w:rsid w:val="00C04129"/>
    <w:rsid w:val="00C0430B"/>
    <w:rsid w:val="00C04667"/>
    <w:rsid w:val="00C0477E"/>
    <w:rsid w:val="00C05766"/>
    <w:rsid w:val="00C0634E"/>
    <w:rsid w:val="00C12204"/>
    <w:rsid w:val="00C1326B"/>
    <w:rsid w:val="00C133C6"/>
    <w:rsid w:val="00C13DF7"/>
    <w:rsid w:val="00C14077"/>
    <w:rsid w:val="00C14ADF"/>
    <w:rsid w:val="00C14C37"/>
    <w:rsid w:val="00C1537B"/>
    <w:rsid w:val="00C15AF4"/>
    <w:rsid w:val="00C15E76"/>
    <w:rsid w:val="00C15F23"/>
    <w:rsid w:val="00C16D71"/>
    <w:rsid w:val="00C171EE"/>
    <w:rsid w:val="00C17FC8"/>
    <w:rsid w:val="00C20D16"/>
    <w:rsid w:val="00C21CBA"/>
    <w:rsid w:val="00C2203E"/>
    <w:rsid w:val="00C22B31"/>
    <w:rsid w:val="00C233B0"/>
    <w:rsid w:val="00C237F1"/>
    <w:rsid w:val="00C24543"/>
    <w:rsid w:val="00C24554"/>
    <w:rsid w:val="00C24BCC"/>
    <w:rsid w:val="00C258F7"/>
    <w:rsid w:val="00C27B41"/>
    <w:rsid w:val="00C304C7"/>
    <w:rsid w:val="00C32A7E"/>
    <w:rsid w:val="00C353B7"/>
    <w:rsid w:val="00C36070"/>
    <w:rsid w:val="00C3647E"/>
    <w:rsid w:val="00C372DE"/>
    <w:rsid w:val="00C373AD"/>
    <w:rsid w:val="00C40346"/>
    <w:rsid w:val="00C41DBB"/>
    <w:rsid w:val="00C42117"/>
    <w:rsid w:val="00C425E6"/>
    <w:rsid w:val="00C432AD"/>
    <w:rsid w:val="00C43ADC"/>
    <w:rsid w:val="00C44224"/>
    <w:rsid w:val="00C505D9"/>
    <w:rsid w:val="00C50E03"/>
    <w:rsid w:val="00C50E8F"/>
    <w:rsid w:val="00C51E7D"/>
    <w:rsid w:val="00C52923"/>
    <w:rsid w:val="00C53929"/>
    <w:rsid w:val="00C53C86"/>
    <w:rsid w:val="00C5417D"/>
    <w:rsid w:val="00C54E87"/>
    <w:rsid w:val="00C557F1"/>
    <w:rsid w:val="00C55D77"/>
    <w:rsid w:val="00C56056"/>
    <w:rsid w:val="00C577CE"/>
    <w:rsid w:val="00C57D60"/>
    <w:rsid w:val="00C606F4"/>
    <w:rsid w:val="00C60C2C"/>
    <w:rsid w:val="00C61954"/>
    <w:rsid w:val="00C62A43"/>
    <w:rsid w:val="00C637C5"/>
    <w:rsid w:val="00C638A4"/>
    <w:rsid w:val="00C63941"/>
    <w:rsid w:val="00C64BEC"/>
    <w:rsid w:val="00C65020"/>
    <w:rsid w:val="00C71A08"/>
    <w:rsid w:val="00C71DB0"/>
    <w:rsid w:val="00C721FA"/>
    <w:rsid w:val="00C74090"/>
    <w:rsid w:val="00C74122"/>
    <w:rsid w:val="00C746A1"/>
    <w:rsid w:val="00C74E6C"/>
    <w:rsid w:val="00C75331"/>
    <w:rsid w:val="00C75832"/>
    <w:rsid w:val="00C76156"/>
    <w:rsid w:val="00C7674E"/>
    <w:rsid w:val="00C76A27"/>
    <w:rsid w:val="00C77105"/>
    <w:rsid w:val="00C80535"/>
    <w:rsid w:val="00C80786"/>
    <w:rsid w:val="00C81885"/>
    <w:rsid w:val="00C81C02"/>
    <w:rsid w:val="00C824AB"/>
    <w:rsid w:val="00C85061"/>
    <w:rsid w:val="00C8713F"/>
    <w:rsid w:val="00C8754B"/>
    <w:rsid w:val="00C90F62"/>
    <w:rsid w:val="00C91245"/>
    <w:rsid w:val="00C92F62"/>
    <w:rsid w:val="00C95223"/>
    <w:rsid w:val="00C95E91"/>
    <w:rsid w:val="00C96756"/>
    <w:rsid w:val="00C96E39"/>
    <w:rsid w:val="00C97041"/>
    <w:rsid w:val="00CA2B86"/>
    <w:rsid w:val="00CA2E60"/>
    <w:rsid w:val="00CA320D"/>
    <w:rsid w:val="00CA33C0"/>
    <w:rsid w:val="00CA39FD"/>
    <w:rsid w:val="00CA40CD"/>
    <w:rsid w:val="00CA5CD0"/>
    <w:rsid w:val="00CA6A1C"/>
    <w:rsid w:val="00CA6FBC"/>
    <w:rsid w:val="00CA73A0"/>
    <w:rsid w:val="00CA73E7"/>
    <w:rsid w:val="00CB0A5A"/>
    <w:rsid w:val="00CB40D7"/>
    <w:rsid w:val="00CB460E"/>
    <w:rsid w:val="00CB524F"/>
    <w:rsid w:val="00CB5741"/>
    <w:rsid w:val="00CB62E4"/>
    <w:rsid w:val="00CC13A2"/>
    <w:rsid w:val="00CC1A2F"/>
    <w:rsid w:val="00CC279A"/>
    <w:rsid w:val="00CC2E7C"/>
    <w:rsid w:val="00CC316D"/>
    <w:rsid w:val="00CC4017"/>
    <w:rsid w:val="00CC5BD0"/>
    <w:rsid w:val="00CC6709"/>
    <w:rsid w:val="00CC70CA"/>
    <w:rsid w:val="00CD0DF5"/>
    <w:rsid w:val="00CD106C"/>
    <w:rsid w:val="00CD258E"/>
    <w:rsid w:val="00CD3B17"/>
    <w:rsid w:val="00CD5236"/>
    <w:rsid w:val="00CD5457"/>
    <w:rsid w:val="00CD56D2"/>
    <w:rsid w:val="00CD64AE"/>
    <w:rsid w:val="00CE0728"/>
    <w:rsid w:val="00CE0BDC"/>
    <w:rsid w:val="00CE17D8"/>
    <w:rsid w:val="00CE1C63"/>
    <w:rsid w:val="00CE30D7"/>
    <w:rsid w:val="00CE6F4A"/>
    <w:rsid w:val="00CE7335"/>
    <w:rsid w:val="00CE73DD"/>
    <w:rsid w:val="00CE7831"/>
    <w:rsid w:val="00CF0060"/>
    <w:rsid w:val="00CF1BC0"/>
    <w:rsid w:val="00CF1D2B"/>
    <w:rsid w:val="00CF2188"/>
    <w:rsid w:val="00CF32B0"/>
    <w:rsid w:val="00CF461D"/>
    <w:rsid w:val="00CF5DD3"/>
    <w:rsid w:val="00CF6108"/>
    <w:rsid w:val="00CF6A1C"/>
    <w:rsid w:val="00CF71A5"/>
    <w:rsid w:val="00CF7A3D"/>
    <w:rsid w:val="00CF7B65"/>
    <w:rsid w:val="00D00446"/>
    <w:rsid w:val="00D006EB"/>
    <w:rsid w:val="00D00A4B"/>
    <w:rsid w:val="00D01361"/>
    <w:rsid w:val="00D01E2E"/>
    <w:rsid w:val="00D03101"/>
    <w:rsid w:val="00D0314D"/>
    <w:rsid w:val="00D04670"/>
    <w:rsid w:val="00D046DC"/>
    <w:rsid w:val="00D04E9B"/>
    <w:rsid w:val="00D050B9"/>
    <w:rsid w:val="00D05DF7"/>
    <w:rsid w:val="00D120F9"/>
    <w:rsid w:val="00D123B0"/>
    <w:rsid w:val="00D1241F"/>
    <w:rsid w:val="00D12DFB"/>
    <w:rsid w:val="00D13133"/>
    <w:rsid w:val="00D140AD"/>
    <w:rsid w:val="00D15295"/>
    <w:rsid w:val="00D17BEB"/>
    <w:rsid w:val="00D212F1"/>
    <w:rsid w:val="00D215C9"/>
    <w:rsid w:val="00D21D78"/>
    <w:rsid w:val="00D229DB"/>
    <w:rsid w:val="00D22E48"/>
    <w:rsid w:val="00D24548"/>
    <w:rsid w:val="00D245DD"/>
    <w:rsid w:val="00D246FD"/>
    <w:rsid w:val="00D2594D"/>
    <w:rsid w:val="00D26A6A"/>
    <w:rsid w:val="00D30A1E"/>
    <w:rsid w:val="00D30BF4"/>
    <w:rsid w:val="00D326B2"/>
    <w:rsid w:val="00D32ACC"/>
    <w:rsid w:val="00D32B9A"/>
    <w:rsid w:val="00D33D75"/>
    <w:rsid w:val="00D33F28"/>
    <w:rsid w:val="00D340D5"/>
    <w:rsid w:val="00D34EED"/>
    <w:rsid w:val="00D350F6"/>
    <w:rsid w:val="00D353F4"/>
    <w:rsid w:val="00D36A13"/>
    <w:rsid w:val="00D401D6"/>
    <w:rsid w:val="00D40493"/>
    <w:rsid w:val="00D40CC7"/>
    <w:rsid w:val="00D40DB6"/>
    <w:rsid w:val="00D4101C"/>
    <w:rsid w:val="00D41147"/>
    <w:rsid w:val="00D419A8"/>
    <w:rsid w:val="00D41ACC"/>
    <w:rsid w:val="00D42A69"/>
    <w:rsid w:val="00D430AB"/>
    <w:rsid w:val="00D43227"/>
    <w:rsid w:val="00D435FE"/>
    <w:rsid w:val="00D43EC5"/>
    <w:rsid w:val="00D44BD6"/>
    <w:rsid w:val="00D44DAD"/>
    <w:rsid w:val="00D45087"/>
    <w:rsid w:val="00D47332"/>
    <w:rsid w:val="00D47474"/>
    <w:rsid w:val="00D475B7"/>
    <w:rsid w:val="00D50113"/>
    <w:rsid w:val="00D5013D"/>
    <w:rsid w:val="00D50B05"/>
    <w:rsid w:val="00D50DE5"/>
    <w:rsid w:val="00D52225"/>
    <w:rsid w:val="00D5227C"/>
    <w:rsid w:val="00D5259E"/>
    <w:rsid w:val="00D52A6B"/>
    <w:rsid w:val="00D53AC5"/>
    <w:rsid w:val="00D54EEF"/>
    <w:rsid w:val="00D55421"/>
    <w:rsid w:val="00D55C51"/>
    <w:rsid w:val="00D57875"/>
    <w:rsid w:val="00D60109"/>
    <w:rsid w:val="00D6047E"/>
    <w:rsid w:val="00D6057D"/>
    <w:rsid w:val="00D60C8C"/>
    <w:rsid w:val="00D63512"/>
    <w:rsid w:val="00D6469D"/>
    <w:rsid w:val="00D64B1C"/>
    <w:rsid w:val="00D65240"/>
    <w:rsid w:val="00D66EE2"/>
    <w:rsid w:val="00D723B1"/>
    <w:rsid w:val="00D745AF"/>
    <w:rsid w:val="00D7483D"/>
    <w:rsid w:val="00D76092"/>
    <w:rsid w:val="00D7777C"/>
    <w:rsid w:val="00D80297"/>
    <w:rsid w:val="00D82472"/>
    <w:rsid w:val="00D82912"/>
    <w:rsid w:val="00D8339F"/>
    <w:rsid w:val="00D8548F"/>
    <w:rsid w:val="00D87802"/>
    <w:rsid w:val="00D902FC"/>
    <w:rsid w:val="00D92172"/>
    <w:rsid w:val="00D929F3"/>
    <w:rsid w:val="00D936CD"/>
    <w:rsid w:val="00D9423D"/>
    <w:rsid w:val="00D949AC"/>
    <w:rsid w:val="00D96F1C"/>
    <w:rsid w:val="00D9797E"/>
    <w:rsid w:val="00DA191B"/>
    <w:rsid w:val="00DA1A1D"/>
    <w:rsid w:val="00DA1C4C"/>
    <w:rsid w:val="00DA1FA3"/>
    <w:rsid w:val="00DA269E"/>
    <w:rsid w:val="00DA2E82"/>
    <w:rsid w:val="00DA3AB9"/>
    <w:rsid w:val="00DA3D02"/>
    <w:rsid w:val="00DA46B8"/>
    <w:rsid w:val="00DA5B5E"/>
    <w:rsid w:val="00DA5C43"/>
    <w:rsid w:val="00DA5F8C"/>
    <w:rsid w:val="00DA5FC1"/>
    <w:rsid w:val="00DA75D6"/>
    <w:rsid w:val="00DA7F34"/>
    <w:rsid w:val="00DB04BF"/>
    <w:rsid w:val="00DB0E9A"/>
    <w:rsid w:val="00DB198F"/>
    <w:rsid w:val="00DB19EB"/>
    <w:rsid w:val="00DB352E"/>
    <w:rsid w:val="00DB562D"/>
    <w:rsid w:val="00DB7E5C"/>
    <w:rsid w:val="00DC0285"/>
    <w:rsid w:val="00DC0B35"/>
    <w:rsid w:val="00DC102B"/>
    <w:rsid w:val="00DC25E7"/>
    <w:rsid w:val="00DC283B"/>
    <w:rsid w:val="00DC5C86"/>
    <w:rsid w:val="00DC7C7B"/>
    <w:rsid w:val="00DC7FB7"/>
    <w:rsid w:val="00DD0D33"/>
    <w:rsid w:val="00DD0FBA"/>
    <w:rsid w:val="00DD163B"/>
    <w:rsid w:val="00DD19DB"/>
    <w:rsid w:val="00DD20A7"/>
    <w:rsid w:val="00DD3774"/>
    <w:rsid w:val="00DD3807"/>
    <w:rsid w:val="00DD384F"/>
    <w:rsid w:val="00DD45D6"/>
    <w:rsid w:val="00DD486B"/>
    <w:rsid w:val="00DD5A3F"/>
    <w:rsid w:val="00DD5D2B"/>
    <w:rsid w:val="00DD61CD"/>
    <w:rsid w:val="00DE07FD"/>
    <w:rsid w:val="00DE24D5"/>
    <w:rsid w:val="00DE3A6D"/>
    <w:rsid w:val="00DE44D3"/>
    <w:rsid w:val="00DE49D8"/>
    <w:rsid w:val="00DE5329"/>
    <w:rsid w:val="00DE5EF8"/>
    <w:rsid w:val="00DE6C73"/>
    <w:rsid w:val="00DE77FA"/>
    <w:rsid w:val="00DF1A57"/>
    <w:rsid w:val="00DF38F4"/>
    <w:rsid w:val="00DF3943"/>
    <w:rsid w:val="00DF47C1"/>
    <w:rsid w:val="00DF5555"/>
    <w:rsid w:val="00DF6763"/>
    <w:rsid w:val="00E01907"/>
    <w:rsid w:val="00E029DA"/>
    <w:rsid w:val="00E02DD0"/>
    <w:rsid w:val="00E04CB6"/>
    <w:rsid w:val="00E05F44"/>
    <w:rsid w:val="00E06190"/>
    <w:rsid w:val="00E061FB"/>
    <w:rsid w:val="00E06600"/>
    <w:rsid w:val="00E06CE4"/>
    <w:rsid w:val="00E07411"/>
    <w:rsid w:val="00E10631"/>
    <w:rsid w:val="00E13766"/>
    <w:rsid w:val="00E13E03"/>
    <w:rsid w:val="00E14B6A"/>
    <w:rsid w:val="00E15B2D"/>
    <w:rsid w:val="00E160C0"/>
    <w:rsid w:val="00E16951"/>
    <w:rsid w:val="00E169D7"/>
    <w:rsid w:val="00E17230"/>
    <w:rsid w:val="00E21805"/>
    <w:rsid w:val="00E22232"/>
    <w:rsid w:val="00E224AF"/>
    <w:rsid w:val="00E22821"/>
    <w:rsid w:val="00E23C00"/>
    <w:rsid w:val="00E23D0B"/>
    <w:rsid w:val="00E2403F"/>
    <w:rsid w:val="00E24BD1"/>
    <w:rsid w:val="00E25052"/>
    <w:rsid w:val="00E25D99"/>
    <w:rsid w:val="00E260AE"/>
    <w:rsid w:val="00E26792"/>
    <w:rsid w:val="00E272F6"/>
    <w:rsid w:val="00E300D2"/>
    <w:rsid w:val="00E30438"/>
    <w:rsid w:val="00E30896"/>
    <w:rsid w:val="00E30AA0"/>
    <w:rsid w:val="00E310E3"/>
    <w:rsid w:val="00E32413"/>
    <w:rsid w:val="00E32C6E"/>
    <w:rsid w:val="00E33832"/>
    <w:rsid w:val="00E34195"/>
    <w:rsid w:val="00E342C4"/>
    <w:rsid w:val="00E34304"/>
    <w:rsid w:val="00E34A91"/>
    <w:rsid w:val="00E34B55"/>
    <w:rsid w:val="00E36548"/>
    <w:rsid w:val="00E3758D"/>
    <w:rsid w:val="00E376AB"/>
    <w:rsid w:val="00E41B3F"/>
    <w:rsid w:val="00E41C81"/>
    <w:rsid w:val="00E41EC6"/>
    <w:rsid w:val="00E440B1"/>
    <w:rsid w:val="00E450B9"/>
    <w:rsid w:val="00E45ECD"/>
    <w:rsid w:val="00E501C3"/>
    <w:rsid w:val="00E501FF"/>
    <w:rsid w:val="00E52203"/>
    <w:rsid w:val="00E523F6"/>
    <w:rsid w:val="00E53F6B"/>
    <w:rsid w:val="00E55181"/>
    <w:rsid w:val="00E560F1"/>
    <w:rsid w:val="00E5699B"/>
    <w:rsid w:val="00E57078"/>
    <w:rsid w:val="00E60575"/>
    <w:rsid w:val="00E62089"/>
    <w:rsid w:val="00E62209"/>
    <w:rsid w:val="00E62351"/>
    <w:rsid w:val="00E62AD9"/>
    <w:rsid w:val="00E63BA1"/>
    <w:rsid w:val="00E6473B"/>
    <w:rsid w:val="00E64D30"/>
    <w:rsid w:val="00E64D5B"/>
    <w:rsid w:val="00E657E9"/>
    <w:rsid w:val="00E65BA6"/>
    <w:rsid w:val="00E7057B"/>
    <w:rsid w:val="00E72206"/>
    <w:rsid w:val="00E722F0"/>
    <w:rsid w:val="00E72A01"/>
    <w:rsid w:val="00E72A24"/>
    <w:rsid w:val="00E72EA9"/>
    <w:rsid w:val="00E74AA8"/>
    <w:rsid w:val="00E751CE"/>
    <w:rsid w:val="00E75671"/>
    <w:rsid w:val="00E76D7B"/>
    <w:rsid w:val="00E808B8"/>
    <w:rsid w:val="00E80A69"/>
    <w:rsid w:val="00E8122F"/>
    <w:rsid w:val="00E8135F"/>
    <w:rsid w:val="00E8284D"/>
    <w:rsid w:val="00E83830"/>
    <w:rsid w:val="00E85116"/>
    <w:rsid w:val="00E858F9"/>
    <w:rsid w:val="00E85FF9"/>
    <w:rsid w:val="00E862B8"/>
    <w:rsid w:val="00E8740F"/>
    <w:rsid w:val="00E87C96"/>
    <w:rsid w:val="00E90CDE"/>
    <w:rsid w:val="00E91072"/>
    <w:rsid w:val="00E91BD9"/>
    <w:rsid w:val="00E92965"/>
    <w:rsid w:val="00E9372A"/>
    <w:rsid w:val="00E94170"/>
    <w:rsid w:val="00E962B7"/>
    <w:rsid w:val="00EA26FD"/>
    <w:rsid w:val="00EA2DE6"/>
    <w:rsid w:val="00EA32FD"/>
    <w:rsid w:val="00EA3997"/>
    <w:rsid w:val="00EA423A"/>
    <w:rsid w:val="00EA5572"/>
    <w:rsid w:val="00EA5818"/>
    <w:rsid w:val="00EA5AFC"/>
    <w:rsid w:val="00EA5B81"/>
    <w:rsid w:val="00EA69BF"/>
    <w:rsid w:val="00EA6E99"/>
    <w:rsid w:val="00EA760D"/>
    <w:rsid w:val="00EA7ABC"/>
    <w:rsid w:val="00EB0181"/>
    <w:rsid w:val="00EB153E"/>
    <w:rsid w:val="00EB175A"/>
    <w:rsid w:val="00EB1E81"/>
    <w:rsid w:val="00EB29E8"/>
    <w:rsid w:val="00EB39E2"/>
    <w:rsid w:val="00EB4A13"/>
    <w:rsid w:val="00EB5455"/>
    <w:rsid w:val="00EC0019"/>
    <w:rsid w:val="00EC0701"/>
    <w:rsid w:val="00EC15C0"/>
    <w:rsid w:val="00EC1B2F"/>
    <w:rsid w:val="00EC2649"/>
    <w:rsid w:val="00EC4EFC"/>
    <w:rsid w:val="00EC576A"/>
    <w:rsid w:val="00EC5D1D"/>
    <w:rsid w:val="00EC5FA1"/>
    <w:rsid w:val="00EC66E5"/>
    <w:rsid w:val="00EC6D11"/>
    <w:rsid w:val="00EC6E1B"/>
    <w:rsid w:val="00ED051B"/>
    <w:rsid w:val="00ED1D8D"/>
    <w:rsid w:val="00ED2482"/>
    <w:rsid w:val="00ED302B"/>
    <w:rsid w:val="00ED3E00"/>
    <w:rsid w:val="00ED4500"/>
    <w:rsid w:val="00ED58BA"/>
    <w:rsid w:val="00ED6281"/>
    <w:rsid w:val="00ED7B27"/>
    <w:rsid w:val="00EE0239"/>
    <w:rsid w:val="00EE06CC"/>
    <w:rsid w:val="00EE0C43"/>
    <w:rsid w:val="00EE0ECB"/>
    <w:rsid w:val="00EE0ED9"/>
    <w:rsid w:val="00EE113A"/>
    <w:rsid w:val="00EE1221"/>
    <w:rsid w:val="00EE1DF3"/>
    <w:rsid w:val="00EE2882"/>
    <w:rsid w:val="00EE3D71"/>
    <w:rsid w:val="00EE5728"/>
    <w:rsid w:val="00EE7BF8"/>
    <w:rsid w:val="00EF05ED"/>
    <w:rsid w:val="00EF0927"/>
    <w:rsid w:val="00EF1EF7"/>
    <w:rsid w:val="00EF377D"/>
    <w:rsid w:val="00EF45CB"/>
    <w:rsid w:val="00EF515B"/>
    <w:rsid w:val="00EF6305"/>
    <w:rsid w:val="00EF65F2"/>
    <w:rsid w:val="00EF6D05"/>
    <w:rsid w:val="00F002FD"/>
    <w:rsid w:val="00F00B1D"/>
    <w:rsid w:val="00F0322C"/>
    <w:rsid w:val="00F034FE"/>
    <w:rsid w:val="00F03BEE"/>
    <w:rsid w:val="00F03C00"/>
    <w:rsid w:val="00F0460E"/>
    <w:rsid w:val="00F046E5"/>
    <w:rsid w:val="00F048F5"/>
    <w:rsid w:val="00F04BD6"/>
    <w:rsid w:val="00F04F4C"/>
    <w:rsid w:val="00F055AB"/>
    <w:rsid w:val="00F055E5"/>
    <w:rsid w:val="00F06596"/>
    <w:rsid w:val="00F067BA"/>
    <w:rsid w:val="00F0735A"/>
    <w:rsid w:val="00F1018A"/>
    <w:rsid w:val="00F10396"/>
    <w:rsid w:val="00F11902"/>
    <w:rsid w:val="00F130B0"/>
    <w:rsid w:val="00F147A3"/>
    <w:rsid w:val="00F14A96"/>
    <w:rsid w:val="00F151C4"/>
    <w:rsid w:val="00F15565"/>
    <w:rsid w:val="00F15FB6"/>
    <w:rsid w:val="00F168A0"/>
    <w:rsid w:val="00F17111"/>
    <w:rsid w:val="00F172C2"/>
    <w:rsid w:val="00F17ADA"/>
    <w:rsid w:val="00F20580"/>
    <w:rsid w:val="00F20936"/>
    <w:rsid w:val="00F20F7C"/>
    <w:rsid w:val="00F21784"/>
    <w:rsid w:val="00F21C49"/>
    <w:rsid w:val="00F22F91"/>
    <w:rsid w:val="00F2314A"/>
    <w:rsid w:val="00F231C9"/>
    <w:rsid w:val="00F24543"/>
    <w:rsid w:val="00F25DF8"/>
    <w:rsid w:val="00F26254"/>
    <w:rsid w:val="00F26AC2"/>
    <w:rsid w:val="00F317BB"/>
    <w:rsid w:val="00F31C6E"/>
    <w:rsid w:val="00F323A8"/>
    <w:rsid w:val="00F34227"/>
    <w:rsid w:val="00F34339"/>
    <w:rsid w:val="00F35259"/>
    <w:rsid w:val="00F36582"/>
    <w:rsid w:val="00F368DC"/>
    <w:rsid w:val="00F36D35"/>
    <w:rsid w:val="00F372C2"/>
    <w:rsid w:val="00F37ABB"/>
    <w:rsid w:val="00F40EA0"/>
    <w:rsid w:val="00F41EF6"/>
    <w:rsid w:val="00F443A1"/>
    <w:rsid w:val="00F45B39"/>
    <w:rsid w:val="00F45BC5"/>
    <w:rsid w:val="00F4766A"/>
    <w:rsid w:val="00F50DEC"/>
    <w:rsid w:val="00F51478"/>
    <w:rsid w:val="00F52703"/>
    <w:rsid w:val="00F536D8"/>
    <w:rsid w:val="00F546C6"/>
    <w:rsid w:val="00F5478C"/>
    <w:rsid w:val="00F55001"/>
    <w:rsid w:val="00F55110"/>
    <w:rsid w:val="00F55D5C"/>
    <w:rsid w:val="00F56C99"/>
    <w:rsid w:val="00F57C2F"/>
    <w:rsid w:val="00F62EBD"/>
    <w:rsid w:val="00F6322F"/>
    <w:rsid w:val="00F657D4"/>
    <w:rsid w:val="00F65CD9"/>
    <w:rsid w:val="00F7162C"/>
    <w:rsid w:val="00F7238D"/>
    <w:rsid w:val="00F73689"/>
    <w:rsid w:val="00F73A04"/>
    <w:rsid w:val="00F755D1"/>
    <w:rsid w:val="00F7757C"/>
    <w:rsid w:val="00F7788E"/>
    <w:rsid w:val="00F800DD"/>
    <w:rsid w:val="00F80B5F"/>
    <w:rsid w:val="00F817B8"/>
    <w:rsid w:val="00F81A23"/>
    <w:rsid w:val="00F837E4"/>
    <w:rsid w:val="00F8407A"/>
    <w:rsid w:val="00F84151"/>
    <w:rsid w:val="00F8533B"/>
    <w:rsid w:val="00F8588B"/>
    <w:rsid w:val="00F85A33"/>
    <w:rsid w:val="00F86121"/>
    <w:rsid w:val="00F8753F"/>
    <w:rsid w:val="00F87629"/>
    <w:rsid w:val="00F906DE"/>
    <w:rsid w:val="00F910A7"/>
    <w:rsid w:val="00F9111A"/>
    <w:rsid w:val="00F92579"/>
    <w:rsid w:val="00F92A1C"/>
    <w:rsid w:val="00F9340B"/>
    <w:rsid w:val="00F93E87"/>
    <w:rsid w:val="00F9666A"/>
    <w:rsid w:val="00F979D6"/>
    <w:rsid w:val="00FA0021"/>
    <w:rsid w:val="00FA0356"/>
    <w:rsid w:val="00FA0E6B"/>
    <w:rsid w:val="00FA0F20"/>
    <w:rsid w:val="00FA10CE"/>
    <w:rsid w:val="00FA1E34"/>
    <w:rsid w:val="00FA1E5B"/>
    <w:rsid w:val="00FA2DB3"/>
    <w:rsid w:val="00FA30CC"/>
    <w:rsid w:val="00FA38BC"/>
    <w:rsid w:val="00FA42F9"/>
    <w:rsid w:val="00FA4F00"/>
    <w:rsid w:val="00FA4FF1"/>
    <w:rsid w:val="00FA520E"/>
    <w:rsid w:val="00FB0243"/>
    <w:rsid w:val="00FB0653"/>
    <w:rsid w:val="00FB28C9"/>
    <w:rsid w:val="00FB315F"/>
    <w:rsid w:val="00FB3A0B"/>
    <w:rsid w:val="00FB4BC5"/>
    <w:rsid w:val="00FB6428"/>
    <w:rsid w:val="00FC0015"/>
    <w:rsid w:val="00FC2143"/>
    <w:rsid w:val="00FC3518"/>
    <w:rsid w:val="00FC4138"/>
    <w:rsid w:val="00FC4C2C"/>
    <w:rsid w:val="00FC76D8"/>
    <w:rsid w:val="00FC7B48"/>
    <w:rsid w:val="00FD00FB"/>
    <w:rsid w:val="00FD08A9"/>
    <w:rsid w:val="00FD242F"/>
    <w:rsid w:val="00FD3295"/>
    <w:rsid w:val="00FD3D71"/>
    <w:rsid w:val="00FD4A3D"/>
    <w:rsid w:val="00FD5568"/>
    <w:rsid w:val="00FD68F0"/>
    <w:rsid w:val="00FD781E"/>
    <w:rsid w:val="00FE1AF2"/>
    <w:rsid w:val="00FE1B76"/>
    <w:rsid w:val="00FE1D51"/>
    <w:rsid w:val="00FE2865"/>
    <w:rsid w:val="00FE2BA5"/>
    <w:rsid w:val="00FE45D6"/>
    <w:rsid w:val="00FE570C"/>
    <w:rsid w:val="00FE5811"/>
    <w:rsid w:val="00FE58F8"/>
    <w:rsid w:val="00FE5E70"/>
    <w:rsid w:val="00FE6939"/>
    <w:rsid w:val="00FF0FA0"/>
    <w:rsid w:val="00FF18C0"/>
    <w:rsid w:val="00FF1BDB"/>
    <w:rsid w:val="00FF32A5"/>
    <w:rsid w:val="00FF3E6D"/>
    <w:rsid w:val="00FF429D"/>
    <w:rsid w:val="00FF5A7C"/>
    <w:rsid w:val="00FF6796"/>
    <w:rsid w:val="00FF6F58"/>
    <w:rsid w:val="00FF7816"/>
    <w:rsid w:val="10A6339E"/>
    <w:rsid w:val="151DCD37"/>
    <w:rsid w:val="188F00ED"/>
    <w:rsid w:val="21B8B170"/>
    <w:rsid w:val="28BF06F7"/>
    <w:rsid w:val="38353C27"/>
    <w:rsid w:val="3C8C386B"/>
    <w:rsid w:val="3F082C9F"/>
    <w:rsid w:val="42D33B71"/>
    <w:rsid w:val="52FF4B21"/>
    <w:rsid w:val="59E2D10C"/>
    <w:rsid w:val="65A5C036"/>
    <w:rsid w:val="65ACBCE5"/>
    <w:rsid w:val="6B0C39A9"/>
    <w:rsid w:val="74BA3016"/>
    <w:rsid w:val="798C2C61"/>
    <w:rsid w:val="7C55006C"/>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2A85F9"/>
  <w15:chartTrackingRefBased/>
  <w15:docId w15:val="{BF4FC1D0-94B3-4416-A7EF-63C7CDA1E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F69"/>
    <w:pPr>
      <w:spacing w:after="200" w:line="276" w:lineRule="auto"/>
      <w:jc w:val="both"/>
    </w:pPr>
    <w:rPr>
      <w:kern w:val="0"/>
      <w:lang w:val="en-US"/>
      <w14:ligatures w14:val="none"/>
    </w:rPr>
  </w:style>
  <w:style w:type="paragraph" w:styleId="Heading1">
    <w:name w:val="heading 1"/>
    <w:basedOn w:val="Normal"/>
    <w:next w:val="Normal"/>
    <w:link w:val="Heading1Char"/>
    <w:uiPriority w:val="9"/>
    <w:qFormat/>
    <w:rsid w:val="00186F69"/>
    <w:pPr>
      <w:keepNext/>
      <w:keepLines/>
      <w:spacing w:before="480" w:after="0"/>
      <w:outlineLvl w:val="0"/>
    </w:pPr>
    <w:rPr>
      <w:rFonts w:asciiTheme="majorHAnsi" w:eastAsiaTheme="majorEastAsia" w:hAnsiTheme="majorHAnsi" w:cstheme="majorBidi"/>
      <w:b/>
      <w:bCs/>
      <w:color w:val="0F4761" w:themeColor="accent1" w:themeShade="BF"/>
      <w:sz w:val="28"/>
      <w:szCs w:val="28"/>
    </w:rPr>
  </w:style>
  <w:style w:type="paragraph" w:styleId="Heading2">
    <w:name w:val="heading 2"/>
    <w:basedOn w:val="Normal"/>
    <w:next w:val="Normal"/>
    <w:link w:val="Heading2Char"/>
    <w:uiPriority w:val="9"/>
    <w:unhideWhenUsed/>
    <w:qFormat/>
    <w:rsid w:val="00186F69"/>
    <w:pPr>
      <w:keepNext/>
      <w:keepLines/>
      <w:spacing w:before="200" w:after="0"/>
      <w:outlineLvl w:val="1"/>
    </w:pPr>
    <w:rPr>
      <w:rFonts w:asciiTheme="majorHAnsi" w:eastAsiaTheme="majorEastAsia" w:hAnsiTheme="majorHAnsi" w:cstheme="majorBidi"/>
      <w:b/>
      <w:bCs/>
      <w:color w:val="156082" w:themeColor="accent1"/>
      <w:sz w:val="26"/>
      <w:szCs w:val="26"/>
    </w:rPr>
  </w:style>
  <w:style w:type="paragraph" w:styleId="Heading3">
    <w:name w:val="heading 3"/>
    <w:basedOn w:val="Normal"/>
    <w:next w:val="Normal"/>
    <w:link w:val="Heading3Char"/>
    <w:uiPriority w:val="9"/>
    <w:unhideWhenUsed/>
    <w:qFormat/>
    <w:rsid w:val="00186F69"/>
    <w:pPr>
      <w:keepNext/>
      <w:keepLines/>
      <w:spacing w:before="200" w:after="0"/>
      <w:outlineLvl w:val="2"/>
    </w:pPr>
    <w:rPr>
      <w:rFonts w:asciiTheme="majorHAnsi" w:eastAsiaTheme="majorEastAsia" w:hAnsiTheme="majorHAnsi" w:cstheme="majorBidi"/>
      <w:b/>
      <w:bCs/>
      <w:color w:val="156082" w:themeColor="accent1"/>
    </w:rPr>
  </w:style>
  <w:style w:type="paragraph" w:styleId="Heading4">
    <w:name w:val="heading 4"/>
    <w:basedOn w:val="Normal"/>
    <w:next w:val="Normal"/>
    <w:link w:val="Heading4Char"/>
    <w:uiPriority w:val="9"/>
    <w:unhideWhenUsed/>
    <w:qFormat/>
    <w:rsid w:val="00186F69"/>
    <w:pPr>
      <w:keepNext/>
      <w:keepLines/>
      <w:spacing w:before="200" w:after="0"/>
      <w:outlineLvl w:val="3"/>
    </w:pPr>
    <w:rPr>
      <w:rFonts w:asciiTheme="majorHAnsi" w:eastAsiaTheme="majorEastAsia" w:hAnsiTheme="majorHAnsi" w:cstheme="majorBidi"/>
      <w:b/>
      <w:bCs/>
      <w:i/>
      <w:iCs/>
      <w:color w:val="156082" w:themeColor="accent1"/>
    </w:rPr>
  </w:style>
  <w:style w:type="paragraph" w:styleId="Heading5">
    <w:name w:val="heading 5"/>
    <w:basedOn w:val="Normal"/>
    <w:next w:val="Normal"/>
    <w:link w:val="Heading5Char"/>
    <w:uiPriority w:val="9"/>
    <w:unhideWhenUsed/>
    <w:qFormat/>
    <w:rsid w:val="00B616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16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16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16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16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rsid w:val="00186F6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86F69"/>
  </w:style>
  <w:style w:type="character" w:customStyle="1" w:styleId="Heading1Char">
    <w:name w:val="Heading 1 Char"/>
    <w:basedOn w:val="DefaultParagraphFont"/>
    <w:link w:val="Heading1"/>
    <w:uiPriority w:val="9"/>
    <w:rsid w:val="00186F69"/>
    <w:rPr>
      <w:rFonts w:asciiTheme="majorHAnsi" w:eastAsiaTheme="majorEastAsia" w:hAnsiTheme="majorHAnsi" w:cstheme="majorBidi"/>
      <w:b/>
      <w:bCs/>
      <w:color w:val="0F4761" w:themeColor="accent1" w:themeShade="BF"/>
      <w:kern w:val="0"/>
      <w:sz w:val="28"/>
      <w:szCs w:val="28"/>
      <w:lang w:val="en-US"/>
      <w14:ligatures w14:val="none"/>
    </w:rPr>
  </w:style>
  <w:style w:type="character" w:customStyle="1" w:styleId="Heading2Char">
    <w:name w:val="Heading 2 Char"/>
    <w:basedOn w:val="DefaultParagraphFont"/>
    <w:link w:val="Heading2"/>
    <w:uiPriority w:val="9"/>
    <w:rsid w:val="00186F69"/>
    <w:rPr>
      <w:rFonts w:asciiTheme="majorHAnsi" w:eastAsiaTheme="majorEastAsia" w:hAnsiTheme="majorHAnsi" w:cstheme="majorBidi"/>
      <w:b/>
      <w:bCs/>
      <w:color w:val="156082" w:themeColor="accent1"/>
      <w:kern w:val="0"/>
      <w:sz w:val="26"/>
      <w:szCs w:val="26"/>
      <w:lang w:val="en-US"/>
      <w14:ligatures w14:val="none"/>
    </w:rPr>
  </w:style>
  <w:style w:type="character" w:customStyle="1" w:styleId="Heading3Char">
    <w:name w:val="Heading 3 Char"/>
    <w:basedOn w:val="DefaultParagraphFont"/>
    <w:link w:val="Heading3"/>
    <w:uiPriority w:val="9"/>
    <w:rsid w:val="00186F69"/>
    <w:rPr>
      <w:rFonts w:asciiTheme="majorHAnsi" w:eastAsiaTheme="majorEastAsia" w:hAnsiTheme="majorHAnsi" w:cstheme="majorBidi"/>
      <w:b/>
      <w:bCs/>
      <w:color w:val="156082" w:themeColor="accent1"/>
      <w:kern w:val="0"/>
      <w:lang w:val="en-US"/>
      <w14:ligatures w14:val="none"/>
    </w:rPr>
  </w:style>
  <w:style w:type="character" w:customStyle="1" w:styleId="Heading4Char">
    <w:name w:val="Heading 4 Char"/>
    <w:basedOn w:val="DefaultParagraphFont"/>
    <w:link w:val="Heading4"/>
    <w:uiPriority w:val="9"/>
    <w:rsid w:val="00186F69"/>
    <w:rPr>
      <w:rFonts w:asciiTheme="majorHAnsi" w:eastAsiaTheme="majorEastAsia" w:hAnsiTheme="majorHAnsi" w:cstheme="majorBidi"/>
      <w:b/>
      <w:bCs/>
      <w:i/>
      <w:iCs/>
      <w:color w:val="156082" w:themeColor="accent1"/>
      <w:kern w:val="0"/>
      <w:lang w:val="en-US"/>
      <w14:ligatures w14:val="none"/>
    </w:rPr>
  </w:style>
  <w:style w:type="character" w:customStyle="1" w:styleId="Heading5Char">
    <w:name w:val="Heading 5 Char"/>
    <w:basedOn w:val="DefaultParagraphFont"/>
    <w:link w:val="Heading5"/>
    <w:uiPriority w:val="9"/>
    <w:rsid w:val="00B616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16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16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16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166B"/>
    <w:rPr>
      <w:rFonts w:eastAsiaTheme="majorEastAsia" w:cstheme="majorBidi"/>
      <w:color w:val="272727" w:themeColor="text1" w:themeTint="D8"/>
    </w:rPr>
  </w:style>
  <w:style w:type="paragraph" w:styleId="Title">
    <w:name w:val="Title"/>
    <w:basedOn w:val="Normal"/>
    <w:next w:val="Normal"/>
    <w:link w:val="TitleChar"/>
    <w:uiPriority w:val="10"/>
    <w:qFormat/>
    <w:rsid w:val="00186F69"/>
    <w:pPr>
      <w:pBdr>
        <w:bottom w:val="single" w:sz="8" w:space="4" w:color="156082" w:themeColor="accent1"/>
      </w:pBdr>
      <w:spacing w:after="300" w:line="240" w:lineRule="auto"/>
      <w:contextualSpacing/>
    </w:pPr>
    <w:rPr>
      <w:rFonts w:asciiTheme="majorHAnsi" w:eastAsiaTheme="majorEastAsia" w:hAnsiTheme="majorHAnsi" w:cstheme="majorBidi"/>
      <w:color w:val="0A1D30" w:themeColor="text2" w:themeShade="BF"/>
      <w:spacing w:val="5"/>
      <w:kern w:val="28"/>
      <w:sz w:val="52"/>
      <w:szCs w:val="52"/>
    </w:rPr>
  </w:style>
  <w:style w:type="character" w:customStyle="1" w:styleId="TitleChar">
    <w:name w:val="Title Char"/>
    <w:basedOn w:val="DefaultParagraphFont"/>
    <w:link w:val="Title"/>
    <w:uiPriority w:val="10"/>
    <w:rsid w:val="00186F69"/>
    <w:rPr>
      <w:rFonts w:asciiTheme="majorHAnsi" w:eastAsiaTheme="majorEastAsia" w:hAnsiTheme="majorHAnsi" w:cstheme="majorBidi"/>
      <w:color w:val="0A1D30" w:themeColor="text2" w:themeShade="BF"/>
      <w:spacing w:val="5"/>
      <w:kern w:val="28"/>
      <w:sz w:val="52"/>
      <w:szCs w:val="52"/>
      <w:lang w:val="en-US"/>
      <w14:ligatures w14:val="none"/>
    </w:rPr>
  </w:style>
  <w:style w:type="paragraph" w:styleId="Subtitle">
    <w:name w:val="Subtitle"/>
    <w:basedOn w:val="Normal"/>
    <w:next w:val="Normal"/>
    <w:link w:val="SubtitleChar"/>
    <w:uiPriority w:val="11"/>
    <w:qFormat/>
    <w:rsid w:val="00186F69"/>
    <w:pPr>
      <w:numPr>
        <w:ilvl w:val="1"/>
      </w:numPr>
    </w:pPr>
    <w:rPr>
      <w:rFonts w:asciiTheme="majorHAnsi" w:eastAsiaTheme="majorEastAsia" w:hAnsiTheme="majorHAnsi" w:cstheme="majorBidi"/>
      <w:i/>
      <w:iCs/>
      <w:color w:val="156082" w:themeColor="accent1"/>
      <w:spacing w:val="15"/>
      <w:sz w:val="24"/>
      <w:szCs w:val="24"/>
    </w:rPr>
  </w:style>
  <w:style w:type="character" w:customStyle="1" w:styleId="SubtitleChar">
    <w:name w:val="Subtitle Char"/>
    <w:basedOn w:val="DefaultParagraphFont"/>
    <w:link w:val="Subtitle"/>
    <w:uiPriority w:val="11"/>
    <w:rsid w:val="00186F69"/>
    <w:rPr>
      <w:rFonts w:asciiTheme="majorHAnsi" w:eastAsiaTheme="majorEastAsia" w:hAnsiTheme="majorHAnsi" w:cstheme="majorBidi"/>
      <w:i/>
      <w:iCs/>
      <w:color w:val="156082" w:themeColor="accent1"/>
      <w:spacing w:val="15"/>
      <w:kern w:val="0"/>
      <w:sz w:val="24"/>
      <w:szCs w:val="24"/>
      <w:lang w:val="en-US"/>
      <w14:ligatures w14:val="none"/>
    </w:rPr>
  </w:style>
  <w:style w:type="paragraph" w:styleId="Quote">
    <w:name w:val="Quote"/>
    <w:basedOn w:val="Normal"/>
    <w:next w:val="Normal"/>
    <w:link w:val="QuoteChar"/>
    <w:uiPriority w:val="29"/>
    <w:qFormat/>
    <w:rsid w:val="00B6166B"/>
    <w:pPr>
      <w:spacing w:before="160"/>
      <w:jc w:val="center"/>
    </w:pPr>
    <w:rPr>
      <w:i/>
      <w:iCs/>
      <w:color w:val="404040" w:themeColor="text1" w:themeTint="BF"/>
    </w:rPr>
  </w:style>
  <w:style w:type="character" w:customStyle="1" w:styleId="QuoteChar">
    <w:name w:val="Quote Char"/>
    <w:basedOn w:val="DefaultParagraphFont"/>
    <w:link w:val="Quote"/>
    <w:uiPriority w:val="29"/>
    <w:rsid w:val="00B6166B"/>
    <w:rPr>
      <w:i/>
      <w:iCs/>
      <w:color w:val="404040" w:themeColor="text1" w:themeTint="BF"/>
    </w:rPr>
  </w:style>
  <w:style w:type="paragraph" w:styleId="ListParagraph">
    <w:name w:val="List Paragraph"/>
    <w:basedOn w:val="Normal"/>
    <w:uiPriority w:val="34"/>
    <w:qFormat/>
    <w:rsid w:val="00186F69"/>
    <w:pPr>
      <w:ind w:left="720"/>
      <w:contextualSpacing/>
    </w:pPr>
  </w:style>
  <w:style w:type="character" w:styleId="IntenseEmphasis">
    <w:name w:val="Intense Emphasis"/>
    <w:basedOn w:val="DefaultParagraphFont"/>
    <w:uiPriority w:val="21"/>
    <w:qFormat/>
    <w:rsid w:val="00B6166B"/>
    <w:rPr>
      <w:i/>
      <w:iCs/>
      <w:color w:val="0F4761" w:themeColor="accent1" w:themeShade="BF"/>
    </w:rPr>
  </w:style>
  <w:style w:type="paragraph" w:styleId="IntenseQuote">
    <w:name w:val="Intense Quote"/>
    <w:basedOn w:val="Normal"/>
    <w:next w:val="Normal"/>
    <w:link w:val="IntenseQuoteChar"/>
    <w:uiPriority w:val="30"/>
    <w:qFormat/>
    <w:rsid w:val="00B616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166B"/>
    <w:rPr>
      <w:i/>
      <w:iCs/>
      <w:color w:val="0F4761" w:themeColor="accent1" w:themeShade="BF"/>
    </w:rPr>
  </w:style>
  <w:style w:type="character" w:styleId="IntenseReference">
    <w:name w:val="Intense Reference"/>
    <w:basedOn w:val="DefaultParagraphFont"/>
    <w:uiPriority w:val="32"/>
    <w:qFormat/>
    <w:rsid w:val="00B6166B"/>
    <w:rPr>
      <w:b/>
      <w:bCs/>
      <w:smallCaps/>
      <w:color w:val="0F4761" w:themeColor="accent1" w:themeShade="BF"/>
      <w:spacing w:val="5"/>
    </w:rPr>
  </w:style>
  <w:style w:type="table" w:styleId="TableGrid">
    <w:name w:val="Table Grid"/>
    <w:basedOn w:val="TableNormal"/>
    <w:uiPriority w:val="39"/>
    <w:rsid w:val="00186F69"/>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186F69"/>
    <w:rPr>
      <w:color w:val="467886" w:themeColor="hyperlink"/>
      <w:u w:val="single"/>
    </w:rPr>
  </w:style>
  <w:style w:type="character" w:styleId="UnresolvedMention">
    <w:name w:val="Unresolved Mention"/>
    <w:basedOn w:val="DefaultParagraphFont"/>
    <w:uiPriority w:val="99"/>
    <w:semiHidden/>
    <w:unhideWhenUsed/>
    <w:rsid w:val="00186F69"/>
    <w:rPr>
      <w:color w:val="605E5C"/>
      <w:shd w:val="clear" w:color="auto" w:fill="E1DFDD"/>
    </w:rPr>
  </w:style>
  <w:style w:type="paragraph" w:styleId="Caption">
    <w:name w:val="caption"/>
    <w:basedOn w:val="Normal"/>
    <w:next w:val="Normal"/>
    <w:uiPriority w:val="35"/>
    <w:unhideWhenUsed/>
    <w:qFormat/>
    <w:rsid w:val="00FA38BC"/>
    <w:pPr>
      <w:spacing w:line="240" w:lineRule="auto"/>
    </w:pPr>
    <w:rPr>
      <w:i/>
      <w:iCs/>
      <w:color w:val="0E2841" w:themeColor="text2"/>
      <w:sz w:val="18"/>
      <w:szCs w:val="18"/>
    </w:rPr>
  </w:style>
  <w:style w:type="character" w:styleId="PlaceholderText">
    <w:name w:val="Placeholder Text"/>
    <w:basedOn w:val="DefaultParagraphFont"/>
    <w:uiPriority w:val="99"/>
    <w:semiHidden/>
    <w:rsid w:val="00186F69"/>
    <w:rPr>
      <w:color w:val="666666"/>
    </w:rPr>
  </w:style>
  <w:style w:type="paragraph" w:styleId="FootnoteText">
    <w:name w:val="footnote text"/>
    <w:basedOn w:val="Normal"/>
    <w:link w:val="FootnoteTextChar"/>
    <w:uiPriority w:val="99"/>
    <w:semiHidden/>
    <w:unhideWhenUsed/>
    <w:rsid w:val="00186F6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86F69"/>
    <w:rPr>
      <w:kern w:val="0"/>
      <w:sz w:val="20"/>
      <w:szCs w:val="20"/>
      <w:lang w:val="en-US"/>
      <w14:ligatures w14:val="none"/>
    </w:rPr>
  </w:style>
  <w:style w:type="character" w:styleId="FootnoteReference">
    <w:name w:val="footnote reference"/>
    <w:basedOn w:val="DefaultParagraphFont"/>
    <w:uiPriority w:val="99"/>
    <w:semiHidden/>
    <w:unhideWhenUsed/>
    <w:rsid w:val="00186F69"/>
    <w:rPr>
      <w:vertAlign w:val="superscript"/>
    </w:rPr>
  </w:style>
  <w:style w:type="paragraph" w:styleId="NormalWeb">
    <w:name w:val="Normal (Web)"/>
    <w:basedOn w:val="Normal"/>
    <w:uiPriority w:val="99"/>
    <w:rsid w:val="00186F69"/>
    <w:pPr>
      <w:spacing w:before="100" w:beforeAutospacing="1" w:after="100" w:afterAutospacing="1" w:line="240" w:lineRule="auto"/>
      <w:jc w:val="left"/>
    </w:pPr>
    <w:rPr>
      <w:rFonts w:ascii="Times New Roman" w:eastAsia="Times New Roman" w:hAnsi="Times New Roman" w:cs="Times New Roman"/>
      <w:sz w:val="24"/>
      <w:szCs w:val="24"/>
      <w:lang w:val="en-AU" w:eastAsia="en-AU"/>
    </w:rPr>
  </w:style>
  <w:style w:type="paragraph" w:styleId="Header">
    <w:name w:val="header"/>
    <w:basedOn w:val="Normal"/>
    <w:link w:val="HeaderChar"/>
    <w:uiPriority w:val="99"/>
    <w:unhideWhenUsed/>
    <w:rsid w:val="00186F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6F69"/>
    <w:rPr>
      <w:kern w:val="0"/>
      <w:lang w:val="en-US"/>
      <w14:ligatures w14:val="none"/>
    </w:rPr>
  </w:style>
  <w:style w:type="paragraph" w:styleId="Footer">
    <w:name w:val="footer"/>
    <w:basedOn w:val="Normal"/>
    <w:link w:val="FooterChar"/>
    <w:uiPriority w:val="99"/>
    <w:unhideWhenUsed/>
    <w:rsid w:val="00186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6F69"/>
    <w:rPr>
      <w:kern w:val="0"/>
      <w:lang w:val="en-US"/>
      <w14:ligatures w14:val="none"/>
    </w:rPr>
  </w:style>
  <w:style w:type="paragraph" w:styleId="BalloonText">
    <w:name w:val="Balloon Text"/>
    <w:basedOn w:val="Normal"/>
    <w:link w:val="BalloonTextChar"/>
    <w:uiPriority w:val="99"/>
    <w:semiHidden/>
    <w:unhideWhenUsed/>
    <w:rsid w:val="00186F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6F69"/>
    <w:rPr>
      <w:rFonts w:ascii="Tahoma" w:hAnsi="Tahoma" w:cs="Tahoma"/>
      <w:kern w:val="0"/>
      <w:sz w:val="16"/>
      <w:szCs w:val="16"/>
      <w:lang w:val="en-US"/>
      <w14:ligatures w14:val="none"/>
    </w:rPr>
  </w:style>
  <w:style w:type="paragraph" w:styleId="BodyText3">
    <w:name w:val="Body Text 3"/>
    <w:basedOn w:val="Normal"/>
    <w:link w:val="BodyText3Char"/>
    <w:rsid w:val="00186F69"/>
    <w:pPr>
      <w:spacing w:after="120" w:line="240" w:lineRule="auto"/>
      <w:jc w:val="left"/>
    </w:pPr>
    <w:rPr>
      <w:rFonts w:ascii="Times New Roman" w:eastAsia="Batang" w:hAnsi="Times New Roman" w:cs="Times New Roman"/>
      <w:sz w:val="16"/>
      <w:szCs w:val="16"/>
      <w:lang w:val="en-AU"/>
    </w:rPr>
  </w:style>
  <w:style w:type="character" w:customStyle="1" w:styleId="BodyText3Char">
    <w:name w:val="Body Text 3 Char"/>
    <w:basedOn w:val="DefaultParagraphFont"/>
    <w:link w:val="BodyText3"/>
    <w:rsid w:val="00186F69"/>
    <w:rPr>
      <w:rFonts w:ascii="Times New Roman" w:eastAsia="Batang" w:hAnsi="Times New Roman" w:cs="Times New Roman"/>
      <w:kern w:val="0"/>
      <w:sz w:val="16"/>
      <w:szCs w:val="16"/>
      <w14:ligatures w14:val="none"/>
    </w:rPr>
  </w:style>
  <w:style w:type="character" w:styleId="CommentReference">
    <w:name w:val="annotation reference"/>
    <w:basedOn w:val="DefaultParagraphFont"/>
    <w:uiPriority w:val="99"/>
    <w:semiHidden/>
    <w:unhideWhenUsed/>
    <w:rsid w:val="00186F69"/>
    <w:rPr>
      <w:sz w:val="16"/>
      <w:szCs w:val="16"/>
    </w:rPr>
  </w:style>
  <w:style w:type="paragraph" w:styleId="CommentText">
    <w:name w:val="annotation text"/>
    <w:basedOn w:val="Normal"/>
    <w:link w:val="CommentTextChar"/>
    <w:uiPriority w:val="99"/>
    <w:unhideWhenUsed/>
    <w:rsid w:val="00186F69"/>
    <w:pPr>
      <w:spacing w:line="240" w:lineRule="auto"/>
    </w:pPr>
    <w:rPr>
      <w:sz w:val="20"/>
      <w:szCs w:val="20"/>
    </w:rPr>
  </w:style>
  <w:style w:type="character" w:customStyle="1" w:styleId="CommentTextChar">
    <w:name w:val="Comment Text Char"/>
    <w:basedOn w:val="DefaultParagraphFont"/>
    <w:link w:val="CommentText"/>
    <w:uiPriority w:val="99"/>
    <w:rsid w:val="00186F69"/>
    <w:rPr>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186F69"/>
    <w:rPr>
      <w:b/>
      <w:bCs/>
    </w:rPr>
  </w:style>
  <w:style w:type="character" w:customStyle="1" w:styleId="CommentSubjectChar">
    <w:name w:val="Comment Subject Char"/>
    <w:basedOn w:val="CommentTextChar"/>
    <w:link w:val="CommentSubject"/>
    <w:uiPriority w:val="99"/>
    <w:semiHidden/>
    <w:rsid w:val="00186F69"/>
    <w:rPr>
      <w:b/>
      <w:bCs/>
      <w:kern w:val="0"/>
      <w:sz w:val="20"/>
      <w:szCs w:val="20"/>
      <w:lang w:val="en-US"/>
      <w14:ligatures w14:val="none"/>
    </w:rPr>
  </w:style>
  <w:style w:type="paragraph" w:styleId="PlainText">
    <w:name w:val="Plain Text"/>
    <w:basedOn w:val="Normal"/>
    <w:link w:val="PlainTextChar"/>
    <w:uiPriority w:val="99"/>
    <w:unhideWhenUsed/>
    <w:rsid w:val="00186F69"/>
    <w:pPr>
      <w:spacing w:after="0" w:line="240" w:lineRule="auto"/>
      <w:jc w:val="left"/>
    </w:pPr>
    <w:rPr>
      <w:rFonts w:ascii="Consolas" w:hAnsi="Consolas" w:cs="Times New Roman"/>
      <w:sz w:val="21"/>
      <w:szCs w:val="21"/>
      <w:lang w:val="en-NZ" w:eastAsia="en-NZ"/>
    </w:rPr>
  </w:style>
  <w:style w:type="character" w:customStyle="1" w:styleId="PlainTextChar">
    <w:name w:val="Plain Text Char"/>
    <w:basedOn w:val="DefaultParagraphFont"/>
    <w:link w:val="PlainText"/>
    <w:uiPriority w:val="99"/>
    <w:rsid w:val="00186F69"/>
    <w:rPr>
      <w:rFonts w:ascii="Consolas" w:hAnsi="Consolas" w:cs="Times New Roman"/>
      <w:kern w:val="0"/>
      <w:sz w:val="21"/>
      <w:szCs w:val="21"/>
      <w:lang w:val="en-NZ" w:eastAsia="en-NZ"/>
      <w14:ligatures w14:val="none"/>
    </w:rPr>
  </w:style>
  <w:style w:type="table" w:customStyle="1" w:styleId="LightList1">
    <w:name w:val="Light List1"/>
    <w:basedOn w:val="TableNormal"/>
    <w:uiPriority w:val="61"/>
    <w:rsid w:val="00186F69"/>
    <w:pPr>
      <w:spacing w:after="0" w:line="240" w:lineRule="auto"/>
    </w:pPr>
    <w:rPr>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Revision">
    <w:name w:val="Revision"/>
    <w:hidden/>
    <w:uiPriority w:val="99"/>
    <w:semiHidden/>
    <w:rsid w:val="00186F69"/>
    <w:pPr>
      <w:spacing w:after="0" w:line="240" w:lineRule="auto"/>
    </w:pPr>
    <w:rPr>
      <w:kern w:val="0"/>
      <w:lang w:val="en-US"/>
      <w14:ligatures w14:val="none"/>
    </w:rPr>
  </w:style>
  <w:style w:type="paragraph" w:styleId="TOCHeading">
    <w:name w:val="TOC Heading"/>
    <w:basedOn w:val="Heading1"/>
    <w:next w:val="Normal"/>
    <w:uiPriority w:val="39"/>
    <w:unhideWhenUsed/>
    <w:qFormat/>
    <w:rsid w:val="00186F69"/>
    <w:pPr>
      <w:jc w:val="left"/>
      <w:outlineLvl w:val="9"/>
    </w:pPr>
    <w:rPr>
      <w:lang w:eastAsia="ja-JP"/>
    </w:rPr>
  </w:style>
  <w:style w:type="paragraph" w:styleId="TOC1">
    <w:name w:val="toc 1"/>
    <w:basedOn w:val="Normal"/>
    <w:next w:val="Normal"/>
    <w:autoRedefine/>
    <w:uiPriority w:val="39"/>
    <w:unhideWhenUsed/>
    <w:rsid w:val="00186F69"/>
    <w:pPr>
      <w:spacing w:after="100"/>
    </w:pPr>
  </w:style>
  <w:style w:type="paragraph" w:styleId="TOC2">
    <w:name w:val="toc 2"/>
    <w:basedOn w:val="Normal"/>
    <w:next w:val="Normal"/>
    <w:autoRedefine/>
    <w:uiPriority w:val="39"/>
    <w:unhideWhenUsed/>
    <w:rsid w:val="00186F69"/>
    <w:pPr>
      <w:spacing w:after="100"/>
      <w:ind w:left="220"/>
    </w:pPr>
  </w:style>
  <w:style w:type="paragraph" w:styleId="TOC3">
    <w:name w:val="toc 3"/>
    <w:basedOn w:val="Normal"/>
    <w:next w:val="Normal"/>
    <w:autoRedefine/>
    <w:uiPriority w:val="39"/>
    <w:unhideWhenUsed/>
    <w:rsid w:val="00186F69"/>
    <w:pPr>
      <w:spacing w:after="100"/>
      <w:ind w:left="440"/>
    </w:pPr>
  </w:style>
  <w:style w:type="character" w:styleId="Emphasis">
    <w:name w:val="Emphasis"/>
    <w:basedOn w:val="DefaultParagraphFont"/>
    <w:uiPriority w:val="20"/>
    <w:qFormat/>
    <w:rsid w:val="00186F69"/>
    <w:rPr>
      <w:i/>
      <w:iCs/>
    </w:rPr>
  </w:style>
  <w:style w:type="character" w:customStyle="1" w:styleId="UnresolvedMention1">
    <w:name w:val="Unresolved Mention1"/>
    <w:basedOn w:val="DefaultParagraphFont"/>
    <w:uiPriority w:val="99"/>
    <w:semiHidden/>
    <w:unhideWhenUsed/>
    <w:rsid w:val="00186F69"/>
    <w:rPr>
      <w:color w:val="605E5C"/>
      <w:shd w:val="clear" w:color="auto" w:fill="E1DFDD"/>
    </w:rPr>
  </w:style>
  <w:style w:type="character" w:styleId="FollowedHyperlink">
    <w:name w:val="FollowedHyperlink"/>
    <w:basedOn w:val="DefaultParagraphFont"/>
    <w:uiPriority w:val="99"/>
    <w:semiHidden/>
    <w:unhideWhenUsed/>
    <w:rsid w:val="00186F69"/>
    <w:rPr>
      <w:color w:val="96607D" w:themeColor="followedHyperlink"/>
      <w:u w:val="single"/>
    </w:rPr>
  </w:style>
  <w:style w:type="paragraph" w:styleId="ListBullet">
    <w:name w:val="List Bullet"/>
    <w:basedOn w:val="Normal"/>
    <w:uiPriority w:val="99"/>
    <w:unhideWhenUsed/>
    <w:rsid w:val="00186F69"/>
    <w:pPr>
      <w:numPr>
        <w:numId w:val="3"/>
      </w:numPr>
      <w:contextualSpacing/>
    </w:pPr>
  </w:style>
  <w:style w:type="character" w:customStyle="1" w:styleId="fontstyle01">
    <w:name w:val="fontstyle01"/>
    <w:basedOn w:val="DefaultParagraphFont"/>
    <w:rsid w:val="00186F69"/>
    <w:rPr>
      <w:rFonts w:ascii="ArialMT" w:hAnsi="ArialMT" w:hint="default"/>
      <w:b w:val="0"/>
      <w:bCs w:val="0"/>
      <w:i w:val="0"/>
      <w:iCs w:val="0"/>
      <w:color w:val="000000"/>
      <w:sz w:val="28"/>
      <w:szCs w:val="28"/>
    </w:rPr>
  </w:style>
  <w:style w:type="table" w:customStyle="1" w:styleId="TableGrid1">
    <w:name w:val="Table Grid1"/>
    <w:basedOn w:val="TableNormal"/>
    <w:next w:val="TableGrid"/>
    <w:uiPriority w:val="39"/>
    <w:rsid w:val="00186F69"/>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86F69"/>
    <w:pPr>
      <w:spacing w:after="0" w:line="240" w:lineRule="auto"/>
      <w:jc w:val="both"/>
    </w:pPr>
    <w:rPr>
      <w:kern w:val="0"/>
      <w:lang w:val="en-US"/>
      <w14:ligatures w14:val="none"/>
    </w:rPr>
  </w:style>
  <w:style w:type="paragraph" w:styleId="BodyText">
    <w:name w:val="Body Text"/>
    <w:basedOn w:val="Normal"/>
    <w:link w:val="BodyTextChar"/>
    <w:uiPriority w:val="99"/>
    <w:unhideWhenUsed/>
    <w:qFormat/>
    <w:rsid w:val="004A1F1F"/>
    <w:pPr>
      <w:spacing w:after="120" w:line="288" w:lineRule="auto"/>
      <w:jc w:val="left"/>
    </w:pPr>
    <w:rPr>
      <w:rFonts w:ascii="Verdana" w:eastAsia="Times New Roman" w:hAnsi="Verdana" w:cs="Times New Roman"/>
      <w:sz w:val="20"/>
      <w:szCs w:val="24"/>
      <w:lang w:val="en-GB" w:eastAsia="en-GB"/>
    </w:rPr>
  </w:style>
  <w:style w:type="character" w:customStyle="1" w:styleId="BodyTextChar">
    <w:name w:val="Body Text Char"/>
    <w:basedOn w:val="DefaultParagraphFont"/>
    <w:link w:val="BodyText"/>
    <w:uiPriority w:val="99"/>
    <w:rsid w:val="004A1F1F"/>
    <w:rPr>
      <w:rFonts w:ascii="Verdana" w:eastAsia="Times New Roman" w:hAnsi="Verdana" w:cs="Times New Roman"/>
      <w:kern w:val="0"/>
      <w:sz w:val="20"/>
      <w:szCs w:val="24"/>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3980">
      <w:bodyDiv w:val="1"/>
      <w:marLeft w:val="0"/>
      <w:marRight w:val="0"/>
      <w:marTop w:val="0"/>
      <w:marBottom w:val="0"/>
      <w:divBdr>
        <w:top w:val="none" w:sz="0" w:space="0" w:color="auto"/>
        <w:left w:val="none" w:sz="0" w:space="0" w:color="auto"/>
        <w:bottom w:val="none" w:sz="0" w:space="0" w:color="auto"/>
        <w:right w:val="none" w:sz="0" w:space="0" w:color="auto"/>
      </w:divBdr>
      <w:divsChild>
        <w:div w:id="4477014">
          <w:marLeft w:val="480"/>
          <w:marRight w:val="0"/>
          <w:marTop w:val="0"/>
          <w:marBottom w:val="0"/>
          <w:divBdr>
            <w:top w:val="none" w:sz="0" w:space="0" w:color="auto"/>
            <w:left w:val="none" w:sz="0" w:space="0" w:color="auto"/>
            <w:bottom w:val="none" w:sz="0" w:space="0" w:color="auto"/>
            <w:right w:val="none" w:sz="0" w:space="0" w:color="auto"/>
          </w:divBdr>
        </w:div>
        <w:div w:id="108552405">
          <w:marLeft w:val="480"/>
          <w:marRight w:val="0"/>
          <w:marTop w:val="0"/>
          <w:marBottom w:val="0"/>
          <w:divBdr>
            <w:top w:val="none" w:sz="0" w:space="0" w:color="auto"/>
            <w:left w:val="none" w:sz="0" w:space="0" w:color="auto"/>
            <w:bottom w:val="none" w:sz="0" w:space="0" w:color="auto"/>
            <w:right w:val="none" w:sz="0" w:space="0" w:color="auto"/>
          </w:divBdr>
        </w:div>
        <w:div w:id="163597683">
          <w:marLeft w:val="480"/>
          <w:marRight w:val="0"/>
          <w:marTop w:val="0"/>
          <w:marBottom w:val="0"/>
          <w:divBdr>
            <w:top w:val="none" w:sz="0" w:space="0" w:color="auto"/>
            <w:left w:val="none" w:sz="0" w:space="0" w:color="auto"/>
            <w:bottom w:val="none" w:sz="0" w:space="0" w:color="auto"/>
            <w:right w:val="none" w:sz="0" w:space="0" w:color="auto"/>
          </w:divBdr>
        </w:div>
        <w:div w:id="177551320">
          <w:marLeft w:val="480"/>
          <w:marRight w:val="0"/>
          <w:marTop w:val="0"/>
          <w:marBottom w:val="0"/>
          <w:divBdr>
            <w:top w:val="none" w:sz="0" w:space="0" w:color="auto"/>
            <w:left w:val="none" w:sz="0" w:space="0" w:color="auto"/>
            <w:bottom w:val="none" w:sz="0" w:space="0" w:color="auto"/>
            <w:right w:val="none" w:sz="0" w:space="0" w:color="auto"/>
          </w:divBdr>
        </w:div>
        <w:div w:id="210772116">
          <w:marLeft w:val="480"/>
          <w:marRight w:val="0"/>
          <w:marTop w:val="0"/>
          <w:marBottom w:val="0"/>
          <w:divBdr>
            <w:top w:val="none" w:sz="0" w:space="0" w:color="auto"/>
            <w:left w:val="none" w:sz="0" w:space="0" w:color="auto"/>
            <w:bottom w:val="none" w:sz="0" w:space="0" w:color="auto"/>
            <w:right w:val="none" w:sz="0" w:space="0" w:color="auto"/>
          </w:divBdr>
        </w:div>
        <w:div w:id="215356349">
          <w:marLeft w:val="480"/>
          <w:marRight w:val="0"/>
          <w:marTop w:val="0"/>
          <w:marBottom w:val="0"/>
          <w:divBdr>
            <w:top w:val="none" w:sz="0" w:space="0" w:color="auto"/>
            <w:left w:val="none" w:sz="0" w:space="0" w:color="auto"/>
            <w:bottom w:val="none" w:sz="0" w:space="0" w:color="auto"/>
            <w:right w:val="none" w:sz="0" w:space="0" w:color="auto"/>
          </w:divBdr>
        </w:div>
        <w:div w:id="223033510">
          <w:marLeft w:val="480"/>
          <w:marRight w:val="0"/>
          <w:marTop w:val="0"/>
          <w:marBottom w:val="0"/>
          <w:divBdr>
            <w:top w:val="none" w:sz="0" w:space="0" w:color="auto"/>
            <w:left w:val="none" w:sz="0" w:space="0" w:color="auto"/>
            <w:bottom w:val="none" w:sz="0" w:space="0" w:color="auto"/>
            <w:right w:val="none" w:sz="0" w:space="0" w:color="auto"/>
          </w:divBdr>
        </w:div>
        <w:div w:id="277640174">
          <w:marLeft w:val="480"/>
          <w:marRight w:val="0"/>
          <w:marTop w:val="0"/>
          <w:marBottom w:val="0"/>
          <w:divBdr>
            <w:top w:val="none" w:sz="0" w:space="0" w:color="auto"/>
            <w:left w:val="none" w:sz="0" w:space="0" w:color="auto"/>
            <w:bottom w:val="none" w:sz="0" w:space="0" w:color="auto"/>
            <w:right w:val="none" w:sz="0" w:space="0" w:color="auto"/>
          </w:divBdr>
        </w:div>
        <w:div w:id="283855537">
          <w:marLeft w:val="480"/>
          <w:marRight w:val="0"/>
          <w:marTop w:val="0"/>
          <w:marBottom w:val="0"/>
          <w:divBdr>
            <w:top w:val="none" w:sz="0" w:space="0" w:color="auto"/>
            <w:left w:val="none" w:sz="0" w:space="0" w:color="auto"/>
            <w:bottom w:val="none" w:sz="0" w:space="0" w:color="auto"/>
            <w:right w:val="none" w:sz="0" w:space="0" w:color="auto"/>
          </w:divBdr>
        </w:div>
        <w:div w:id="298995806">
          <w:marLeft w:val="480"/>
          <w:marRight w:val="0"/>
          <w:marTop w:val="0"/>
          <w:marBottom w:val="0"/>
          <w:divBdr>
            <w:top w:val="none" w:sz="0" w:space="0" w:color="auto"/>
            <w:left w:val="none" w:sz="0" w:space="0" w:color="auto"/>
            <w:bottom w:val="none" w:sz="0" w:space="0" w:color="auto"/>
            <w:right w:val="none" w:sz="0" w:space="0" w:color="auto"/>
          </w:divBdr>
        </w:div>
        <w:div w:id="336731707">
          <w:marLeft w:val="480"/>
          <w:marRight w:val="0"/>
          <w:marTop w:val="0"/>
          <w:marBottom w:val="0"/>
          <w:divBdr>
            <w:top w:val="none" w:sz="0" w:space="0" w:color="auto"/>
            <w:left w:val="none" w:sz="0" w:space="0" w:color="auto"/>
            <w:bottom w:val="none" w:sz="0" w:space="0" w:color="auto"/>
            <w:right w:val="none" w:sz="0" w:space="0" w:color="auto"/>
          </w:divBdr>
        </w:div>
        <w:div w:id="408159129">
          <w:marLeft w:val="480"/>
          <w:marRight w:val="0"/>
          <w:marTop w:val="0"/>
          <w:marBottom w:val="0"/>
          <w:divBdr>
            <w:top w:val="none" w:sz="0" w:space="0" w:color="auto"/>
            <w:left w:val="none" w:sz="0" w:space="0" w:color="auto"/>
            <w:bottom w:val="none" w:sz="0" w:space="0" w:color="auto"/>
            <w:right w:val="none" w:sz="0" w:space="0" w:color="auto"/>
          </w:divBdr>
        </w:div>
        <w:div w:id="423310633">
          <w:marLeft w:val="480"/>
          <w:marRight w:val="0"/>
          <w:marTop w:val="0"/>
          <w:marBottom w:val="0"/>
          <w:divBdr>
            <w:top w:val="none" w:sz="0" w:space="0" w:color="auto"/>
            <w:left w:val="none" w:sz="0" w:space="0" w:color="auto"/>
            <w:bottom w:val="none" w:sz="0" w:space="0" w:color="auto"/>
            <w:right w:val="none" w:sz="0" w:space="0" w:color="auto"/>
          </w:divBdr>
        </w:div>
        <w:div w:id="452402765">
          <w:marLeft w:val="480"/>
          <w:marRight w:val="0"/>
          <w:marTop w:val="0"/>
          <w:marBottom w:val="0"/>
          <w:divBdr>
            <w:top w:val="none" w:sz="0" w:space="0" w:color="auto"/>
            <w:left w:val="none" w:sz="0" w:space="0" w:color="auto"/>
            <w:bottom w:val="none" w:sz="0" w:space="0" w:color="auto"/>
            <w:right w:val="none" w:sz="0" w:space="0" w:color="auto"/>
          </w:divBdr>
        </w:div>
        <w:div w:id="459616140">
          <w:marLeft w:val="480"/>
          <w:marRight w:val="0"/>
          <w:marTop w:val="0"/>
          <w:marBottom w:val="0"/>
          <w:divBdr>
            <w:top w:val="none" w:sz="0" w:space="0" w:color="auto"/>
            <w:left w:val="none" w:sz="0" w:space="0" w:color="auto"/>
            <w:bottom w:val="none" w:sz="0" w:space="0" w:color="auto"/>
            <w:right w:val="none" w:sz="0" w:space="0" w:color="auto"/>
          </w:divBdr>
        </w:div>
        <w:div w:id="719860819">
          <w:marLeft w:val="480"/>
          <w:marRight w:val="0"/>
          <w:marTop w:val="0"/>
          <w:marBottom w:val="0"/>
          <w:divBdr>
            <w:top w:val="none" w:sz="0" w:space="0" w:color="auto"/>
            <w:left w:val="none" w:sz="0" w:space="0" w:color="auto"/>
            <w:bottom w:val="none" w:sz="0" w:space="0" w:color="auto"/>
            <w:right w:val="none" w:sz="0" w:space="0" w:color="auto"/>
          </w:divBdr>
        </w:div>
        <w:div w:id="954674597">
          <w:marLeft w:val="480"/>
          <w:marRight w:val="0"/>
          <w:marTop w:val="0"/>
          <w:marBottom w:val="0"/>
          <w:divBdr>
            <w:top w:val="none" w:sz="0" w:space="0" w:color="auto"/>
            <w:left w:val="none" w:sz="0" w:space="0" w:color="auto"/>
            <w:bottom w:val="none" w:sz="0" w:space="0" w:color="auto"/>
            <w:right w:val="none" w:sz="0" w:space="0" w:color="auto"/>
          </w:divBdr>
        </w:div>
        <w:div w:id="973758194">
          <w:marLeft w:val="480"/>
          <w:marRight w:val="0"/>
          <w:marTop w:val="0"/>
          <w:marBottom w:val="0"/>
          <w:divBdr>
            <w:top w:val="none" w:sz="0" w:space="0" w:color="auto"/>
            <w:left w:val="none" w:sz="0" w:space="0" w:color="auto"/>
            <w:bottom w:val="none" w:sz="0" w:space="0" w:color="auto"/>
            <w:right w:val="none" w:sz="0" w:space="0" w:color="auto"/>
          </w:divBdr>
        </w:div>
        <w:div w:id="993147070">
          <w:marLeft w:val="480"/>
          <w:marRight w:val="0"/>
          <w:marTop w:val="0"/>
          <w:marBottom w:val="0"/>
          <w:divBdr>
            <w:top w:val="none" w:sz="0" w:space="0" w:color="auto"/>
            <w:left w:val="none" w:sz="0" w:space="0" w:color="auto"/>
            <w:bottom w:val="none" w:sz="0" w:space="0" w:color="auto"/>
            <w:right w:val="none" w:sz="0" w:space="0" w:color="auto"/>
          </w:divBdr>
        </w:div>
        <w:div w:id="1069768843">
          <w:marLeft w:val="480"/>
          <w:marRight w:val="0"/>
          <w:marTop w:val="0"/>
          <w:marBottom w:val="0"/>
          <w:divBdr>
            <w:top w:val="none" w:sz="0" w:space="0" w:color="auto"/>
            <w:left w:val="none" w:sz="0" w:space="0" w:color="auto"/>
            <w:bottom w:val="none" w:sz="0" w:space="0" w:color="auto"/>
            <w:right w:val="none" w:sz="0" w:space="0" w:color="auto"/>
          </w:divBdr>
        </w:div>
        <w:div w:id="1104156580">
          <w:marLeft w:val="480"/>
          <w:marRight w:val="0"/>
          <w:marTop w:val="0"/>
          <w:marBottom w:val="0"/>
          <w:divBdr>
            <w:top w:val="none" w:sz="0" w:space="0" w:color="auto"/>
            <w:left w:val="none" w:sz="0" w:space="0" w:color="auto"/>
            <w:bottom w:val="none" w:sz="0" w:space="0" w:color="auto"/>
            <w:right w:val="none" w:sz="0" w:space="0" w:color="auto"/>
          </w:divBdr>
        </w:div>
        <w:div w:id="1254705522">
          <w:marLeft w:val="480"/>
          <w:marRight w:val="0"/>
          <w:marTop w:val="0"/>
          <w:marBottom w:val="0"/>
          <w:divBdr>
            <w:top w:val="none" w:sz="0" w:space="0" w:color="auto"/>
            <w:left w:val="none" w:sz="0" w:space="0" w:color="auto"/>
            <w:bottom w:val="none" w:sz="0" w:space="0" w:color="auto"/>
            <w:right w:val="none" w:sz="0" w:space="0" w:color="auto"/>
          </w:divBdr>
        </w:div>
        <w:div w:id="1258833726">
          <w:marLeft w:val="480"/>
          <w:marRight w:val="0"/>
          <w:marTop w:val="0"/>
          <w:marBottom w:val="0"/>
          <w:divBdr>
            <w:top w:val="none" w:sz="0" w:space="0" w:color="auto"/>
            <w:left w:val="none" w:sz="0" w:space="0" w:color="auto"/>
            <w:bottom w:val="none" w:sz="0" w:space="0" w:color="auto"/>
            <w:right w:val="none" w:sz="0" w:space="0" w:color="auto"/>
          </w:divBdr>
        </w:div>
        <w:div w:id="1272124049">
          <w:marLeft w:val="480"/>
          <w:marRight w:val="0"/>
          <w:marTop w:val="0"/>
          <w:marBottom w:val="0"/>
          <w:divBdr>
            <w:top w:val="none" w:sz="0" w:space="0" w:color="auto"/>
            <w:left w:val="none" w:sz="0" w:space="0" w:color="auto"/>
            <w:bottom w:val="none" w:sz="0" w:space="0" w:color="auto"/>
            <w:right w:val="none" w:sz="0" w:space="0" w:color="auto"/>
          </w:divBdr>
        </w:div>
        <w:div w:id="1331788839">
          <w:marLeft w:val="480"/>
          <w:marRight w:val="0"/>
          <w:marTop w:val="0"/>
          <w:marBottom w:val="0"/>
          <w:divBdr>
            <w:top w:val="none" w:sz="0" w:space="0" w:color="auto"/>
            <w:left w:val="none" w:sz="0" w:space="0" w:color="auto"/>
            <w:bottom w:val="none" w:sz="0" w:space="0" w:color="auto"/>
            <w:right w:val="none" w:sz="0" w:space="0" w:color="auto"/>
          </w:divBdr>
        </w:div>
        <w:div w:id="1403329742">
          <w:marLeft w:val="480"/>
          <w:marRight w:val="0"/>
          <w:marTop w:val="0"/>
          <w:marBottom w:val="0"/>
          <w:divBdr>
            <w:top w:val="none" w:sz="0" w:space="0" w:color="auto"/>
            <w:left w:val="none" w:sz="0" w:space="0" w:color="auto"/>
            <w:bottom w:val="none" w:sz="0" w:space="0" w:color="auto"/>
            <w:right w:val="none" w:sz="0" w:space="0" w:color="auto"/>
          </w:divBdr>
        </w:div>
        <w:div w:id="1490361549">
          <w:marLeft w:val="480"/>
          <w:marRight w:val="0"/>
          <w:marTop w:val="0"/>
          <w:marBottom w:val="0"/>
          <w:divBdr>
            <w:top w:val="none" w:sz="0" w:space="0" w:color="auto"/>
            <w:left w:val="none" w:sz="0" w:space="0" w:color="auto"/>
            <w:bottom w:val="none" w:sz="0" w:space="0" w:color="auto"/>
            <w:right w:val="none" w:sz="0" w:space="0" w:color="auto"/>
          </w:divBdr>
        </w:div>
        <w:div w:id="1596549236">
          <w:marLeft w:val="480"/>
          <w:marRight w:val="0"/>
          <w:marTop w:val="0"/>
          <w:marBottom w:val="0"/>
          <w:divBdr>
            <w:top w:val="none" w:sz="0" w:space="0" w:color="auto"/>
            <w:left w:val="none" w:sz="0" w:space="0" w:color="auto"/>
            <w:bottom w:val="none" w:sz="0" w:space="0" w:color="auto"/>
            <w:right w:val="none" w:sz="0" w:space="0" w:color="auto"/>
          </w:divBdr>
        </w:div>
        <w:div w:id="1673683248">
          <w:marLeft w:val="480"/>
          <w:marRight w:val="0"/>
          <w:marTop w:val="0"/>
          <w:marBottom w:val="0"/>
          <w:divBdr>
            <w:top w:val="none" w:sz="0" w:space="0" w:color="auto"/>
            <w:left w:val="none" w:sz="0" w:space="0" w:color="auto"/>
            <w:bottom w:val="none" w:sz="0" w:space="0" w:color="auto"/>
            <w:right w:val="none" w:sz="0" w:space="0" w:color="auto"/>
          </w:divBdr>
        </w:div>
        <w:div w:id="1757172240">
          <w:marLeft w:val="480"/>
          <w:marRight w:val="0"/>
          <w:marTop w:val="0"/>
          <w:marBottom w:val="0"/>
          <w:divBdr>
            <w:top w:val="none" w:sz="0" w:space="0" w:color="auto"/>
            <w:left w:val="none" w:sz="0" w:space="0" w:color="auto"/>
            <w:bottom w:val="none" w:sz="0" w:space="0" w:color="auto"/>
            <w:right w:val="none" w:sz="0" w:space="0" w:color="auto"/>
          </w:divBdr>
        </w:div>
        <w:div w:id="1760786265">
          <w:marLeft w:val="480"/>
          <w:marRight w:val="0"/>
          <w:marTop w:val="0"/>
          <w:marBottom w:val="0"/>
          <w:divBdr>
            <w:top w:val="none" w:sz="0" w:space="0" w:color="auto"/>
            <w:left w:val="none" w:sz="0" w:space="0" w:color="auto"/>
            <w:bottom w:val="none" w:sz="0" w:space="0" w:color="auto"/>
            <w:right w:val="none" w:sz="0" w:space="0" w:color="auto"/>
          </w:divBdr>
        </w:div>
        <w:div w:id="1768111199">
          <w:marLeft w:val="480"/>
          <w:marRight w:val="0"/>
          <w:marTop w:val="0"/>
          <w:marBottom w:val="0"/>
          <w:divBdr>
            <w:top w:val="none" w:sz="0" w:space="0" w:color="auto"/>
            <w:left w:val="none" w:sz="0" w:space="0" w:color="auto"/>
            <w:bottom w:val="none" w:sz="0" w:space="0" w:color="auto"/>
            <w:right w:val="none" w:sz="0" w:space="0" w:color="auto"/>
          </w:divBdr>
        </w:div>
        <w:div w:id="1782601369">
          <w:marLeft w:val="480"/>
          <w:marRight w:val="0"/>
          <w:marTop w:val="0"/>
          <w:marBottom w:val="0"/>
          <w:divBdr>
            <w:top w:val="none" w:sz="0" w:space="0" w:color="auto"/>
            <w:left w:val="none" w:sz="0" w:space="0" w:color="auto"/>
            <w:bottom w:val="none" w:sz="0" w:space="0" w:color="auto"/>
            <w:right w:val="none" w:sz="0" w:space="0" w:color="auto"/>
          </w:divBdr>
        </w:div>
        <w:div w:id="1789622485">
          <w:marLeft w:val="480"/>
          <w:marRight w:val="0"/>
          <w:marTop w:val="0"/>
          <w:marBottom w:val="0"/>
          <w:divBdr>
            <w:top w:val="none" w:sz="0" w:space="0" w:color="auto"/>
            <w:left w:val="none" w:sz="0" w:space="0" w:color="auto"/>
            <w:bottom w:val="none" w:sz="0" w:space="0" w:color="auto"/>
            <w:right w:val="none" w:sz="0" w:space="0" w:color="auto"/>
          </w:divBdr>
        </w:div>
        <w:div w:id="1951080663">
          <w:marLeft w:val="480"/>
          <w:marRight w:val="0"/>
          <w:marTop w:val="0"/>
          <w:marBottom w:val="0"/>
          <w:divBdr>
            <w:top w:val="none" w:sz="0" w:space="0" w:color="auto"/>
            <w:left w:val="none" w:sz="0" w:space="0" w:color="auto"/>
            <w:bottom w:val="none" w:sz="0" w:space="0" w:color="auto"/>
            <w:right w:val="none" w:sz="0" w:space="0" w:color="auto"/>
          </w:divBdr>
        </w:div>
        <w:div w:id="2004428811">
          <w:marLeft w:val="480"/>
          <w:marRight w:val="0"/>
          <w:marTop w:val="0"/>
          <w:marBottom w:val="0"/>
          <w:divBdr>
            <w:top w:val="none" w:sz="0" w:space="0" w:color="auto"/>
            <w:left w:val="none" w:sz="0" w:space="0" w:color="auto"/>
            <w:bottom w:val="none" w:sz="0" w:space="0" w:color="auto"/>
            <w:right w:val="none" w:sz="0" w:space="0" w:color="auto"/>
          </w:divBdr>
        </w:div>
        <w:div w:id="2063169344">
          <w:marLeft w:val="480"/>
          <w:marRight w:val="0"/>
          <w:marTop w:val="0"/>
          <w:marBottom w:val="0"/>
          <w:divBdr>
            <w:top w:val="none" w:sz="0" w:space="0" w:color="auto"/>
            <w:left w:val="none" w:sz="0" w:space="0" w:color="auto"/>
            <w:bottom w:val="none" w:sz="0" w:space="0" w:color="auto"/>
            <w:right w:val="none" w:sz="0" w:space="0" w:color="auto"/>
          </w:divBdr>
        </w:div>
        <w:div w:id="2071462839">
          <w:marLeft w:val="480"/>
          <w:marRight w:val="0"/>
          <w:marTop w:val="0"/>
          <w:marBottom w:val="0"/>
          <w:divBdr>
            <w:top w:val="none" w:sz="0" w:space="0" w:color="auto"/>
            <w:left w:val="none" w:sz="0" w:space="0" w:color="auto"/>
            <w:bottom w:val="none" w:sz="0" w:space="0" w:color="auto"/>
            <w:right w:val="none" w:sz="0" w:space="0" w:color="auto"/>
          </w:divBdr>
        </w:div>
      </w:divsChild>
    </w:div>
    <w:div w:id="44530023">
      <w:bodyDiv w:val="1"/>
      <w:marLeft w:val="0"/>
      <w:marRight w:val="0"/>
      <w:marTop w:val="0"/>
      <w:marBottom w:val="0"/>
      <w:divBdr>
        <w:top w:val="none" w:sz="0" w:space="0" w:color="auto"/>
        <w:left w:val="none" w:sz="0" w:space="0" w:color="auto"/>
        <w:bottom w:val="none" w:sz="0" w:space="0" w:color="auto"/>
        <w:right w:val="none" w:sz="0" w:space="0" w:color="auto"/>
      </w:divBdr>
    </w:div>
    <w:div w:id="73017396">
      <w:bodyDiv w:val="1"/>
      <w:marLeft w:val="0"/>
      <w:marRight w:val="0"/>
      <w:marTop w:val="0"/>
      <w:marBottom w:val="0"/>
      <w:divBdr>
        <w:top w:val="none" w:sz="0" w:space="0" w:color="auto"/>
        <w:left w:val="none" w:sz="0" w:space="0" w:color="auto"/>
        <w:bottom w:val="none" w:sz="0" w:space="0" w:color="auto"/>
        <w:right w:val="none" w:sz="0" w:space="0" w:color="auto"/>
      </w:divBdr>
      <w:divsChild>
        <w:div w:id="67658048">
          <w:marLeft w:val="480"/>
          <w:marRight w:val="0"/>
          <w:marTop w:val="0"/>
          <w:marBottom w:val="0"/>
          <w:divBdr>
            <w:top w:val="none" w:sz="0" w:space="0" w:color="auto"/>
            <w:left w:val="none" w:sz="0" w:space="0" w:color="auto"/>
            <w:bottom w:val="none" w:sz="0" w:space="0" w:color="auto"/>
            <w:right w:val="none" w:sz="0" w:space="0" w:color="auto"/>
          </w:divBdr>
        </w:div>
        <w:div w:id="77792048">
          <w:marLeft w:val="480"/>
          <w:marRight w:val="0"/>
          <w:marTop w:val="0"/>
          <w:marBottom w:val="0"/>
          <w:divBdr>
            <w:top w:val="none" w:sz="0" w:space="0" w:color="auto"/>
            <w:left w:val="none" w:sz="0" w:space="0" w:color="auto"/>
            <w:bottom w:val="none" w:sz="0" w:space="0" w:color="auto"/>
            <w:right w:val="none" w:sz="0" w:space="0" w:color="auto"/>
          </w:divBdr>
        </w:div>
        <w:div w:id="173765060">
          <w:marLeft w:val="480"/>
          <w:marRight w:val="0"/>
          <w:marTop w:val="0"/>
          <w:marBottom w:val="0"/>
          <w:divBdr>
            <w:top w:val="none" w:sz="0" w:space="0" w:color="auto"/>
            <w:left w:val="none" w:sz="0" w:space="0" w:color="auto"/>
            <w:bottom w:val="none" w:sz="0" w:space="0" w:color="auto"/>
            <w:right w:val="none" w:sz="0" w:space="0" w:color="auto"/>
          </w:divBdr>
        </w:div>
        <w:div w:id="184179968">
          <w:marLeft w:val="480"/>
          <w:marRight w:val="0"/>
          <w:marTop w:val="0"/>
          <w:marBottom w:val="0"/>
          <w:divBdr>
            <w:top w:val="none" w:sz="0" w:space="0" w:color="auto"/>
            <w:left w:val="none" w:sz="0" w:space="0" w:color="auto"/>
            <w:bottom w:val="none" w:sz="0" w:space="0" w:color="auto"/>
            <w:right w:val="none" w:sz="0" w:space="0" w:color="auto"/>
          </w:divBdr>
        </w:div>
        <w:div w:id="265772300">
          <w:marLeft w:val="480"/>
          <w:marRight w:val="0"/>
          <w:marTop w:val="0"/>
          <w:marBottom w:val="0"/>
          <w:divBdr>
            <w:top w:val="none" w:sz="0" w:space="0" w:color="auto"/>
            <w:left w:val="none" w:sz="0" w:space="0" w:color="auto"/>
            <w:bottom w:val="none" w:sz="0" w:space="0" w:color="auto"/>
            <w:right w:val="none" w:sz="0" w:space="0" w:color="auto"/>
          </w:divBdr>
        </w:div>
        <w:div w:id="326984781">
          <w:marLeft w:val="480"/>
          <w:marRight w:val="0"/>
          <w:marTop w:val="0"/>
          <w:marBottom w:val="0"/>
          <w:divBdr>
            <w:top w:val="none" w:sz="0" w:space="0" w:color="auto"/>
            <w:left w:val="none" w:sz="0" w:space="0" w:color="auto"/>
            <w:bottom w:val="none" w:sz="0" w:space="0" w:color="auto"/>
            <w:right w:val="none" w:sz="0" w:space="0" w:color="auto"/>
          </w:divBdr>
        </w:div>
        <w:div w:id="356588152">
          <w:marLeft w:val="480"/>
          <w:marRight w:val="0"/>
          <w:marTop w:val="0"/>
          <w:marBottom w:val="0"/>
          <w:divBdr>
            <w:top w:val="none" w:sz="0" w:space="0" w:color="auto"/>
            <w:left w:val="none" w:sz="0" w:space="0" w:color="auto"/>
            <w:bottom w:val="none" w:sz="0" w:space="0" w:color="auto"/>
            <w:right w:val="none" w:sz="0" w:space="0" w:color="auto"/>
          </w:divBdr>
        </w:div>
        <w:div w:id="416176820">
          <w:marLeft w:val="480"/>
          <w:marRight w:val="0"/>
          <w:marTop w:val="0"/>
          <w:marBottom w:val="0"/>
          <w:divBdr>
            <w:top w:val="none" w:sz="0" w:space="0" w:color="auto"/>
            <w:left w:val="none" w:sz="0" w:space="0" w:color="auto"/>
            <w:bottom w:val="none" w:sz="0" w:space="0" w:color="auto"/>
            <w:right w:val="none" w:sz="0" w:space="0" w:color="auto"/>
          </w:divBdr>
        </w:div>
        <w:div w:id="430324676">
          <w:marLeft w:val="480"/>
          <w:marRight w:val="0"/>
          <w:marTop w:val="0"/>
          <w:marBottom w:val="0"/>
          <w:divBdr>
            <w:top w:val="none" w:sz="0" w:space="0" w:color="auto"/>
            <w:left w:val="none" w:sz="0" w:space="0" w:color="auto"/>
            <w:bottom w:val="none" w:sz="0" w:space="0" w:color="auto"/>
            <w:right w:val="none" w:sz="0" w:space="0" w:color="auto"/>
          </w:divBdr>
        </w:div>
        <w:div w:id="485167046">
          <w:marLeft w:val="480"/>
          <w:marRight w:val="0"/>
          <w:marTop w:val="0"/>
          <w:marBottom w:val="0"/>
          <w:divBdr>
            <w:top w:val="none" w:sz="0" w:space="0" w:color="auto"/>
            <w:left w:val="none" w:sz="0" w:space="0" w:color="auto"/>
            <w:bottom w:val="none" w:sz="0" w:space="0" w:color="auto"/>
            <w:right w:val="none" w:sz="0" w:space="0" w:color="auto"/>
          </w:divBdr>
        </w:div>
        <w:div w:id="494611728">
          <w:marLeft w:val="480"/>
          <w:marRight w:val="0"/>
          <w:marTop w:val="0"/>
          <w:marBottom w:val="0"/>
          <w:divBdr>
            <w:top w:val="none" w:sz="0" w:space="0" w:color="auto"/>
            <w:left w:val="none" w:sz="0" w:space="0" w:color="auto"/>
            <w:bottom w:val="none" w:sz="0" w:space="0" w:color="auto"/>
            <w:right w:val="none" w:sz="0" w:space="0" w:color="auto"/>
          </w:divBdr>
        </w:div>
        <w:div w:id="500049287">
          <w:marLeft w:val="480"/>
          <w:marRight w:val="0"/>
          <w:marTop w:val="0"/>
          <w:marBottom w:val="0"/>
          <w:divBdr>
            <w:top w:val="none" w:sz="0" w:space="0" w:color="auto"/>
            <w:left w:val="none" w:sz="0" w:space="0" w:color="auto"/>
            <w:bottom w:val="none" w:sz="0" w:space="0" w:color="auto"/>
            <w:right w:val="none" w:sz="0" w:space="0" w:color="auto"/>
          </w:divBdr>
        </w:div>
        <w:div w:id="545798568">
          <w:marLeft w:val="480"/>
          <w:marRight w:val="0"/>
          <w:marTop w:val="0"/>
          <w:marBottom w:val="0"/>
          <w:divBdr>
            <w:top w:val="none" w:sz="0" w:space="0" w:color="auto"/>
            <w:left w:val="none" w:sz="0" w:space="0" w:color="auto"/>
            <w:bottom w:val="none" w:sz="0" w:space="0" w:color="auto"/>
            <w:right w:val="none" w:sz="0" w:space="0" w:color="auto"/>
          </w:divBdr>
        </w:div>
        <w:div w:id="594896631">
          <w:marLeft w:val="480"/>
          <w:marRight w:val="0"/>
          <w:marTop w:val="0"/>
          <w:marBottom w:val="0"/>
          <w:divBdr>
            <w:top w:val="none" w:sz="0" w:space="0" w:color="auto"/>
            <w:left w:val="none" w:sz="0" w:space="0" w:color="auto"/>
            <w:bottom w:val="none" w:sz="0" w:space="0" w:color="auto"/>
            <w:right w:val="none" w:sz="0" w:space="0" w:color="auto"/>
          </w:divBdr>
        </w:div>
        <w:div w:id="605305251">
          <w:marLeft w:val="480"/>
          <w:marRight w:val="0"/>
          <w:marTop w:val="0"/>
          <w:marBottom w:val="0"/>
          <w:divBdr>
            <w:top w:val="none" w:sz="0" w:space="0" w:color="auto"/>
            <w:left w:val="none" w:sz="0" w:space="0" w:color="auto"/>
            <w:bottom w:val="none" w:sz="0" w:space="0" w:color="auto"/>
            <w:right w:val="none" w:sz="0" w:space="0" w:color="auto"/>
          </w:divBdr>
        </w:div>
        <w:div w:id="643780398">
          <w:marLeft w:val="480"/>
          <w:marRight w:val="0"/>
          <w:marTop w:val="0"/>
          <w:marBottom w:val="0"/>
          <w:divBdr>
            <w:top w:val="none" w:sz="0" w:space="0" w:color="auto"/>
            <w:left w:val="none" w:sz="0" w:space="0" w:color="auto"/>
            <w:bottom w:val="none" w:sz="0" w:space="0" w:color="auto"/>
            <w:right w:val="none" w:sz="0" w:space="0" w:color="auto"/>
          </w:divBdr>
        </w:div>
        <w:div w:id="645166592">
          <w:marLeft w:val="480"/>
          <w:marRight w:val="0"/>
          <w:marTop w:val="0"/>
          <w:marBottom w:val="0"/>
          <w:divBdr>
            <w:top w:val="none" w:sz="0" w:space="0" w:color="auto"/>
            <w:left w:val="none" w:sz="0" w:space="0" w:color="auto"/>
            <w:bottom w:val="none" w:sz="0" w:space="0" w:color="auto"/>
            <w:right w:val="none" w:sz="0" w:space="0" w:color="auto"/>
          </w:divBdr>
        </w:div>
        <w:div w:id="672221103">
          <w:marLeft w:val="480"/>
          <w:marRight w:val="0"/>
          <w:marTop w:val="0"/>
          <w:marBottom w:val="0"/>
          <w:divBdr>
            <w:top w:val="none" w:sz="0" w:space="0" w:color="auto"/>
            <w:left w:val="none" w:sz="0" w:space="0" w:color="auto"/>
            <w:bottom w:val="none" w:sz="0" w:space="0" w:color="auto"/>
            <w:right w:val="none" w:sz="0" w:space="0" w:color="auto"/>
          </w:divBdr>
        </w:div>
        <w:div w:id="688607012">
          <w:marLeft w:val="480"/>
          <w:marRight w:val="0"/>
          <w:marTop w:val="0"/>
          <w:marBottom w:val="0"/>
          <w:divBdr>
            <w:top w:val="none" w:sz="0" w:space="0" w:color="auto"/>
            <w:left w:val="none" w:sz="0" w:space="0" w:color="auto"/>
            <w:bottom w:val="none" w:sz="0" w:space="0" w:color="auto"/>
            <w:right w:val="none" w:sz="0" w:space="0" w:color="auto"/>
          </w:divBdr>
        </w:div>
        <w:div w:id="705715131">
          <w:marLeft w:val="480"/>
          <w:marRight w:val="0"/>
          <w:marTop w:val="0"/>
          <w:marBottom w:val="0"/>
          <w:divBdr>
            <w:top w:val="none" w:sz="0" w:space="0" w:color="auto"/>
            <w:left w:val="none" w:sz="0" w:space="0" w:color="auto"/>
            <w:bottom w:val="none" w:sz="0" w:space="0" w:color="auto"/>
            <w:right w:val="none" w:sz="0" w:space="0" w:color="auto"/>
          </w:divBdr>
        </w:div>
        <w:div w:id="714231308">
          <w:marLeft w:val="480"/>
          <w:marRight w:val="0"/>
          <w:marTop w:val="0"/>
          <w:marBottom w:val="0"/>
          <w:divBdr>
            <w:top w:val="none" w:sz="0" w:space="0" w:color="auto"/>
            <w:left w:val="none" w:sz="0" w:space="0" w:color="auto"/>
            <w:bottom w:val="none" w:sz="0" w:space="0" w:color="auto"/>
            <w:right w:val="none" w:sz="0" w:space="0" w:color="auto"/>
          </w:divBdr>
        </w:div>
        <w:div w:id="719207895">
          <w:marLeft w:val="480"/>
          <w:marRight w:val="0"/>
          <w:marTop w:val="0"/>
          <w:marBottom w:val="0"/>
          <w:divBdr>
            <w:top w:val="none" w:sz="0" w:space="0" w:color="auto"/>
            <w:left w:val="none" w:sz="0" w:space="0" w:color="auto"/>
            <w:bottom w:val="none" w:sz="0" w:space="0" w:color="auto"/>
            <w:right w:val="none" w:sz="0" w:space="0" w:color="auto"/>
          </w:divBdr>
        </w:div>
        <w:div w:id="770127708">
          <w:marLeft w:val="480"/>
          <w:marRight w:val="0"/>
          <w:marTop w:val="0"/>
          <w:marBottom w:val="0"/>
          <w:divBdr>
            <w:top w:val="none" w:sz="0" w:space="0" w:color="auto"/>
            <w:left w:val="none" w:sz="0" w:space="0" w:color="auto"/>
            <w:bottom w:val="none" w:sz="0" w:space="0" w:color="auto"/>
            <w:right w:val="none" w:sz="0" w:space="0" w:color="auto"/>
          </w:divBdr>
        </w:div>
        <w:div w:id="846165937">
          <w:marLeft w:val="480"/>
          <w:marRight w:val="0"/>
          <w:marTop w:val="0"/>
          <w:marBottom w:val="0"/>
          <w:divBdr>
            <w:top w:val="none" w:sz="0" w:space="0" w:color="auto"/>
            <w:left w:val="none" w:sz="0" w:space="0" w:color="auto"/>
            <w:bottom w:val="none" w:sz="0" w:space="0" w:color="auto"/>
            <w:right w:val="none" w:sz="0" w:space="0" w:color="auto"/>
          </w:divBdr>
        </w:div>
        <w:div w:id="914433189">
          <w:marLeft w:val="480"/>
          <w:marRight w:val="0"/>
          <w:marTop w:val="0"/>
          <w:marBottom w:val="0"/>
          <w:divBdr>
            <w:top w:val="none" w:sz="0" w:space="0" w:color="auto"/>
            <w:left w:val="none" w:sz="0" w:space="0" w:color="auto"/>
            <w:bottom w:val="none" w:sz="0" w:space="0" w:color="auto"/>
            <w:right w:val="none" w:sz="0" w:space="0" w:color="auto"/>
          </w:divBdr>
        </w:div>
        <w:div w:id="959072404">
          <w:marLeft w:val="480"/>
          <w:marRight w:val="0"/>
          <w:marTop w:val="0"/>
          <w:marBottom w:val="0"/>
          <w:divBdr>
            <w:top w:val="none" w:sz="0" w:space="0" w:color="auto"/>
            <w:left w:val="none" w:sz="0" w:space="0" w:color="auto"/>
            <w:bottom w:val="none" w:sz="0" w:space="0" w:color="auto"/>
            <w:right w:val="none" w:sz="0" w:space="0" w:color="auto"/>
          </w:divBdr>
        </w:div>
        <w:div w:id="1022362078">
          <w:marLeft w:val="480"/>
          <w:marRight w:val="0"/>
          <w:marTop w:val="0"/>
          <w:marBottom w:val="0"/>
          <w:divBdr>
            <w:top w:val="none" w:sz="0" w:space="0" w:color="auto"/>
            <w:left w:val="none" w:sz="0" w:space="0" w:color="auto"/>
            <w:bottom w:val="none" w:sz="0" w:space="0" w:color="auto"/>
            <w:right w:val="none" w:sz="0" w:space="0" w:color="auto"/>
          </w:divBdr>
        </w:div>
        <w:div w:id="1086877769">
          <w:marLeft w:val="480"/>
          <w:marRight w:val="0"/>
          <w:marTop w:val="0"/>
          <w:marBottom w:val="0"/>
          <w:divBdr>
            <w:top w:val="none" w:sz="0" w:space="0" w:color="auto"/>
            <w:left w:val="none" w:sz="0" w:space="0" w:color="auto"/>
            <w:bottom w:val="none" w:sz="0" w:space="0" w:color="auto"/>
            <w:right w:val="none" w:sz="0" w:space="0" w:color="auto"/>
          </w:divBdr>
        </w:div>
        <w:div w:id="1093816999">
          <w:marLeft w:val="480"/>
          <w:marRight w:val="0"/>
          <w:marTop w:val="0"/>
          <w:marBottom w:val="0"/>
          <w:divBdr>
            <w:top w:val="none" w:sz="0" w:space="0" w:color="auto"/>
            <w:left w:val="none" w:sz="0" w:space="0" w:color="auto"/>
            <w:bottom w:val="none" w:sz="0" w:space="0" w:color="auto"/>
            <w:right w:val="none" w:sz="0" w:space="0" w:color="auto"/>
          </w:divBdr>
        </w:div>
        <w:div w:id="1095831863">
          <w:marLeft w:val="480"/>
          <w:marRight w:val="0"/>
          <w:marTop w:val="0"/>
          <w:marBottom w:val="0"/>
          <w:divBdr>
            <w:top w:val="none" w:sz="0" w:space="0" w:color="auto"/>
            <w:left w:val="none" w:sz="0" w:space="0" w:color="auto"/>
            <w:bottom w:val="none" w:sz="0" w:space="0" w:color="auto"/>
            <w:right w:val="none" w:sz="0" w:space="0" w:color="auto"/>
          </w:divBdr>
        </w:div>
        <w:div w:id="1152019065">
          <w:marLeft w:val="480"/>
          <w:marRight w:val="0"/>
          <w:marTop w:val="0"/>
          <w:marBottom w:val="0"/>
          <w:divBdr>
            <w:top w:val="none" w:sz="0" w:space="0" w:color="auto"/>
            <w:left w:val="none" w:sz="0" w:space="0" w:color="auto"/>
            <w:bottom w:val="none" w:sz="0" w:space="0" w:color="auto"/>
            <w:right w:val="none" w:sz="0" w:space="0" w:color="auto"/>
          </w:divBdr>
        </w:div>
        <w:div w:id="1219703892">
          <w:marLeft w:val="480"/>
          <w:marRight w:val="0"/>
          <w:marTop w:val="0"/>
          <w:marBottom w:val="0"/>
          <w:divBdr>
            <w:top w:val="none" w:sz="0" w:space="0" w:color="auto"/>
            <w:left w:val="none" w:sz="0" w:space="0" w:color="auto"/>
            <w:bottom w:val="none" w:sz="0" w:space="0" w:color="auto"/>
            <w:right w:val="none" w:sz="0" w:space="0" w:color="auto"/>
          </w:divBdr>
        </w:div>
        <w:div w:id="1223371497">
          <w:marLeft w:val="480"/>
          <w:marRight w:val="0"/>
          <w:marTop w:val="0"/>
          <w:marBottom w:val="0"/>
          <w:divBdr>
            <w:top w:val="none" w:sz="0" w:space="0" w:color="auto"/>
            <w:left w:val="none" w:sz="0" w:space="0" w:color="auto"/>
            <w:bottom w:val="none" w:sz="0" w:space="0" w:color="auto"/>
            <w:right w:val="none" w:sz="0" w:space="0" w:color="auto"/>
          </w:divBdr>
        </w:div>
        <w:div w:id="1308245945">
          <w:marLeft w:val="480"/>
          <w:marRight w:val="0"/>
          <w:marTop w:val="0"/>
          <w:marBottom w:val="0"/>
          <w:divBdr>
            <w:top w:val="none" w:sz="0" w:space="0" w:color="auto"/>
            <w:left w:val="none" w:sz="0" w:space="0" w:color="auto"/>
            <w:bottom w:val="none" w:sz="0" w:space="0" w:color="auto"/>
            <w:right w:val="none" w:sz="0" w:space="0" w:color="auto"/>
          </w:divBdr>
        </w:div>
        <w:div w:id="1373383311">
          <w:marLeft w:val="480"/>
          <w:marRight w:val="0"/>
          <w:marTop w:val="0"/>
          <w:marBottom w:val="0"/>
          <w:divBdr>
            <w:top w:val="none" w:sz="0" w:space="0" w:color="auto"/>
            <w:left w:val="none" w:sz="0" w:space="0" w:color="auto"/>
            <w:bottom w:val="none" w:sz="0" w:space="0" w:color="auto"/>
            <w:right w:val="none" w:sz="0" w:space="0" w:color="auto"/>
          </w:divBdr>
        </w:div>
        <w:div w:id="1432160969">
          <w:marLeft w:val="480"/>
          <w:marRight w:val="0"/>
          <w:marTop w:val="0"/>
          <w:marBottom w:val="0"/>
          <w:divBdr>
            <w:top w:val="none" w:sz="0" w:space="0" w:color="auto"/>
            <w:left w:val="none" w:sz="0" w:space="0" w:color="auto"/>
            <w:bottom w:val="none" w:sz="0" w:space="0" w:color="auto"/>
            <w:right w:val="none" w:sz="0" w:space="0" w:color="auto"/>
          </w:divBdr>
        </w:div>
        <w:div w:id="1535727401">
          <w:marLeft w:val="480"/>
          <w:marRight w:val="0"/>
          <w:marTop w:val="0"/>
          <w:marBottom w:val="0"/>
          <w:divBdr>
            <w:top w:val="none" w:sz="0" w:space="0" w:color="auto"/>
            <w:left w:val="none" w:sz="0" w:space="0" w:color="auto"/>
            <w:bottom w:val="none" w:sz="0" w:space="0" w:color="auto"/>
            <w:right w:val="none" w:sz="0" w:space="0" w:color="auto"/>
          </w:divBdr>
        </w:div>
        <w:div w:id="1591693199">
          <w:marLeft w:val="480"/>
          <w:marRight w:val="0"/>
          <w:marTop w:val="0"/>
          <w:marBottom w:val="0"/>
          <w:divBdr>
            <w:top w:val="none" w:sz="0" w:space="0" w:color="auto"/>
            <w:left w:val="none" w:sz="0" w:space="0" w:color="auto"/>
            <w:bottom w:val="none" w:sz="0" w:space="0" w:color="auto"/>
            <w:right w:val="none" w:sz="0" w:space="0" w:color="auto"/>
          </w:divBdr>
        </w:div>
        <w:div w:id="1652367719">
          <w:marLeft w:val="480"/>
          <w:marRight w:val="0"/>
          <w:marTop w:val="0"/>
          <w:marBottom w:val="0"/>
          <w:divBdr>
            <w:top w:val="none" w:sz="0" w:space="0" w:color="auto"/>
            <w:left w:val="none" w:sz="0" w:space="0" w:color="auto"/>
            <w:bottom w:val="none" w:sz="0" w:space="0" w:color="auto"/>
            <w:right w:val="none" w:sz="0" w:space="0" w:color="auto"/>
          </w:divBdr>
        </w:div>
        <w:div w:id="1727139823">
          <w:marLeft w:val="480"/>
          <w:marRight w:val="0"/>
          <w:marTop w:val="0"/>
          <w:marBottom w:val="0"/>
          <w:divBdr>
            <w:top w:val="none" w:sz="0" w:space="0" w:color="auto"/>
            <w:left w:val="none" w:sz="0" w:space="0" w:color="auto"/>
            <w:bottom w:val="none" w:sz="0" w:space="0" w:color="auto"/>
            <w:right w:val="none" w:sz="0" w:space="0" w:color="auto"/>
          </w:divBdr>
        </w:div>
        <w:div w:id="1763067579">
          <w:marLeft w:val="480"/>
          <w:marRight w:val="0"/>
          <w:marTop w:val="0"/>
          <w:marBottom w:val="0"/>
          <w:divBdr>
            <w:top w:val="none" w:sz="0" w:space="0" w:color="auto"/>
            <w:left w:val="none" w:sz="0" w:space="0" w:color="auto"/>
            <w:bottom w:val="none" w:sz="0" w:space="0" w:color="auto"/>
            <w:right w:val="none" w:sz="0" w:space="0" w:color="auto"/>
          </w:divBdr>
        </w:div>
        <w:div w:id="1802769551">
          <w:marLeft w:val="480"/>
          <w:marRight w:val="0"/>
          <w:marTop w:val="0"/>
          <w:marBottom w:val="0"/>
          <w:divBdr>
            <w:top w:val="none" w:sz="0" w:space="0" w:color="auto"/>
            <w:left w:val="none" w:sz="0" w:space="0" w:color="auto"/>
            <w:bottom w:val="none" w:sz="0" w:space="0" w:color="auto"/>
            <w:right w:val="none" w:sz="0" w:space="0" w:color="auto"/>
          </w:divBdr>
        </w:div>
        <w:div w:id="1897234322">
          <w:marLeft w:val="480"/>
          <w:marRight w:val="0"/>
          <w:marTop w:val="0"/>
          <w:marBottom w:val="0"/>
          <w:divBdr>
            <w:top w:val="none" w:sz="0" w:space="0" w:color="auto"/>
            <w:left w:val="none" w:sz="0" w:space="0" w:color="auto"/>
            <w:bottom w:val="none" w:sz="0" w:space="0" w:color="auto"/>
            <w:right w:val="none" w:sz="0" w:space="0" w:color="auto"/>
          </w:divBdr>
        </w:div>
        <w:div w:id="1924026842">
          <w:marLeft w:val="480"/>
          <w:marRight w:val="0"/>
          <w:marTop w:val="0"/>
          <w:marBottom w:val="0"/>
          <w:divBdr>
            <w:top w:val="none" w:sz="0" w:space="0" w:color="auto"/>
            <w:left w:val="none" w:sz="0" w:space="0" w:color="auto"/>
            <w:bottom w:val="none" w:sz="0" w:space="0" w:color="auto"/>
            <w:right w:val="none" w:sz="0" w:space="0" w:color="auto"/>
          </w:divBdr>
        </w:div>
        <w:div w:id="1927496372">
          <w:marLeft w:val="480"/>
          <w:marRight w:val="0"/>
          <w:marTop w:val="0"/>
          <w:marBottom w:val="0"/>
          <w:divBdr>
            <w:top w:val="none" w:sz="0" w:space="0" w:color="auto"/>
            <w:left w:val="none" w:sz="0" w:space="0" w:color="auto"/>
            <w:bottom w:val="none" w:sz="0" w:space="0" w:color="auto"/>
            <w:right w:val="none" w:sz="0" w:space="0" w:color="auto"/>
          </w:divBdr>
        </w:div>
      </w:divsChild>
    </w:div>
    <w:div w:id="97337384">
      <w:bodyDiv w:val="1"/>
      <w:marLeft w:val="0"/>
      <w:marRight w:val="0"/>
      <w:marTop w:val="0"/>
      <w:marBottom w:val="0"/>
      <w:divBdr>
        <w:top w:val="none" w:sz="0" w:space="0" w:color="auto"/>
        <w:left w:val="none" w:sz="0" w:space="0" w:color="auto"/>
        <w:bottom w:val="none" w:sz="0" w:space="0" w:color="auto"/>
        <w:right w:val="none" w:sz="0" w:space="0" w:color="auto"/>
      </w:divBdr>
      <w:divsChild>
        <w:div w:id="216624648">
          <w:marLeft w:val="480"/>
          <w:marRight w:val="0"/>
          <w:marTop w:val="0"/>
          <w:marBottom w:val="0"/>
          <w:divBdr>
            <w:top w:val="none" w:sz="0" w:space="0" w:color="auto"/>
            <w:left w:val="none" w:sz="0" w:space="0" w:color="auto"/>
            <w:bottom w:val="none" w:sz="0" w:space="0" w:color="auto"/>
            <w:right w:val="none" w:sz="0" w:space="0" w:color="auto"/>
          </w:divBdr>
        </w:div>
        <w:div w:id="255751742">
          <w:marLeft w:val="480"/>
          <w:marRight w:val="0"/>
          <w:marTop w:val="0"/>
          <w:marBottom w:val="0"/>
          <w:divBdr>
            <w:top w:val="none" w:sz="0" w:space="0" w:color="auto"/>
            <w:left w:val="none" w:sz="0" w:space="0" w:color="auto"/>
            <w:bottom w:val="none" w:sz="0" w:space="0" w:color="auto"/>
            <w:right w:val="none" w:sz="0" w:space="0" w:color="auto"/>
          </w:divBdr>
        </w:div>
        <w:div w:id="290787253">
          <w:marLeft w:val="480"/>
          <w:marRight w:val="0"/>
          <w:marTop w:val="0"/>
          <w:marBottom w:val="0"/>
          <w:divBdr>
            <w:top w:val="none" w:sz="0" w:space="0" w:color="auto"/>
            <w:left w:val="none" w:sz="0" w:space="0" w:color="auto"/>
            <w:bottom w:val="none" w:sz="0" w:space="0" w:color="auto"/>
            <w:right w:val="none" w:sz="0" w:space="0" w:color="auto"/>
          </w:divBdr>
        </w:div>
        <w:div w:id="299188693">
          <w:marLeft w:val="480"/>
          <w:marRight w:val="0"/>
          <w:marTop w:val="0"/>
          <w:marBottom w:val="0"/>
          <w:divBdr>
            <w:top w:val="none" w:sz="0" w:space="0" w:color="auto"/>
            <w:left w:val="none" w:sz="0" w:space="0" w:color="auto"/>
            <w:bottom w:val="none" w:sz="0" w:space="0" w:color="auto"/>
            <w:right w:val="none" w:sz="0" w:space="0" w:color="auto"/>
          </w:divBdr>
        </w:div>
        <w:div w:id="350422749">
          <w:marLeft w:val="480"/>
          <w:marRight w:val="0"/>
          <w:marTop w:val="0"/>
          <w:marBottom w:val="0"/>
          <w:divBdr>
            <w:top w:val="none" w:sz="0" w:space="0" w:color="auto"/>
            <w:left w:val="none" w:sz="0" w:space="0" w:color="auto"/>
            <w:bottom w:val="none" w:sz="0" w:space="0" w:color="auto"/>
            <w:right w:val="none" w:sz="0" w:space="0" w:color="auto"/>
          </w:divBdr>
        </w:div>
        <w:div w:id="422142423">
          <w:marLeft w:val="480"/>
          <w:marRight w:val="0"/>
          <w:marTop w:val="0"/>
          <w:marBottom w:val="0"/>
          <w:divBdr>
            <w:top w:val="none" w:sz="0" w:space="0" w:color="auto"/>
            <w:left w:val="none" w:sz="0" w:space="0" w:color="auto"/>
            <w:bottom w:val="none" w:sz="0" w:space="0" w:color="auto"/>
            <w:right w:val="none" w:sz="0" w:space="0" w:color="auto"/>
          </w:divBdr>
        </w:div>
        <w:div w:id="464735107">
          <w:marLeft w:val="480"/>
          <w:marRight w:val="0"/>
          <w:marTop w:val="0"/>
          <w:marBottom w:val="0"/>
          <w:divBdr>
            <w:top w:val="none" w:sz="0" w:space="0" w:color="auto"/>
            <w:left w:val="none" w:sz="0" w:space="0" w:color="auto"/>
            <w:bottom w:val="none" w:sz="0" w:space="0" w:color="auto"/>
            <w:right w:val="none" w:sz="0" w:space="0" w:color="auto"/>
          </w:divBdr>
        </w:div>
        <w:div w:id="512845701">
          <w:marLeft w:val="480"/>
          <w:marRight w:val="0"/>
          <w:marTop w:val="0"/>
          <w:marBottom w:val="0"/>
          <w:divBdr>
            <w:top w:val="none" w:sz="0" w:space="0" w:color="auto"/>
            <w:left w:val="none" w:sz="0" w:space="0" w:color="auto"/>
            <w:bottom w:val="none" w:sz="0" w:space="0" w:color="auto"/>
            <w:right w:val="none" w:sz="0" w:space="0" w:color="auto"/>
          </w:divBdr>
        </w:div>
        <w:div w:id="521095034">
          <w:marLeft w:val="480"/>
          <w:marRight w:val="0"/>
          <w:marTop w:val="0"/>
          <w:marBottom w:val="0"/>
          <w:divBdr>
            <w:top w:val="none" w:sz="0" w:space="0" w:color="auto"/>
            <w:left w:val="none" w:sz="0" w:space="0" w:color="auto"/>
            <w:bottom w:val="none" w:sz="0" w:space="0" w:color="auto"/>
            <w:right w:val="none" w:sz="0" w:space="0" w:color="auto"/>
          </w:divBdr>
        </w:div>
        <w:div w:id="527837286">
          <w:marLeft w:val="480"/>
          <w:marRight w:val="0"/>
          <w:marTop w:val="0"/>
          <w:marBottom w:val="0"/>
          <w:divBdr>
            <w:top w:val="none" w:sz="0" w:space="0" w:color="auto"/>
            <w:left w:val="none" w:sz="0" w:space="0" w:color="auto"/>
            <w:bottom w:val="none" w:sz="0" w:space="0" w:color="auto"/>
            <w:right w:val="none" w:sz="0" w:space="0" w:color="auto"/>
          </w:divBdr>
        </w:div>
        <w:div w:id="704477433">
          <w:marLeft w:val="480"/>
          <w:marRight w:val="0"/>
          <w:marTop w:val="0"/>
          <w:marBottom w:val="0"/>
          <w:divBdr>
            <w:top w:val="none" w:sz="0" w:space="0" w:color="auto"/>
            <w:left w:val="none" w:sz="0" w:space="0" w:color="auto"/>
            <w:bottom w:val="none" w:sz="0" w:space="0" w:color="auto"/>
            <w:right w:val="none" w:sz="0" w:space="0" w:color="auto"/>
          </w:divBdr>
        </w:div>
        <w:div w:id="794757083">
          <w:marLeft w:val="480"/>
          <w:marRight w:val="0"/>
          <w:marTop w:val="0"/>
          <w:marBottom w:val="0"/>
          <w:divBdr>
            <w:top w:val="none" w:sz="0" w:space="0" w:color="auto"/>
            <w:left w:val="none" w:sz="0" w:space="0" w:color="auto"/>
            <w:bottom w:val="none" w:sz="0" w:space="0" w:color="auto"/>
            <w:right w:val="none" w:sz="0" w:space="0" w:color="auto"/>
          </w:divBdr>
        </w:div>
        <w:div w:id="826559964">
          <w:marLeft w:val="480"/>
          <w:marRight w:val="0"/>
          <w:marTop w:val="0"/>
          <w:marBottom w:val="0"/>
          <w:divBdr>
            <w:top w:val="none" w:sz="0" w:space="0" w:color="auto"/>
            <w:left w:val="none" w:sz="0" w:space="0" w:color="auto"/>
            <w:bottom w:val="none" w:sz="0" w:space="0" w:color="auto"/>
            <w:right w:val="none" w:sz="0" w:space="0" w:color="auto"/>
          </w:divBdr>
        </w:div>
        <w:div w:id="890075863">
          <w:marLeft w:val="480"/>
          <w:marRight w:val="0"/>
          <w:marTop w:val="0"/>
          <w:marBottom w:val="0"/>
          <w:divBdr>
            <w:top w:val="none" w:sz="0" w:space="0" w:color="auto"/>
            <w:left w:val="none" w:sz="0" w:space="0" w:color="auto"/>
            <w:bottom w:val="none" w:sz="0" w:space="0" w:color="auto"/>
            <w:right w:val="none" w:sz="0" w:space="0" w:color="auto"/>
          </w:divBdr>
        </w:div>
        <w:div w:id="914318139">
          <w:marLeft w:val="480"/>
          <w:marRight w:val="0"/>
          <w:marTop w:val="0"/>
          <w:marBottom w:val="0"/>
          <w:divBdr>
            <w:top w:val="none" w:sz="0" w:space="0" w:color="auto"/>
            <w:left w:val="none" w:sz="0" w:space="0" w:color="auto"/>
            <w:bottom w:val="none" w:sz="0" w:space="0" w:color="auto"/>
            <w:right w:val="none" w:sz="0" w:space="0" w:color="auto"/>
          </w:divBdr>
        </w:div>
        <w:div w:id="1006791300">
          <w:marLeft w:val="480"/>
          <w:marRight w:val="0"/>
          <w:marTop w:val="0"/>
          <w:marBottom w:val="0"/>
          <w:divBdr>
            <w:top w:val="none" w:sz="0" w:space="0" w:color="auto"/>
            <w:left w:val="none" w:sz="0" w:space="0" w:color="auto"/>
            <w:bottom w:val="none" w:sz="0" w:space="0" w:color="auto"/>
            <w:right w:val="none" w:sz="0" w:space="0" w:color="auto"/>
          </w:divBdr>
        </w:div>
        <w:div w:id="1083719777">
          <w:marLeft w:val="480"/>
          <w:marRight w:val="0"/>
          <w:marTop w:val="0"/>
          <w:marBottom w:val="0"/>
          <w:divBdr>
            <w:top w:val="none" w:sz="0" w:space="0" w:color="auto"/>
            <w:left w:val="none" w:sz="0" w:space="0" w:color="auto"/>
            <w:bottom w:val="none" w:sz="0" w:space="0" w:color="auto"/>
            <w:right w:val="none" w:sz="0" w:space="0" w:color="auto"/>
          </w:divBdr>
        </w:div>
        <w:div w:id="1124811855">
          <w:marLeft w:val="480"/>
          <w:marRight w:val="0"/>
          <w:marTop w:val="0"/>
          <w:marBottom w:val="0"/>
          <w:divBdr>
            <w:top w:val="none" w:sz="0" w:space="0" w:color="auto"/>
            <w:left w:val="none" w:sz="0" w:space="0" w:color="auto"/>
            <w:bottom w:val="none" w:sz="0" w:space="0" w:color="auto"/>
            <w:right w:val="none" w:sz="0" w:space="0" w:color="auto"/>
          </w:divBdr>
        </w:div>
        <w:div w:id="1136215929">
          <w:marLeft w:val="480"/>
          <w:marRight w:val="0"/>
          <w:marTop w:val="0"/>
          <w:marBottom w:val="0"/>
          <w:divBdr>
            <w:top w:val="none" w:sz="0" w:space="0" w:color="auto"/>
            <w:left w:val="none" w:sz="0" w:space="0" w:color="auto"/>
            <w:bottom w:val="none" w:sz="0" w:space="0" w:color="auto"/>
            <w:right w:val="none" w:sz="0" w:space="0" w:color="auto"/>
          </w:divBdr>
        </w:div>
        <w:div w:id="1154176862">
          <w:marLeft w:val="480"/>
          <w:marRight w:val="0"/>
          <w:marTop w:val="0"/>
          <w:marBottom w:val="0"/>
          <w:divBdr>
            <w:top w:val="none" w:sz="0" w:space="0" w:color="auto"/>
            <w:left w:val="none" w:sz="0" w:space="0" w:color="auto"/>
            <w:bottom w:val="none" w:sz="0" w:space="0" w:color="auto"/>
            <w:right w:val="none" w:sz="0" w:space="0" w:color="auto"/>
          </w:divBdr>
        </w:div>
        <w:div w:id="1192307581">
          <w:marLeft w:val="480"/>
          <w:marRight w:val="0"/>
          <w:marTop w:val="0"/>
          <w:marBottom w:val="0"/>
          <w:divBdr>
            <w:top w:val="none" w:sz="0" w:space="0" w:color="auto"/>
            <w:left w:val="none" w:sz="0" w:space="0" w:color="auto"/>
            <w:bottom w:val="none" w:sz="0" w:space="0" w:color="auto"/>
            <w:right w:val="none" w:sz="0" w:space="0" w:color="auto"/>
          </w:divBdr>
        </w:div>
        <w:div w:id="1258321286">
          <w:marLeft w:val="480"/>
          <w:marRight w:val="0"/>
          <w:marTop w:val="0"/>
          <w:marBottom w:val="0"/>
          <w:divBdr>
            <w:top w:val="none" w:sz="0" w:space="0" w:color="auto"/>
            <w:left w:val="none" w:sz="0" w:space="0" w:color="auto"/>
            <w:bottom w:val="none" w:sz="0" w:space="0" w:color="auto"/>
            <w:right w:val="none" w:sz="0" w:space="0" w:color="auto"/>
          </w:divBdr>
        </w:div>
        <w:div w:id="1271741907">
          <w:marLeft w:val="480"/>
          <w:marRight w:val="0"/>
          <w:marTop w:val="0"/>
          <w:marBottom w:val="0"/>
          <w:divBdr>
            <w:top w:val="none" w:sz="0" w:space="0" w:color="auto"/>
            <w:left w:val="none" w:sz="0" w:space="0" w:color="auto"/>
            <w:bottom w:val="none" w:sz="0" w:space="0" w:color="auto"/>
            <w:right w:val="none" w:sz="0" w:space="0" w:color="auto"/>
          </w:divBdr>
        </w:div>
        <w:div w:id="1286042300">
          <w:marLeft w:val="480"/>
          <w:marRight w:val="0"/>
          <w:marTop w:val="0"/>
          <w:marBottom w:val="0"/>
          <w:divBdr>
            <w:top w:val="none" w:sz="0" w:space="0" w:color="auto"/>
            <w:left w:val="none" w:sz="0" w:space="0" w:color="auto"/>
            <w:bottom w:val="none" w:sz="0" w:space="0" w:color="auto"/>
            <w:right w:val="none" w:sz="0" w:space="0" w:color="auto"/>
          </w:divBdr>
        </w:div>
        <w:div w:id="1400127683">
          <w:marLeft w:val="480"/>
          <w:marRight w:val="0"/>
          <w:marTop w:val="0"/>
          <w:marBottom w:val="0"/>
          <w:divBdr>
            <w:top w:val="none" w:sz="0" w:space="0" w:color="auto"/>
            <w:left w:val="none" w:sz="0" w:space="0" w:color="auto"/>
            <w:bottom w:val="none" w:sz="0" w:space="0" w:color="auto"/>
            <w:right w:val="none" w:sz="0" w:space="0" w:color="auto"/>
          </w:divBdr>
        </w:div>
        <w:div w:id="1553342567">
          <w:marLeft w:val="480"/>
          <w:marRight w:val="0"/>
          <w:marTop w:val="0"/>
          <w:marBottom w:val="0"/>
          <w:divBdr>
            <w:top w:val="none" w:sz="0" w:space="0" w:color="auto"/>
            <w:left w:val="none" w:sz="0" w:space="0" w:color="auto"/>
            <w:bottom w:val="none" w:sz="0" w:space="0" w:color="auto"/>
            <w:right w:val="none" w:sz="0" w:space="0" w:color="auto"/>
          </w:divBdr>
        </w:div>
        <w:div w:id="1591962730">
          <w:marLeft w:val="480"/>
          <w:marRight w:val="0"/>
          <w:marTop w:val="0"/>
          <w:marBottom w:val="0"/>
          <w:divBdr>
            <w:top w:val="none" w:sz="0" w:space="0" w:color="auto"/>
            <w:left w:val="none" w:sz="0" w:space="0" w:color="auto"/>
            <w:bottom w:val="none" w:sz="0" w:space="0" w:color="auto"/>
            <w:right w:val="none" w:sz="0" w:space="0" w:color="auto"/>
          </w:divBdr>
        </w:div>
        <w:div w:id="1628510778">
          <w:marLeft w:val="480"/>
          <w:marRight w:val="0"/>
          <w:marTop w:val="0"/>
          <w:marBottom w:val="0"/>
          <w:divBdr>
            <w:top w:val="none" w:sz="0" w:space="0" w:color="auto"/>
            <w:left w:val="none" w:sz="0" w:space="0" w:color="auto"/>
            <w:bottom w:val="none" w:sz="0" w:space="0" w:color="auto"/>
            <w:right w:val="none" w:sz="0" w:space="0" w:color="auto"/>
          </w:divBdr>
        </w:div>
        <w:div w:id="1632008211">
          <w:marLeft w:val="480"/>
          <w:marRight w:val="0"/>
          <w:marTop w:val="0"/>
          <w:marBottom w:val="0"/>
          <w:divBdr>
            <w:top w:val="none" w:sz="0" w:space="0" w:color="auto"/>
            <w:left w:val="none" w:sz="0" w:space="0" w:color="auto"/>
            <w:bottom w:val="none" w:sz="0" w:space="0" w:color="auto"/>
            <w:right w:val="none" w:sz="0" w:space="0" w:color="auto"/>
          </w:divBdr>
        </w:div>
        <w:div w:id="1674911546">
          <w:marLeft w:val="480"/>
          <w:marRight w:val="0"/>
          <w:marTop w:val="0"/>
          <w:marBottom w:val="0"/>
          <w:divBdr>
            <w:top w:val="none" w:sz="0" w:space="0" w:color="auto"/>
            <w:left w:val="none" w:sz="0" w:space="0" w:color="auto"/>
            <w:bottom w:val="none" w:sz="0" w:space="0" w:color="auto"/>
            <w:right w:val="none" w:sz="0" w:space="0" w:color="auto"/>
          </w:divBdr>
        </w:div>
        <w:div w:id="1777479813">
          <w:marLeft w:val="480"/>
          <w:marRight w:val="0"/>
          <w:marTop w:val="0"/>
          <w:marBottom w:val="0"/>
          <w:divBdr>
            <w:top w:val="none" w:sz="0" w:space="0" w:color="auto"/>
            <w:left w:val="none" w:sz="0" w:space="0" w:color="auto"/>
            <w:bottom w:val="none" w:sz="0" w:space="0" w:color="auto"/>
            <w:right w:val="none" w:sz="0" w:space="0" w:color="auto"/>
          </w:divBdr>
        </w:div>
        <w:div w:id="1845319545">
          <w:marLeft w:val="480"/>
          <w:marRight w:val="0"/>
          <w:marTop w:val="0"/>
          <w:marBottom w:val="0"/>
          <w:divBdr>
            <w:top w:val="none" w:sz="0" w:space="0" w:color="auto"/>
            <w:left w:val="none" w:sz="0" w:space="0" w:color="auto"/>
            <w:bottom w:val="none" w:sz="0" w:space="0" w:color="auto"/>
            <w:right w:val="none" w:sz="0" w:space="0" w:color="auto"/>
          </w:divBdr>
        </w:div>
        <w:div w:id="1886063896">
          <w:marLeft w:val="480"/>
          <w:marRight w:val="0"/>
          <w:marTop w:val="0"/>
          <w:marBottom w:val="0"/>
          <w:divBdr>
            <w:top w:val="none" w:sz="0" w:space="0" w:color="auto"/>
            <w:left w:val="none" w:sz="0" w:space="0" w:color="auto"/>
            <w:bottom w:val="none" w:sz="0" w:space="0" w:color="auto"/>
            <w:right w:val="none" w:sz="0" w:space="0" w:color="auto"/>
          </w:divBdr>
        </w:div>
        <w:div w:id="1967348776">
          <w:marLeft w:val="480"/>
          <w:marRight w:val="0"/>
          <w:marTop w:val="0"/>
          <w:marBottom w:val="0"/>
          <w:divBdr>
            <w:top w:val="none" w:sz="0" w:space="0" w:color="auto"/>
            <w:left w:val="none" w:sz="0" w:space="0" w:color="auto"/>
            <w:bottom w:val="none" w:sz="0" w:space="0" w:color="auto"/>
            <w:right w:val="none" w:sz="0" w:space="0" w:color="auto"/>
          </w:divBdr>
        </w:div>
        <w:div w:id="1990475102">
          <w:marLeft w:val="480"/>
          <w:marRight w:val="0"/>
          <w:marTop w:val="0"/>
          <w:marBottom w:val="0"/>
          <w:divBdr>
            <w:top w:val="none" w:sz="0" w:space="0" w:color="auto"/>
            <w:left w:val="none" w:sz="0" w:space="0" w:color="auto"/>
            <w:bottom w:val="none" w:sz="0" w:space="0" w:color="auto"/>
            <w:right w:val="none" w:sz="0" w:space="0" w:color="auto"/>
          </w:divBdr>
        </w:div>
        <w:div w:id="2045786948">
          <w:marLeft w:val="480"/>
          <w:marRight w:val="0"/>
          <w:marTop w:val="0"/>
          <w:marBottom w:val="0"/>
          <w:divBdr>
            <w:top w:val="none" w:sz="0" w:space="0" w:color="auto"/>
            <w:left w:val="none" w:sz="0" w:space="0" w:color="auto"/>
            <w:bottom w:val="none" w:sz="0" w:space="0" w:color="auto"/>
            <w:right w:val="none" w:sz="0" w:space="0" w:color="auto"/>
          </w:divBdr>
        </w:div>
        <w:div w:id="2080982563">
          <w:marLeft w:val="480"/>
          <w:marRight w:val="0"/>
          <w:marTop w:val="0"/>
          <w:marBottom w:val="0"/>
          <w:divBdr>
            <w:top w:val="none" w:sz="0" w:space="0" w:color="auto"/>
            <w:left w:val="none" w:sz="0" w:space="0" w:color="auto"/>
            <w:bottom w:val="none" w:sz="0" w:space="0" w:color="auto"/>
            <w:right w:val="none" w:sz="0" w:space="0" w:color="auto"/>
          </w:divBdr>
        </w:div>
        <w:div w:id="2087457212">
          <w:marLeft w:val="480"/>
          <w:marRight w:val="0"/>
          <w:marTop w:val="0"/>
          <w:marBottom w:val="0"/>
          <w:divBdr>
            <w:top w:val="none" w:sz="0" w:space="0" w:color="auto"/>
            <w:left w:val="none" w:sz="0" w:space="0" w:color="auto"/>
            <w:bottom w:val="none" w:sz="0" w:space="0" w:color="auto"/>
            <w:right w:val="none" w:sz="0" w:space="0" w:color="auto"/>
          </w:divBdr>
        </w:div>
      </w:divsChild>
    </w:div>
    <w:div w:id="107747912">
      <w:bodyDiv w:val="1"/>
      <w:marLeft w:val="0"/>
      <w:marRight w:val="0"/>
      <w:marTop w:val="0"/>
      <w:marBottom w:val="0"/>
      <w:divBdr>
        <w:top w:val="none" w:sz="0" w:space="0" w:color="auto"/>
        <w:left w:val="none" w:sz="0" w:space="0" w:color="auto"/>
        <w:bottom w:val="none" w:sz="0" w:space="0" w:color="auto"/>
        <w:right w:val="none" w:sz="0" w:space="0" w:color="auto"/>
      </w:divBdr>
      <w:divsChild>
        <w:div w:id="31227823">
          <w:marLeft w:val="480"/>
          <w:marRight w:val="0"/>
          <w:marTop w:val="0"/>
          <w:marBottom w:val="0"/>
          <w:divBdr>
            <w:top w:val="none" w:sz="0" w:space="0" w:color="auto"/>
            <w:left w:val="none" w:sz="0" w:space="0" w:color="auto"/>
            <w:bottom w:val="none" w:sz="0" w:space="0" w:color="auto"/>
            <w:right w:val="none" w:sz="0" w:space="0" w:color="auto"/>
          </w:divBdr>
        </w:div>
        <w:div w:id="100540556">
          <w:marLeft w:val="480"/>
          <w:marRight w:val="0"/>
          <w:marTop w:val="0"/>
          <w:marBottom w:val="0"/>
          <w:divBdr>
            <w:top w:val="none" w:sz="0" w:space="0" w:color="auto"/>
            <w:left w:val="none" w:sz="0" w:space="0" w:color="auto"/>
            <w:bottom w:val="none" w:sz="0" w:space="0" w:color="auto"/>
            <w:right w:val="none" w:sz="0" w:space="0" w:color="auto"/>
          </w:divBdr>
        </w:div>
        <w:div w:id="124352971">
          <w:marLeft w:val="480"/>
          <w:marRight w:val="0"/>
          <w:marTop w:val="0"/>
          <w:marBottom w:val="0"/>
          <w:divBdr>
            <w:top w:val="none" w:sz="0" w:space="0" w:color="auto"/>
            <w:left w:val="none" w:sz="0" w:space="0" w:color="auto"/>
            <w:bottom w:val="none" w:sz="0" w:space="0" w:color="auto"/>
            <w:right w:val="none" w:sz="0" w:space="0" w:color="auto"/>
          </w:divBdr>
        </w:div>
        <w:div w:id="306135036">
          <w:marLeft w:val="480"/>
          <w:marRight w:val="0"/>
          <w:marTop w:val="0"/>
          <w:marBottom w:val="0"/>
          <w:divBdr>
            <w:top w:val="none" w:sz="0" w:space="0" w:color="auto"/>
            <w:left w:val="none" w:sz="0" w:space="0" w:color="auto"/>
            <w:bottom w:val="none" w:sz="0" w:space="0" w:color="auto"/>
            <w:right w:val="none" w:sz="0" w:space="0" w:color="auto"/>
          </w:divBdr>
        </w:div>
        <w:div w:id="330914860">
          <w:marLeft w:val="480"/>
          <w:marRight w:val="0"/>
          <w:marTop w:val="0"/>
          <w:marBottom w:val="0"/>
          <w:divBdr>
            <w:top w:val="none" w:sz="0" w:space="0" w:color="auto"/>
            <w:left w:val="none" w:sz="0" w:space="0" w:color="auto"/>
            <w:bottom w:val="none" w:sz="0" w:space="0" w:color="auto"/>
            <w:right w:val="none" w:sz="0" w:space="0" w:color="auto"/>
          </w:divBdr>
        </w:div>
        <w:div w:id="354038260">
          <w:marLeft w:val="480"/>
          <w:marRight w:val="0"/>
          <w:marTop w:val="0"/>
          <w:marBottom w:val="0"/>
          <w:divBdr>
            <w:top w:val="none" w:sz="0" w:space="0" w:color="auto"/>
            <w:left w:val="none" w:sz="0" w:space="0" w:color="auto"/>
            <w:bottom w:val="none" w:sz="0" w:space="0" w:color="auto"/>
            <w:right w:val="none" w:sz="0" w:space="0" w:color="auto"/>
          </w:divBdr>
        </w:div>
        <w:div w:id="381178155">
          <w:marLeft w:val="480"/>
          <w:marRight w:val="0"/>
          <w:marTop w:val="0"/>
          <w:marBottom w:val="0"/>
          <w:divBdr>
            <w:top w:val="none" w:sz="0" w:space="0" w:color="auto"/>
            <w:left w:val="none" w:sz="0" w:space="0" w:color="auto"/>
            <w:bottom w:val="none" w:sz="0" w:space="0" w:color="auto"/>
            <w:right w:val="none" w:sz="0" w:space="0" w:color="auto"/>
          </w:divBdr>
        </w:div>
        <w:div w:id="401101348">
          <w:marLeft w:val="480"/>
          <w:marRight w:val="0"/>
          <w:marTop w:val="0"/>
          <w:marBottom w:val="0"/>
          <w:divBdr>
            <w:top w:val="none" w:sz="0" w:space="0" w:color="auto"/>
            <w:left w:val="none" w:sz="0" w:space="0" w:color="auto"/>
            <w:bottom w:val="none" w:sz="0" w:space="0" w:color="auto"/>
            <w:right w:val="none" w:sz="0" w:space="0" w:color="auto"/>
          </w:divBdr>
        </w:div>
        <w:div w:id="643701610">
          <w:marLeft w:val="480"/>
          <w:marRight w:val="0"/>
          <w:marTop w:val="0"/>
          <w:marBottom w:val="0"/>
          <w:divBdr>
            <w:top w:val="none" w:sz="0" w:space="0" w:color="auto"/>
            <w:left w:val="none" w:sz="0" w:space="0" w:color="auto"/>
            <w:bottom w:val="none" w:sz="0" w:space="0" w:color="auto"/>
            <w:right w:val="none" w:sz="0" w:space="0" w:color="auto"/>
          </w:divBdr>
        </w:div>
        <w:div w:id="726874955">
          <w:marLeft w:val="480"/>
          <w:marRight w:val="0"/>
          <w:marTop w:val="0"/>
          <w:marBottom w:val="0"/>
          <w:divBdr>
            <w:top w:val="none" w:sz="0" w:space="0" w:color="auto"/>
            <w:left w:val="none" w:sz="0" w:space="0" w:color="auto"/>
            <w:bottom w:val="none" w:sz="0" w:space="0" w:color="auto"/>
            <w:right w:val="none" w:sz="0" w:space="0" w:color="auto"/>
          </w:divBdr>
        </w:div>
        <w:div w:id="731730961">
          <w:marLeft w:val="480"/>
          <w:marRight w:val="0"/>
          <w:marTop w:val="0"/>
          <w:marBottom w:val="0"/>
          <w:divBdr>
            <w:top w:val="none" w:sz="0" w:space="0" w:color="auto"/>
            <w:left w:val="none" w:sz="0" w:space="0" w:color="auto"/>
            <w:bottom w:val="none" w:sz="0" w:space="0" w:color="auto"/>
            <w:right w:val="none" w:sz="0" w:space="0" w:color="auto"/>
          </w:divBdr>
        </w:div>
        <w:div w:id="754474085">
          <w:marLeft w:val="480"/>
          <w:marRight w:val="0"/>
          <w:marTop w:val="0"/>
          <w:marBottom w:val="0"/>
          <w:divBdr>
            <w:top w:val="none" w:sz="0" w:space="0" w:color="auto"/>
            <w:left w:val="none" w:sz="0" w:space="0" w:color="auto"/>
            <w:bottom w:val="none" w:sz="0" w:space="0" w:color="auto"/>
            <w:right w:val="none" w:sz="0" w:space="0" w:color="auto"/>
          </w:divBdr>
        </w:div>
        <w:div w:id="780297882">
          <w:marLeft w:val="480"/>
          <w:marRight w:val="0"/>
          <w:marTop w:val="0"/>
          <w:marBottom w:val="0"/>
          <w:divBdr>
            <w:top w:val="none" w:sz="0" w:space="0" w:color="auto"/>
            <w:left w:val="none" w:sz="0" w:space="0" w:color="auto"/>
            <w:bottom w:val="none" w:sz="0" w:space="0" w:color="auto"/>
            <w:right w:val="none" w:sz="0" w:space="0" w:color="auto"/>
          </w:divBdr>
        </w:div>
        <w:div w:id="832843234">
          <w:marLeft w:val="480"/>
          <w:marRight w:val="0"/>
          <w:marTop w:val="0"/>
          <w:marBottom w:val="0"/>
          <w:divBdr>
            <w:top w:val="none" w:sz="0" w:space="0" w:color="auto"/>
            <w:left w:val="none" w:sz="0" w:space="0" w:color="auto"/>
            <w:bottom w:val="none" w:sz="0" w:space="0" w:color="auto"/>
            <w:right w:val="none" w:sz="0" w:space="0" w:color="auto"/>
          </w:divBdr>
        </w:div>
        <w:div w:id="1017734658">
          <w:marLeft w:val="480"/>
          <w:marRight w:val="0"/>
          <w:marTop w:val="0"/>
          <w:marBottom w:val="0"/>
          <w:divBdr>
            <w:top w:val="none" w:sz="0" w:space="0" w:color="auto"/>
            <w:left w:val="none" w:sz="0" w:space="0" w:color="auto"/>
            <w:bottom w:val="none" w:sz="0" w:space="0" w:color="auto"/>
            <w:right w:val="none" w:sz="0" w:space="0" w:color="auto"/>
          </w:divBdr>
        </w:div>
        <w:div w:id="1019745061">
          <w:marLeft w:val="480"/>
          <w:marRight w:val="0"/>
          <w:marTop w:val="0"/>
          <w:marBottom w:val="0"/>
          <w:divBdr>
            <w:top w:val="none" w:sz="0" w:space="0" w:color="auto"/>
            <w:left w:val="none" w:sz="0" w:space="0" w:color="auto"/>
            <w:bottom w:val="none" w:sz="0" w:space="0" w:color="auto"/>
            <w:right w:val="none" w:sz="0" w:space="0" w:color="auto"/>
          </w:divBdr>
        </w:div>
        <w:div w:id="1064138470">
          <w:marLeft w:val="480"/>
          <w:marRight w:val="0"/>
          <w:marTop w:val="0"/>
          <w:marBottom w:val="0"/>
          <w:divBdr>
            <w:top w:val="none" w:sz="0" w:space="0" w:color="auto"/>
            <w:left w:val="none" w:sz="0" w:space="0" w:color="auto"/>
            <w:bottom w:val="none" w:sz="0" w:space="0" w:color="auto"/>
            <w:right w:val="none" w:sz="0" w:space="0" w:color="auto"/>
          </w:divBdr>
        </w:div>
        <w:div w:id="1082217196">
          <w:marLeft w:val="480"/>
          <w:marRight w:val="0"/>
          <w:marTop w:val="0"/>
          <w:marBottom w:val="0"/>
          <w:divBdr>
            <w:top w:val="none" w:sz="0" w:space="0" w:color="auto"/>
            <w:left w:val="none" w:sz="0" w:space="0" w:color="auto"/>
            <w:bottom w:val="none" w:sz="0" w:space="0" w:color="auto"/>
            <w:right w:val="none" w:sz="0" w:space="0" w:color="auto"/>
          </w:divBdr>
        </w:div>
        <w:div w:id="1095395549">
          <w:marLeft w:val="480"/>
          <w:marRight w:val="0"/>
          <w:marTop w:val="0"/>
          <w:marBottom w:val="0"/>
          <w:divBdr>
            <w:top w:val="none" w:sz="0" w:space="0" w:color="auto"/>
            <w:left w:val="none" w:sz="0" w:space="0" w:color="auto"/>
            <w:bottom w:val="none" w:sz="0" w:space="0" w:color="auto"/>
            <w:right w:val="none" w:sz="0" w:space="0" w:color="auto"/>
          </w:divBdr>
        </w:div>
        <w:div w:id="1272780087">
          <w:marLeft w:val="480"/>
          <w:marRight w:val="0"/>
          <w:marTop w:val="0"/>
          <w:marBottom w:val="0"/>
          <w:divBdr>
            <w:top w:val="none" w:sz="0" w:space="0" w:color="auto"/>
            <w:left w:val="none" w:sz="0" w:space="0" w:color="auto"/>
            <w:bottom w:val="none" w:sz="0" w:space="0" w:color="auto"/>
            <w:right w:val="none" w:sz="0" w:space="0" w:color="auto"/>
          </w:divBdr>
        </w:div>
        <w:div w:id="1348943332">
          <w:marLeft w:val="480"/>
          <w:marRight w:val="0"/>
          <w:marTop w:val="0"/>
          <w:marBottom w:val="0"/>
          <w:divBdr>
            <w:top w:val="none" w:sz="0" w:space="0" w:color="auto"/>
            <w:left w:val="none" w:sz="0" w:space="0" w:color="auto"/>
            <w:bottom w:val="none" w:sz="0" w:space="0" w:color="auto"/>
            <w:right w:val="none" w:sz="0" w:space="0" w:color="auto"/>
          </w:divBdr>
        </w:div>
        <w:div w:id="1453939974">
          <w:marLeft w:val="480"/>
          <w:marRight w:val="0"/>
          <w:marTop w:val="0"/>
          <w:marBottom w:val="0"/>
          <w:divBdr>
            <w:top w:val="none" w:sz="0" w:space="0" w:color="auto"/>
            <w:left w:val="none" w:sz="0" w:space="0" w:color="auto"/>
            <w:bottom w:val="none" w:sz="0" w:space="0" w:color="auto"/>
            <w:right w:val="none" w:sz="0" w:space="0" w:color="auto"/>
          </w:divBdr>
        </w:div>
        <w:div w:id="1456018118">
          <w:marLeft w:val="480"/>
          <w:marRight w:val="0"/>
          <w:marTop w:val="0"/>
          <w:marBottom w:val="0"/>
          <w:divBdr>
            <w:top w:val="none" w:sz="0" w:space="0" w:color="auto"/>
            <w:left w:val="none" w:sz="0" w:space="0" w:color="auto"/>
            <w:bottom w:val="none" w:sz="0" w:space="0" w:color="auto"/>
            <w:right w:val="none" w:sz="0" w:space="0" w:color="auto"/>
          </w:divBdr>
        </w:div>
        <w:div w:id="1457871421">
          <w:marLeft w:val="480"/>
          <w:marRight w:val="0"/>
          <w:marTop w:val="0"/>
          <w:marBottom w:val="0"/>
          <w:divBdr>
            <w:top w:val="none" w:sz="0" w:space="0" w:color="auto"/>
            <w:left w:val="none" w:sz="0" w:space="0" w:color="auto"/>
            <w:bottom w:val="none" w:sz="0" w:space="0" w:color="auto"/>
            <w:right w:val="none" w:sz="0" w:space="0" w:color="auto"/>
          </w:divBdr>
        </w:div>
        <w:div w:id="1492329173">
          <w:marLeft w:val="480"/>
          <w:marRight w:val="0"/>
          <w:marTop w:val="0"/>
          <w:marBottom w:val="0"/>
          <w:divBdr>
            <w:top w:val="none" w:sz="0" w:space="0" w:color="auto"/>
            <w:left w:val="none" w:sz="0" w:space="0" w:color="auto"/>
            <w:bottom w:val="none" w:sz="0" w:space="0" w:color="auto"/>
            <w:right w:val="none" w:sz="0" w:space="0" w:color="auto"/>
          </w:divBdr>
        </w:div>
        <w:div w:id="1496722075">
          <w:marLeft w:val="480"/>
          <w:marRight w:val="0"/>
          <w:marTop w:val="0"/>
          <w:marBottom w:val="0"/>
          <w:divBdr>
            <w:top w:val="none" w:sz="0" w:space="0" w:color="auto"/>
            <w:left w:val="none" w:sz="0" w:space="0" w:color="auto"/>
            <w:bottom w:val="none" w:sz="0" w:space="0" w:color="auto"/>
            <w:right w:val="none" w:sz="0" w:space="0" w:color="auto"/>
          </w:divBdr>
        </w:div>
        <w:div w:id="1697348120">
          <w:marLeft w:val="480"/>
          <w:marRight w:val="0"/>
          <w:marTop w:val="0"/>
          <w:marBottom w:val="0"/>
          <w:divBdr>
            <w:top w:val="none" w:sz="0" w:space="0" w:color="auto"/>
            <w:left w:val="none" w:sz="0" w:space="0" w:color="auto"/>
            <w:bottom w:val="none" w:sz="0" w:space="0" w:color="auto"/>
            <w:right w:val="none" w:sz="0" w:space="0" w:color="auto"/>
          </w:divBdr>
        </w:div>
        <w:div w:id="1727140096">
          <w:marLeft w:val="480"/>
          <w:marRight w:val="0"/>
          <w:marTop w:val="0"/>
          <w:marBottom w:val="0"/>
          <w:divBdr>
            <w:top w:val="none" w:sz="0" w:space="0" w:color="auto"/>
            <w:left w:val="none" w:sz="0" w:space="0" w:color="auto"/>
            <w:bottom w:val="none" w:sz="0" w:space="0" w:color="auto"/>
            <w:right w:val="none" w:sz="0" w:space="0" w:color="auto"/>
          </w:divBdr>
        </w:div>
        <w:div w:id="1743720030">
          <w:marLeft w:val="480"/>
          <w:marRight w:val="0"/>
          <w:marTop w:val="0"/>
          <w:marBottom w:val="0"/>
          <w:divBdr>
            <w:top w:val="none" w:sz="0" w:space="0" w:color="auto"/>
            <w:left w:val="none" w:sz="0" w:space="0" w:color="auto"/>
            <w:bottom w:val="none" w:sz="0" w:space="0" w:color="auto"/>
            <w:right w:val="none" w:sz="0" w:space="0" w:color="auto"/>
          </w:divBdr>
        </w:div>
        <w:div w:id="1779183375">
          <w:marLeft w:val="480"/>
          <w:marRight w:val="0"/>
          <w:marTop w:val="0"/>
          <w:marBottom w:val="0"/>
          <w:divBdr>
            <w:top w:val="none" w:sz="0" w:space="0" w:color="auto"/>
            <w:left w:val="none" w:sz="0" w:space="0" w:color="auto"/>
            <w:bottom w:val="none" w:sz="0" w:space="0" w:color="auto"/>
            <w:right w:val="none" w:sz="0" w:space="0" w:color="auto"/>
          </w:divBdr>
        </w:div>
        <w:div w:id="1811945478">
          <w:marLeft w:val="480"/>
          <w:marRight w:val="0"/>
          <w:marTop w:val="0"/>
          <w:marBottom w:val="0"/>
          <w:divBdr>
            <w:top w:val="none" w:sz="0" w:space="0" w:color="auto"/>
            <w:left w:val="none" w:sz="0" w:space="0" w:color="auto"/>
            <w:bottom w:val="none" w:sz="0" w:space="0" w:color="auto"/>
            <w:right w:val="none" w:sz="0" w:space="0" w:color="auto"/>
          </w:divBdr>
        </w:div>
        <w:div w:id="1829133170">
          <w:marLeft w:val="480"/>
          <w:marRight w:val="0"/>
          <w:marTop w:val="0"/>
          <w:marBottom w:val="0"/>
          <w:divBdr>
            <w:top w:val="none" w:sz="0" w:space="0" w:color="auto"/>
            <w:left w:val="none" w:sz="0" w:space="0" w:color="auto"/>
            <w:bottom w:val="none" w:sz="0" w:space="0" w:color="auto"/>
            <w:right w:val="none" w:sz="0" w:space="0" w:color="auto"/>
          </w:divBdr>
        </w:div>
        <w:div w:id="1834838743">
          <w:marLeft w:val="480"/>
          <w:marRight w:val="0"/>
          <w:marTop w:val="0"/>
          <w:marBottom w:val="0"/>
          <w:divBdr>
            <w:top w:val="none" w:sz="0" w:space="0" w:color="auto"/>
            <w:left w:val="none" w:sz="0" w:space="0" w:color="auto"/>
            <w:bottom w:val="none" w:sz="0" w:space="0" w:color="auto"/>
            <w:right w:val="none" w:sz="0" w:space="0" w:color="auto"/>
          </w:divBdr>
        </w:div>
        <w:div w:id="1853912361">
          <w:marLeft w:val="480"/>
          <w:marRight w:val="0"/>
          <w:marTop w:val="0"/>
          <w:marBottom w:val="0"/>
          <w:divBdr>
            <w:top w:val="none" w:sz="0" w:space="0" w:color="auto"/>
            <w:left w:val="none" w:sz="0" w:space="0" w:color="auto"/>
            <w:bottom w:val="none" w:sz="0" w:space="0" w:color="auto"/>
            <w:right w:val="none" w:sz="0" w:space="0" w:color="auto"/>
          </w:divBdr>
        </w:div>
        <w:div w:id="1883714210">
          <w:marLeft w:val="480"/>
          <w:marRight w:val="0"/>
          <w:marTop w:val="0"/>
          <w:marBottom w:val="0"/>
          <w:divBdr>
            <w:top w:val="none" w:sz="0" w:space="0" w:color="auto"/>
            <w:left w:val="none" w:sz="0" w:space="0" w:color="auto"/>
            <w:bottom w:val="none" w:sz="0" w:space="0" w:color="auto"/>
            <w:right w:val="none" w:sz="0" w:space="0" w:color="auto"/>
          </w:divBdr>
        </w:div>
        <w:div w:id="1908032856">
          <w:marLeft w:val="480"/>
          <w:marRight w:val="0"/>
          <w:marTop w:val="0"/>
          <w:marBottom w:val="0"/>
          <w:divBdr>
            <w:top w:val="none" w:sz="0" w:space="0" w:color="auto"/>
            <w:left w:val="none" w:sz="0" w:space="0" w:color="auto"/>
            <w:bottom w:val="none" w:sz="0" w:space="0" w:color="auto"/>
            <w:right w:val="none" w:sz="0" w:space="0" w:color="auto"/>
          </w:divBdr>
        </w:div>
        <w:div w:id="2060784208">
          <w:marLeft w:val="480"/>
          <w:marRight w:val="0"/>
          <w:marTop w:val="0"/>
          <w:marBottom w:val="0"/>
          <w:divBdr>
            <w:top w:val="none" w:sz="0" w:space="0" w:color="auto"/>
            <w:left w:val="none" w:sz="0" w:space="0" w:color="auto"/>
            <w:bottom w:val="none" w:sz="0" w:space="0" w:color="auto"/>
            <w:right w:val="none" w:sz="0" w:space="0" w:color="auto"/>
          </w:divBdr>
        </w:div>
        <w:div w:id="2077431991">
          <w:marLeft w:val="480"/>
          <w:marRight w:val="0"/>
          <w:marTop w:val="0"/>
          <w:marBottom w:val="0"/>
          <w:divBdr>
            <w:top w:val="none" w:sz="0" w:space="0" w:color="auto"/>
            <w:left w:val="none" w:sz="0" w:space="0" w:color="auto"/>
            <w:bottom w:val="none" w:sz="0" w:space="0" w:color="auto"/>
            <w:right w:val="none" w:sz="0" w:space="0" w:color="auto"/>
          </w:divBdr>
        </w:div>
      </w:divsChild>
    </w:div>
    <w:div w:id="203713443">
      <w:bodyDiv w:val="1"/>
      <w:marLeft w:val="0"/>
      <w:marRight w:val="0"/>
      <w:marTop w:val="0"/>
      <w:marBottom w:val="0"/>
      <w:divBdr>
        <w:top w:val="none" w:sz="0" w:space="0" w:color="auto"/>
        <w:left w:val="none" w:sz="0" w:space="0" w:color="auto"/>
        <w:bottom w:val="none" w:sz="0" w:space="0" w:color="auto"/>
        <w:right w:val="none" w:sz="0" w:space="0" w:color="auto"/>
      </w:divBdr>
      <w:divsChild>
        <w:div w:id="49765501">
          <w:marLeft w:val="480"/>
          <w:marRight w:val="0"/>
          <w:marTop w:val="0"/>
          <w:marBottom w:val="0"/>
          <w:divBdr>
            <w:top w:val="none" w:sz="0" w:space="0" w:color="auto"/>
            <w:left w:val="none" w:sz="0" w:space="0" w:color="auto"/>
            <w:bottom w:val="none" w:sz="0" w:space="0" w:color="auto"/>
            <w:right w:val="none" w:sz="0" w:space="0" w:color="auto"/>
          </w:divBdr>
        </w:div>
        <w:div w:id="99640831">
          <w:marLeft w:val="480"/>
          <w:marRight w:val="0"/>
          <w:marTop w:val="0"/>
          <w:marBottom w:val="0"/>
          <w:divBdr>
            <w:top w:val="none" w:sz="0" w:space="0" w:color="auto"/>
            <w:left w:val="none" w:sz="0" w:space="0" w:color="auto"/>
            <w:bottom w:val="none" w:sz="0" w:space="0" w:color="auto"/>
            <w:right w:val="none" w:sz="0" w:space="0" w:color="auto"/>
          </w:divBdr>
        </w:div>
        <w:div w:id="111746686">
          <w:marLeft w:val="480"/>
          <w:marRight w:val="0"/>
          <w:marTop w:val="0"/>
          <w:marBottom w:val="0"/>
          <w:divBdr>
            <w:top w:val="none" w:sz="0" w:space="0" w:color="auto"/>
            <w:left w:val="none" w:sz="0" w:space="0" w:color="auto"/>
            <w:bottom w:val="none" w:sz="0" w:space="0" w:color="auto"/>
            <w:right w:val="none" w:sz="0" w:space="0" w:color="auto"/>
          </w:divBdr>
        </w:div>
        <w:div w:id="237793030">
          <w:marLeft w:val="480"/>
          <w:marRight w:val="0"/>
          <w:marTop w:val="0"/>
          <w:marBottom w:val="0"/>
          <w:divBdr>
            <w:top w:val="none" w:sz="0" w:space="0" w:color="auto"/>
            <w:left w:val="none" w:sz="0" w:space="0" w:color="auto"/>
            <w:bottom w:val="none" w:sz="0" w:space="0" w:color="auto"/>
            <w:right w:val="none" w:sz="0" w:space="0" w:color="auto"/>
          </w:divBdr>
        </w:div>
        <w:div w:id="263149611">
          <w:marLeft w:val="480"/>
          <w:marRight w:val="0"/>
          <w:marTop w:val="0"/>
          <w:marBottom w:val="0"/>
          <w:divBdr>
            <w:top w:val="none" w:sz="0" w:space="0" w:color="auto"/>
            <w:left w:val="none" w:sz="0" w:space="0" w:color="auto"/>
            <w:bottom w:val="none" w:sz="0" w:space="0" w:color="auto"/>
            <w:right w:val="none" w:sz="0" w:space="0" w:color="auto"/>
          </w:divBdr>
        </w:div>
        <w:div w:id="352731430">
          <w:marLeft w:val="480"/>
          <w:marRight w:val="0"/>
          <w:marTop w:val="0"/>
          <w:marBottom w:val="0"/>
          <w:divBdr>
            <w:top w:val="none" w:sz="0" w:space="0" w:color="auto"/>
            <w:left w:val="none" w:sz="0" w:space="0" w:color="auto"/>
            <w:bottom w:val="none" w:sz="0" w:space="0" w:color="auto"/>
            <w:right w:val="none" w:sz="0" w:space="0" w:color="auto"/>
          </w:divBdr>
        </w:div>
        <w:div w:id="487331844">
          <w:marLeft w:val="480"/>
          <w:marRight w:val="0"/>
          <w:marTop w:val="0"/>
          <w:marBottom w:val="0"/>
          <w:divBdr>
            <w:top w:val="none" w:sz="0" w:space="0" w:color="auto"/>
            <w:left w:val="none" w:sz="0" w:space="0" w:color="auto"/>
            <w:bottom w:val="none" w:sz="0" w:space="0" w:color="auto"/>
            <w:right w:val="none" w:sz="0" w:space="0" w:color="auto"/>
          </w:divBdr>
        </w:div>
        <w:div w:id="599220709">
          <w:marLeft w:val="480"/>
          <w:marRight w:val="0"/>
          <w:marTop w:val="0"/>
          <w:marBottom w:val="0"/>
          <w:divBdr>
            <w:top w:val="none" w:sz="0" w:space="0" w:color="auto"/>
            <w:left w:val="none" w:sz="0" w:space="0" w:color="auto"/>
            <w:bottom w:val="none" w:sz="0" w:space="0" w:color="auto"/>
            <w:right w:val="none" w:sz="0" w:space="0" w:color="auto"/>
          </w:divBdr>
        </w:div>
        <w:div w:id="625937419">
          <w:marLeft w:val="480"/>
          <w:marRight w:val="0"/>
          <w:marTop w:val="0"/>
          <w:marBottom w:val="0"/>
          <w:divBdr>
            <w:top w:val="none" w:sz="0" w:space="0" w:color="auto"/>
            <w:left w:val="none" w:sz="0" w:space="0" w:color="auto"/>
            <w:bottom w:val="none" w:sz="0" w:space="0" w:color="auto"/>
            <w:right w:val="none" w:sz="0" w:space="0" w:color="auto"/>
          </w:divBdr>
        </w:div>
        <w:div w:id="637497009">
          <w:marLeft w:val="480"/>
          <w:marRight w:val="0"/>
          <w:marTop w:val="0"/>
          <w:marBottom w:val="0"/>
          <w:divBdr>
            <w:top w:val="none" w:sz="0" w:space="0" w:color="auto"/>
            <w:left w:val="none" w:sz="0" w:space="0" w:color="auto"/>
            <w:bottom w:val="none" w:sz="0" w:space="0" w:color="auto"/>
            <w:right w:val="none" w:sz="0" w:space="0" w:color="auto"/>
          </w:divBdr>
        </w:div>
        <w:div w:id="757603345">
          <w:marLeft w:val="480"/>
          <w:marRight w:val="0"/>
          <w:marTop w:val="0"/>
          <w:marBottom w:val="0"/>
          <w:divBdr>
            <w:top w:val="none" w:sz="0" w:space="0" w:color="auto"/>
            <w:left w:val="none" w:sz="0" w:space="0" w:color="auto"/>
            <w:bottom w:val="none" w:sz="0" w:space="0" w:color="auto"/>
            <w:right w:val="none" w:sz="0" w:space="0" w:color="auto"/>
          </w:divBdr>
        </w:div>
        <w:div w:id="843323185">
          <w:marLeft w:val="480"/>
          <w:marRight w:val="0"/>
          <w:marTop w:val="0"/>
          <w:marBottom w:val="0"/>
          <w:divBdr>
            <w:top w:val="none" w:sz="0" w:space="0" w:color="auto"/>
            <w:left w:val="none" w:sz="0" w:space="0" w:color="auto"/>
            <w:bottom w:val="none" w:sz="0" w:space="0" w:color="auto"/>
            <w:right w:val="none" w:sz="0" w:space="0" w:color="auto"/>
          </w:divBdr>
        </w:div>
        <w:div w:id="880287818">
          <w:marLeft w:val="480"/>
          <w:marRight w:val="0"/>
          <w:marTop w:val="0"/>
          <w:marBottom w:val="0"/>
          <w:divBdr>
            <w:top w:val="none" w:sz="0" w:space="0" w:color="auto"/>
            <w:left w:val="none" w:sz="0" w:space="0" w:color="auto"/>
            <w:bottom w:val="none" w:sz="0" w:space="0" w:color="auto"/>
            <w:right w:val="none" w:sz="0" w:space="0" w:color="auto"/>
          </w:divBdr>
        </w:div>
        <w:div w:id="902763674">
          <w:marLeft w:val="480"/>
          <w:marRight w:val="0"/>
          <w:marTop w:val="0"/>
          <w:marBottom w:val="0"/>
          <w:divBdr>
            <w:top w:val="none" w:sz="0" w:space="0" w:color="auto"/>
            <w:left w:val="none" w:sz="0" w:space="0" w:color="auto"/>
            <w:bottom w:val="none" w:sz="0" w:space="0" w:color="auto"/>
            <w:right w:val="none" w:sz="0" w:space="0" w:color="auto"/>
          </w:divBdr>
        </w:div>
        <w:div w:id="982077813">
          <w:marLeft w:val="480"/>
          <w:marRight w:val="0"/>
          <w:marTop w:val="0"/>
          <w:marBottom w:val="0"/>
          <w:divBdr>
            <w:top w:val="none" w:sz="0" w:space="0" w:color="auto"/>
            <w:left w:val="none" w:sz="0" w:space="0" w:color="auto"/>
            <w:bottom w:val="none" w:sz="0" w:space="0" w:color="auto"/>
            <w:right w:val="none" w:sz="0" w:space="0" w:color="auto"/>
          </w:divBdr>
        </w:div>
        <w:div w:id="1013654638">
          <w:marLeft w:val="480"/>
          <w:marRight w:val="0"/>
          <w:marTop w:val="0"/>
          <w:marBottom w:val="0"/>
          <w:divBdr>
            <w:top w:val="none" w:sz="0" w:space="0" w:color="auto"/>
            <w:left w:val="none" w:sz="0" w:space="0" w:color="auto"/>
            <w:bottom w:val="none" w:sz="0" w:space="0" w:color="auto"/>
            <w:right w:val="none" w:sz="0" w:space="0" w:color="auto"/>
          </w:divBdr>
        </w:div>
        <w:div w:id="1055393507">
          <w:marLeft w:val="480"/>
          <w:marRight w:val="0"/>
          <w:marTop w:val="0"/>
          <w:marBottom w:val="0"/>
          <w:divBdr>
            <w:top w:val="none" w:sz="0" w:space="0" w:color="auto"/>
            <w:left w:val="none" w:sz="0" w:space="0" w:color="auto"/>
            <w:bottom w:val="none" w:sz="0" w:space="0" w:color="auto"/>
            <w:right w:val="none" w:sz="0" w:space="0" w:color="auto"/>
          </w:divBdr>
        </w:div>
        <w:div w:id="1147359829">
          <w:marLeft w:val="480"/>
          <w:marRight w:val="0"/>
          <w:marTop w:val="0"/>
          <w:marBottom w:val="0"/>
          <w:divBdr>
            <w:top w:val="none" w:sz="0" w:space="0" w:color="auto"/>
            <w:left w:val="none" w:sz="0" w:space="0" w:color="auto"/>
            <w:bottom w:val="none" w:sz="0" w:space="0" w:color="auto"/>
            <w:right w:val="none" w:sz="0" w:space="0" w:color="auto"/>
          </w:divBdr>
        </w:div>
        <w:div w:id="1167205566">
          <w:marLeft w:val="480"/>
          <w:marRight w:val="0"/>
          <w:marTop w:val="0"/>
          <w:marBottom w:val="0"/>
          <w:divBdr>
            <w:top w:val="none" w:sz="0" w:space="0" w:color="auto"/>
            <w:left w:val="none" w:sz="0" w:space="0" w:color="auto"/>
            <w:bottom w:val="none" w:sz="0" w:space="0" w:color="auto"/>
            <w:right w:val="none" w:sz="0" w:space="0" w:color="auto"/>
          </w:divBdr>
        </w:div>
        <w:div w:id="1175341306">
          <w:marLeft w:val="480"/>
          <w:marRight w:val="0"/>
          <w:marTop w:val="0"/>
          <w:marBottom w:val="0"/>
          <w:divBdr>
            <w:top w:val="none" w:sz="0" w:space="0" w:color="auto"/>
            <w:left w:val="none" w:sz="0" w:space="0" w:color="auto"/>
            <w:bottom w:val="none" w:sz="0" w:space="0" w:color="auto"/>
            <w:right w:val="none" w:sz="0" w:space="0" w:color="auto"/>
          </w:divBdr>
        </w:div>
        <w:div w:id="1273592761">
          <w:marLeft w:val="480"/>
          <w:marRight w:val="0"/>
          <w:marTop w:val="0"/>
          <w:marBottom w:val="0"/>
          <w:divBdr>
            <w:top w:val="none" w:sz="0" w:space="0" w:color="auto"/>
            <w:left w:val="none" w:sz="0" w:space="0" w:color="auto"/>
            <w:bottom w:val="none" w:sz="0" w:space="0" w:color="auto"/>
            <w:right w:val="none" w:sz="0" w:space="0" w:color="auto"/>
          </w:divBdr>
        </w:div>
        <w:div w:id="1332177483">
          <w:marLeft w:val="480"/>
          <w:marRight w:val="0"/>
          <w:marTop w:val="0"/>
          <w:marBottom w:val="0"/>
          <w:divBdr>
            <w:top w:val="none" w:sz="0" w:space="0" w:color="auto"/>
            <w:left w:val="none" w:sz="0" w:space="0" w:color="auto"/>
            <w:bottom w:val="none" w:sz="0" w:space="0" w:color="auto"/>
            <w:right w:val="none" w:sz="0" w:space="0" w:color="auto"/>
          </w:divBdr>
        </w:div>
        <w:div w:id="1371765504">
          <w:marLeft w:val="480"/>
          <w:marRight w:val="0"/>
          <w:marTop w:val="0"/>
          <w:marBottom w:val="0"/>
          <w:divBdr>
            <w:top w:val="none" w:sz="0" w:space="0" w:color="auto"/>
            <w:left w:val="none" w:sz="0" w:space="0" w:color="auto"/>
            <w:bottom w:val="none" w:sz="0" w:space="0" w:color="auto"/>
            <w:right w:val="none" w:sz="0" w:space="0" w:color="auto"/>
          </w:divBdr>
        </w:div>
        <w:div w:id="1412972793">
          <w:marLeft w:val="480"/>
          <w:marRight w:val="0"/>
          <w:marTop w:val="0"/>
          <w:marBottom w:val="0"/>
          <w:divBdr>
            <w:top w:val="none" w:sz="0" w:space="0" w:color="auto"/>
            <w:left w:val="none" w:sz="0" w:space="0" w:color="auto"/>
            <w:bottom w:val="none" w:sz="0" w:space="0" w:color="auto"/>
            <w:right w:val="none" w:sz="0" w:space="0" w:color="auto"/>
          </w:divBdr>
        </w:div>
        <w:div w:id="1429430151">
          <w:marLeft w:val="480"/>
          <w:marRight w:val="0"/>
          <w:marTop w:val="0"/>
          <w:marBottom w:val="0"/>
          <w:divBdr>
            <w:top w:val="none" w:sz="0" w:space="0" w:color="auto"/>
            <w:left w:val="none" w:sz="0" w:space="0" w:color="auto"/>
            <w:bottom w:val="none" w:sz="0" w:space="0" w:color="auto"/>
            <w:right w:val="none" w:sz="0" w:space="0" w:color="auto"/>
          </w:divBdr>
        </w:div>
        <w:div w:id="1433352362">
          <w:marLeft w:val="480"/>
          <w:marRight w:val="0"/>
          <w:marTop w:val="0"/>
          <w:marBottom w:val="0"/>
          <w:divBdr>
            <w:top w:val="none" w:sz="0" w:space="0" w:color="auto"/>
            <w:left w:val="none" w:sz="0" w:space="0" w:color="auto"/>
            <w:bottom w:val="none" w:sz="0" w:space="0" w:color="auto"/>
            <w:right w:val="none" w:sz="0" w:space="0" w:color="auto"/>
          </w:divBdr>
        </w:div>
        <w:div w:id="1503469247">
          <w:marLeft w:val="480"/>
          <w:marRight w:val="0"/>
          <w:marTop w:val="0"/>
          <w:marBottom w:val="0"/>
          <w:divBdr>
            <w:top w:val="none" w:sz="0" w:space="0" w:color="auto"/>
            <w:left w:val="none" w:sz="0" w:space="0" w:color="auto"/>
            <w:bottom w:val="none" w:sz="0" w:space="0" w:color="auto"/>
            <w:right w:val="none" w:sz="0" w:space="0" w:color="auto"/>
          </w:divBdr>
        </w:div>
        <w:div w:id="1504082668">
          <w:marLeft w:val="480"/>
          <w:marRight w:val="0"/>
          <w:marTop w:val="0"/>
          <w:marBottom w:val="0"/>
          <w:divBdr>
            <w:top w:val="none" w:sz="0" w:space="0" w:color="auto"/>
            <w:left w:val="none" w:sz="0" w:space="0" w:color="auto"/>
            <w:bottom w:val="none" w:sz="0" w:space="0" w:color="auto"/>
            <w:right w:val="none" w:sz="0" w:space="0" w:color="auto"/>
          </w:divBdr>
        </w:div>
        <w:div w:id="1518808880">
          <w:marLeft w:val="480"/>
          <w:marRight w:val="0"/>
          <w:marTop w:val="0"/>
          <w:marBottom w:val="0"/>
          <w:divBdr>
            <w:top w:val="none" w:sz="0" w:space="0" w:color="auto"/>
            <w:left w:val="none" w:sz="0" w:space="0" w:color="auto"/>
            <w:bottom w:val="none" w:sz="0" w:space="0" w:color="auto"/>
            <w:right w:val="none" w:sz="0" w:space="0" w:color="auto"/>
          </w:divBdr>
        </w:div>
        <w:div w:id="1577472832">
          <w:marLeft w:val="480"/>
          <w:marRight w:val="0"/>
          <w:marTop w:val="0"/>
          <w:marBottom w:val="0"/>
          <w:divBdr>
            <w:top w:val="none" w:sz="0" w:space="0" w:color="auto"/>
            <w:left w:val="none" w:sz="0" w:space="0" w:color="auto"/>
            <w:bottom w:val="none" w:sz="0" w:space="0" w:color="auto"/>
            <w:right w:val="none" w:sz="0" w:space="0" w:color="auto"/>
          </w:divBdr>
        </w:div>
        <w:div w:id="1616909182">
          <w:marLeft w:val="480"/>
          <w:marRight w:val="0"/>
          <w:marTop w:val="0"/>
          <w:marBottom w:val="0"/>
          <w:divBdr>
            <w:top w:val="none" w:sz="0" w:space="0" w:color="auto"/>
            <w:left w:val="none" w:sz="0" w:space="0" w:color="auto"/>
            <w:bottom w:val="none" w:sz="0" w:space="0" w:color="auto"/>
            <w:right w:val="none" w:sz="0" w:space="0" w:color="auto"/>
          </w:divBdr>
        </w:div>
        <w:div w:id="1651322365">
          <w:marLeft w:val="480"/>
          <w:marRight w:val="0"/>
          <w:marTop w:val="0"/>
          <w:marBottom w:val="0"/>
          <w:divBdr>
            <w:top w:val="none" w:sz="0" w:space="0" w:color="auto"/>
            <w:left w:val="none" w:sz="0" w:space="0" w:color="auto"/>
            <w:bottom w:val="none" w:sz="0" w:space="0" w:color="auto"/>
            <w:right w:val="none" w:sz="0" w:space="0" w:color="auto"/>
          </w:divBdr>
        </w:div>
        <w:div w:id="1698962546">
          <w:marLeft w:val="480"/>
          <w:marRight w:val="0"/>
          <w:marTop w:val="0"/>
          <w:marBottom w:val="0"/>
          <w:divBdr>
            <w:top w:val="none" w:sz="0" w:space="0" w:color="auto"/>
            <w:left w:val="none" w:sz="0" w:space="0" w:color="auto"/>
            <w:bottom w:val="none" w:sz="0" w:space="0" w:color="auto"/>
            <w:right w:val="none" w:sz="0" w:space="0" w:color="auto"/>
          </w:divBdr>
        </w:div>
        <w:div w:id="1727337671">
          <w:marLeft w:val="480"/>
          <w:marRight w:val="0"/>
          <w:marTop w:val="0"/>
          <w:marBottom w:val="0"/>
          <w:divBdr>
            <w:top w:val="none" w:sz="0" w:space="0" w:color="auto"/>
            <w:left w:val="none" w:sz="0" w:space="0" w:color="auto"/>
            <w:bottom w:val="none" w:sz="0" w:space="0" w:color="auto"/>
            <w:right w:val="none" w:sz="0" w:space="0" w:color="auto"/>
          </w:divBdr>
        </w:div>
        <w:div w:id="1730298779">
          <w:marLeft w:val="480"/>
          <w:marRight w:val="0"/>
          <w:marTop w:val="0"/>
          <w:marBottom w:val="0"/>
          <w:divBdr>
            <w:top w:val="none" w:sz="0" w:space="0" w:color="auto"/>
            <w:left w:val="none" w:sz="0" w:space="0" w:color="auto"/>
            <w:bottom w:val="none" w:sz="0" w:space="0" w:color="auto"/>
            <w:right w:val="none" w:sz="0" w:space="0" w:color="auto"/>
          </w:divBdr>
        </w:div>
        <w:div w:id="1824084373">
          <w:marLeft w:val="480"/>
          <w:marRight w:val="0"/>
          <w:marTop w:val="0"/>
          <w:marBottom w:val="0"/>
          <w:divBdr>
            <w:top w:val="none" w:sz="0" w:space="0" w:color="auto"/>
            <w:left w:val="none" w:sz="0" w:space="0" w:color="auto"/>
            <w:bottom w:val="none" w:sz="0" w:space="0" w:color="auto"/>
            <w:right w:val="none" w:sz="0" w:space="0" w:color="auto"/>
          </w:divBdr>
        </w:div>
        <w:div w:id="1829395718">
          <w:marLeft w:val="480"/>
          <w:marRight w:val="0"/>
          <w:marTop w:val="0"/>
          <w:marBottom w:val="0"/>
          <w:divBdr>
            <w:top w:val="none" w:sz="0" w:space="0" w:color="auto"/>
            <w:left w:val="none" w:sz="0" w:space="0" w:color="auto"/>
            <w:bottom w:val="none" w:sz="0" w:space="0" w:color="auto"/>
            <w:right w:val="none" w:sz="0" w:space="0" w:color="auto"/>
          </w:divBdr>
        </w:div>
        <w:div w:id="1943881674">
          <w:marLeft w:val="480"/>
          <w:marRight w:val="0"/>
          <w:marTop w:val="0"/>
          <w:marBottom w:val="0"/>
          <w:divBdr>
            <w:top w:val="none" w:sz="0" w:space="0" w:color="auto"/>
            <w:left w:val="none" w:sz="0" w:space="0" w:color="auto"/>
            <w:bottom w:val="none" w:sz="0" w:space="0" w:color="auto"/>
            <w:right w:val="none" w:sz="0" w:space="0" w:color="auto"/>
          </w:divBdr>
        </w:div>
        <w:div w:id="1947076065">
          <w:marLeft w:val="480"/>
          <w:marRight w:val="0"/>
          <w:marTop w:val="0"/>
          <w:marBottom w:val="0"/>
          <w:divBdr>
            <w:top w:val="none" w:sz="0" w:space="0" w:color="auto"/>
            <w:left w:val="none" w:sz="0" w:space="0" w:color="auto"/>
            <w:bottom w:val="none" w:sz="0" w:space="0" w:color="auto"/>
            <w:right w:val="none" w:sz="0" w:space="0" w:color="auto"/>
          </w:divBdr>
        </w:div>
        <w:div w:id="1991670391">
          <w:marLeft w:val="480"/>
          <w:marRight w:val="0"/>
          <w:marTop w:val="0"/>
          <w:marBottom w:val="0"/>
          <w:divBdr>
            <w:top w:val="none" w:sz="0" w:space="0" w:color="auto"/>
            <w:left w:val="none" w:sz="0" w:space="0" w:color="auto"/>
            <w:bottom w:val="none" w:sz="0" w:space="0" w:color="auto"/>
            <w:right w:val="none" w:sz="0" w:space="0" w:color="auto"/>
          </w:divBdr>
        </w:div>
        <w:div w:id="2021464263">
          <w:marLeft w:val="480"/>
          <w:marRight w:val="0"/>
          <w:marTop w:val="0"/>
          <w:marBottom w:val="0"/>
          <w:divBdr>
            <w:top w:val="none" w:sz="0" w:space="0" w:color="auto"/>
            <w:left w:val="none" w:sz="0" w:space="0" w:color="auto"/>
            <w:bottom w:val="none" w:sz="0" w:space="0" w:color="auto"/>
            <w:right w:val="none" w:sz="0" w:space="0" w:color="auto"/>
          </w:divBdr>
        </w:div>
        <w:div w:id="2021812158">
          <w:marLeft w:val="480"/>
          <w:marRight w:val="0"/>
          <w:marTop w:val="0"/>
          <w:marBottom w:val="0"/>
          <w:divBdr>
            <w:top w:val="none" w:sz="0" w:space="0" w:color="auto"/>
            <w:left w:val="none" w:sz="0" w:space="0" w:color="auto"/>
            <w:bottom w:val="none" w:sz="0" w:space="0" w:color="auto"/>
            <w:right w:val="none" w:sz="0" w:space="0" w:color="auto"/>
          </w:divBdr>
        </w:div>
        <w:div w:id="2029137943">
          <w:marLeft w:val="480"/>
          <w:marRight w:val="0"/>
          <w:marTop w:val="0"/>
          <w:marBottom w:val="0"/>
          <w:divBdr>
            <w:top w:val="none" w:sz="0" w:space="0" w:color="auto"/>
            <w:left w:val="none" w:sz="0" w:space="0" w:color="auto"/>
            <w:bottom w:val="none" w:sz="0" w:space="0" w:color="auto"/>
            <w:right w:val="none" w:sz="0" w:space="0" w:color="auto"/>
          </w:divBdr>
        </w:div>
        <w:div w:id="2081176646">
          <w:marLeft w:val="480"/>
          <w:marRight w:val="0"/>
          <w:marTop w:val="0"/>
          <w:marBottom w:val="0"/>
          <w:divBdr>
            <w:top w:val="none" w:sz="0" w:space="0" w:color="auto"/>
            <w:left w:val="none" w:sz="0" w:space="0" w:color="auto"/>
            <w:bottom w:val="none" w:sz="0" w:space="0" w:color="auto"/>
            <w:right w:val="none" w:sz="0" w:space="0" w:color="auto"/>
          </w:divBdr>
        </w:div>
      </w:divsChild>
    </w:div>
    <w:div w:id="223949220">
      <w:bodyDiv w:val="1"/>
      <w:marLeft w:val="0"/>
      <w:marRight w:val="0"/>
      <w:marTop w:val="0"/>
      <w:marBottom w:val="0"/>
      <w:divBdr>
        <w:top w:val="none" w:sz="0" w:space="0" w:color="auto"/>
        <w:left w:val="none" w:sz="0" w:space="0" w:color="auto"/>
        <w:bottom w:val="none" w:sz="0" w:space="0" w:color="auto"/>
        <w:right w:val="none" w:sz="0" w:space="0" w:color="auto"/>
      </w:divBdr>
      <w:divsChild>
        <w:div w:id="20516215">
          <w:marLeft w:val="480"/>
          <w:marRight w:val="0"/>
          <w:marTop w:val="0"/>
          <w:marBottom w:val="0"/>
          <w:divBdr>
            <w:top w:val="none" w:sz="0" w:space="0" w:color="auto"/>
            <w:left w:val="none" w:sz="0" w:space="0" w:color="auto"/>
            <w:bottom w:val="none" w:sz="0" w:space="0" w:color="auto"/>
            <w:right w:val="none" w:sz="0" w:space="0" w:color="auto"/>
          </w:divBdr>
        </w:div>
        <w:div w:id="106046360">
          <w:marLeft w:val="480"/>
          <w:marRight w:val="0"/>
          <w:marTop w:val="0"/>
          <w:marBottom w:val="0"/>
          <w:divBdr>
            <w:top w:val="none" w:sz="0" w:space="0" w:color="auto"/>
            <w:left w:val="none" w:sz="0" w:space="0" w:color="auto"/>
            <w:bottom w:val="none" w:sz="0" w:space="0" w:color="auto"/>
            <w:right w:val="none" w:sz="0" w:space="0" w:color="auto"/>
          </w:divBdr>
        </w:div>
        <w:div w:id="107966742">
          <w:marLeft w:val="480"/>
          <w:marRight w:val="0"/>
          <w:marTop w:val="0"/>
          <w:marBottom w:val="0"/>
          <w:divBdr>
            <w:top w:val="none" w:sz="0" w:space="0" w:color="auto"/>
            <w:left w:val="none" w:sz="0" w:space="0" w:color="auto"/>
            <w:bottom w:val="none" w:sz="0" w:space="0" w:color="auto"/>
            <w:right w:val="none" w:sz="0" w:space="0" w:color="auto"/>
          </w:divBdr>
        </w:div>
        <w:div w:id="153180346">
          <w:marLeft w:val="480"/>
          <w:marRight w:val="0"/>
          <w:marTop w:val="0"/>
          <w:marBottom w:val="0"/>
          <w:divBdr>
            <w:top w:val="none" w:sz="0" w:space="0" w:color="auto"/>
            <w:left w:val="none" w:sz="0" w:space="0" w:color="auto"/>
            <w:bottom w:val="none" w:sz="0" w:space="0" w:color="auto"/>
            <w:right w:val="none" w:sz="0" w:space="0" w:color="auto"/>
          </w:divBdr>
        </w:div>
        <w:div w:id="229848064">
          <w:marLeft w:val="480"/>
          <w:marRight w:val="0"/>
          <w:marTop w:val="0"/>
          <w:marBottom w:val="0"/>
          <w:divBdr>
            <w:top w:val="none" w:sz="0" w:space="0" w:color="auto"/>
            <w:left w:val="none" w:sz="0" w:space="0" w:color="auto"/>
            <w:bottom w:val="none" w:sz="0" w:space="0" w:color="auto"/>
            <w:right w:val="none" w:sz="0" w:space="0" w:color="auto"/>
          </w:divBdr>
        </w:div>
        <w:div w:id="344867212">
          <w:marLeft w:val="480"/>
          <w:marRight w:val="0"/>
          <w:marTop w:val="0"/>
          <w:marBottom w:val="0"/>
          <w:divBdr>
            <w:top w:val="none" w:sz="0" w:space="0" w:color="auto"/>
            <w:left w:val="none" w:sz="0" w:space="0" w:color="auto"/>
            <w:bottom w:val="none" w:sz="0" w:space="0" w:color="auto"/>
            <w:right w:val="none" w:sz="0" w:space="0" w:color="auto"/>
          </w:divBdr>
        </w:div>
        <w:div w:id="406198164">
          <w:marLeft w:val="480"/>
          <w:marRight w:val="0"/>
          <w:marTop w:val="0"/>
          <w:marBottom w:val="0"/>
          <w:divBdr>
            <w:top w:val="none" w:sz="0" w:space="0" w:color="auto"/>
            <w:left w:val="none" w:sz="0" w:space="0" w:color="auto"/>
            <w:bottom w:val="none" w:sz="0" w:space="0" w:color="auto"/>
            <w:right w:val="none" w:sz="0" w:space="0" w:color="auto"/>
          </w:divBdr>
        </w:div>
        <w:div w:id="437331005">
          <w:marLeft w:val="480"/>
          <w:marRight w:val="0"/>
          <w:marTop w:val="0"/>
          <w:marBottom w:val="0"/>
          <w:divBdr>
            <w:top w:val="none" w:sz="0" w:space="0" w:color="auto"/>
            <w:left w:val="none" w:sz="0" w:space="0" w:color="auto"/>
            <w:bottom w:val="none" w:sz="0" w:space="0" w:color="auto"/>
            <w:right w:val="none" w:sz="0" w:space="0" w:color="auto"/>
          </w:divBdr>
        </w:div>
        <w:div w:id="473986049">
          <w:marLeft w:val="480"/>
          <w:marRight w:val="0"/>
          <w:marTop w:val="0"/>
          <w:marBottom w:val="0"/>
          <w:divBdr>
            <w:top w:val="none" w:sz="0" w:space="0" w:color="auto"/>
            <w:left w:val="none" w:sz="0" w:space="0" w:color="auto"/>
            <w:bottom w:val="none" w:sz="0" w:space="0" w:color="auto"/>
            <w:right w:val="none" w:sz="0" w:space="0" w:color="auto"/>
          </w:divBdr>
        </w:div>
        <w:div w:id="484904517">
          <w:marLeft w:val="480"/>
          <w:marRight w:val="0"/>
          <w:marTop w:val="0"/>
          <w:marBottom w:val="0"/>
          <w:divBdr>
            <w:top w:val="none" w:sz="0" w:space="0" w:color="auto"/>
            <w:left w:val="none" w:sz="0" w:space="0" w:color="auto"/>
            <w:bottom w:val="none" w:sz="0" w:space="0" w:color="auto"/>
            <w:right w:val="none" w:sz="0" w:space="0" w:color="auto"/>
          </w:divBdr>
        </w:div>
        <w:div w:id="581991764">
          <w:marLeft w:val="480"/>
          <w:marRight w:val="0"/>
          <w:marTop w:val="0"/>
          <w:marBottom w:val="0"/>
          <w:divBdr>
            <w:top w:val="none" w:sz="0" w:space="0" w:color="auto"/>
            <w:left w:val="none" w:sz="0" w:space="0" w:color="auto"/>
            <w:bottom w:val="none" w:sz="0" w:space="0" w:color="auto"/>
            <w:right w:val="none" w:sz="0" w:space="0" w:color="auto"/>
          </w:divBdr>
        </w:div>
        <w:div w:id="597367413">
          <w:marLeft w:val="480"/>
          <w:marRight w:val="0"/>
          <w:marTop w:val="0"/>
          <w:marBottom w:val="0"/>
          <w:divBdr>
            <w:top w:val="none" w:sz="0" w:space="0" w:color="auto"/>
            <w:left w:val="none" w:sz="0" w:space="0" w:color="auto"/>
            <w:bottom w:val="none" w:sz="0" w:space="0" w:color="auto"/>
            <w:right w:val="none" w:sz="0" w:space="0" w:color="auto"/>
          </w:divBdr>
        </w:div>
        <w:div w:id="620771898">
          <w:marLeft w:val="480"/>
          <w:marRight w:val="0"/>
          <w:marTop w:val="0"/>
          <w:marBottom w:val="0"/>
          <w:divBdr>
            <w:top w:val="none" w:sz="0" w:space="0" w:color="auto"/>
            <w:left w:val="none" w:sz="0" w:space="0" w:color="auto"/>
            <w:bottom w:val="none" w:sz="0" w:space="0" w:color="auto"/>
            <w:right w:val="none" w:sz="0" w:space="0" w:color="auto"/>
          </w:divBdr>
        </w:div>
        <w:div w:id="627316035">
          <w:marLeft w:val="480"/>
          <w:marRight w:val="0"/>
          <w:marTop w:val="0"/>
          <w:marBottom w:val="0"/>
          <w:divBdr>
            <w:top w:val="none" w:sz="0" w:space="0" w:color="auto"/>
            <w:left w:val="none" w:sz="0" w:space="0" w:color="auto"/>
            <w:bottom w:val="none" w:sz="0" w:space="0" w:color="auto"/>
            <w:right w:val="none" w:sz="0" w:space="0" w:color="auto"/>
          </w:divBdr>
        </w:div>
        <w:div w:id="657658475">
          <w:marLeft w:val="480"/>
          <w:marRight w:val="0"/>
          <w:marTop w:val="0"/>
          <w:marBottom w:val="0"/>
          <w:divBdr>
            <w:top w:val="none" w:sz="0" w:space="0" w:color="auto"/>
            <w:left w:val="none" w:sz="0" w:space="0" w:color="auto"/>
            <w:bottom w:val="none" w:sz="0" w:space="0" w:color="auto"/>
            <w:right w:val="none" w:sz="0" w:space="0" w:color="auto"/>
          </w:divBdr>
        </w:div>
        <w:div w:id="701633925">
          <w:marLeft w:val="480"/>
          <w:marRight w:val="0"/>
          <w:marTop w:val="0"/>
          <w:marBottom w:val="0"/>
          <w:divBdr>
            <w:top w:val="none" w:sz="0" w:space="0" w:color="auto"/>
            <w:left w:val="none" w:sz="0" w:space="0" w:color="auto"/>
            <w:bottom w:val="none" w:sz="0" w:space="0" w:color="auto"/>
            <w:right w:val="none" w:sz="0" w:space="0" w:color="auto"/>
          </w:divBdr>
        </w:div>
        <w:div w:id="710031145">
          <w:marLeft w:val="480"/>
          <w:marRight w:val="0"/>
          <w:marTop w:val="0"/>
          <w:marBottom w:val="0"/>
          <w:divBdr>
            <w:top w:val="none" w:sz="0" w:space="0" w:color="auto"/>
            <w:left w:val="none" w:sz="0" w:space="0" w:color="auto"/>
            <w:bottom w:val="none" w:sz="0" w:space="0" w:color="auto"/>
            <w:right w:val="none" w:sz="0" w:space="0" w:color="auto"/>
          </w:divBdr>
        </w:div>
        <w:div w:id="734815822">
          <w:marLeft w:val="480"/>
          <w:marRight w:val="0"/>
          <w:marTop w:val="0"/>
          <w:marBottom w:val="0"/>
          <w:divBdr>
            <w:top w:val="none" w:sz="0" w:space="0" w:color="auto"/>
            <w:left w:val="none" w:sz="0" w:space="0" w:color="auto"/>
            <w:bottom w:val="none" w:sz="0" w:space="0" w:color="auto"/>
            <w:right w:val="none" w:sz="0" w:space="0" w:color="auto"/>
          </w:divBdr>
        </w:div>
        <w:div w:id="740251675">
          <w:marLeft w:val="480"/>
          <w:marRight w:val="0"/>
          <w:marTop w:val="0"/>
          <w:marBottom w:val="0"/>
          <w:divBdr>
            <w:top w:val="none" w:sz="0" w:space="0" w:color="auto"/>
            <w:left w:val="none" w:sz="0" w:space="0" w:color="auto"/>
            <w:bottom w:val="none" w:sz="0" w:space="0" w:color="auto"/>
            <w:right w:val="none" w:sz="0" w:space="0" w:color="auto"/>
          </w:divBdr>
        </w:div>
        <w:div w:id="755251059">
          <w:marLeft w:val="480"/>
          <w:marRight w:val="0"/>
          <w:marTop w:val="0"/>
          <w:marBottom w:val="0"/>
          <w:divBdr>
            <w:top w:val="none" w:sz="0" w:space="0" w:color="auto"/>
            <w:left w:val="none" w:sz="0" w:space="0" w:color="auto"/>
            <w:bottom w:val="none" w:sz="0" w:space="0" w:color="auto"/>
            <w:right w:val="none" w:sz="0" w:space="0" w:color="auto"/>
          </w:divBdr>
        </w:div>
        <w:div w:id="811599594">
          <w:marLeft w:val="480"/>
          <w:marRight w:val="0"/>
          <w:marTop w:val="0"/>
          <w:marBottom w:val="0"/>
          <w:divBdr>
            <w:top w:val="none" w:sz="0" w:space="0" w:color="auto"/>
            <w:left w:val="none" w:sz="0" w:space="0" w:color="auto"/>
            <w:bottom w:val="none" w:sz="0" w:space="0" w:color="auto"/>
            <w:right w:val="none" w:sz="0" w:space="0" w:color="auto"/>
          </w:divBdr>
        </w:div>
        <w:div w:id="876892837">
          <w:marLeft w:val="480"/>
          <w:marRight w:val="0"/>
          <w:marTop w:val="0"/>
          <w:marBottom w:val="0"/>
          <w:divBdr>
            <w:top w:val="none" w:sz="0" w:space="0" w:color="auto"/>
            <w:left w:val="none" w:sz="0" w:space="0" w:color="auto"/>
            <w:bottom w:val="none" w:sz="0" w:space="0" w:color="auto"/>
            <w:right w:val="none" w:sz="0" w:space="0" w:color="auto"/>
          </w:divBdr>
        </w:div>
        <w:div w:id="894124078">
          <w:marLeft w:val="480"/>
          <w:marRight w:val="0"/>
          <w:marTop w:val="0"/>
          <w:marBottom w:val="0"/>
          <w:divBdr>
            <w:top w:val="none" w:sz="0" w:space="0" w:color="auto"/>
            <w:left w:val="none" w:sz="0" w:space="0" w:color="auto"/>
            <w:bottom w:val="none" w:sz="0" w:space="0" w:color="auto"/>
            <w:right w:val="none" w:sz="0" w:space="0" w:color="auto"/>
          </w:divBdr>
        </w:div>
        <w:div w:id="894782578">
          <w:marLeft w:val="480"/>
          <w:marRight w:val="0"/>
          <w:marTop w:val="0"/>
          <w:marBottom w:val="0"/>
          <w:divBdr>
            <w:top w:val="none" w:sz="0" w:space="0" w:color="auto"/>
            <w:left w:val="none" w:sz="0" w:space="0" w:color="auto"/>
            <w:bottom w:val="none" w:sz="0" w:space="0" w:color="auto"/>
            <w:right w:val="none" w:sz="0" w:space="0" w:color="auto"/>
          </w:divBdr>
        </w:div>
        <w:div w:id="997726203">
          <w:marLeft w:val="480"/>
          <w:marRight w:val="0"/>
          <w:marTop w:val="0"/>
          <w:marBottom w:val="0"/>
          <w:divBdr>
            <w:top w:val="none" w:sz="0" w:space="0" w:color="auto"/>
            <w:left w:val="none" w:sz="0" w:space="0" w:color="auto"/>
            <w:bottom w:val="none" w:sz="0" w:space="0" w:color="auto"/>
            <w:right w:val="none" w:sz="0" w:space="0" w:color="auto"/>
          </w:divBdr>
        </w:div>
        <w:div w:id="1002707485">
          <w:marLeft w:val="480"/>
          <w:marRight w:val="0"/>
          <w:marTop w:val="0"/>
          <w:marBottom w:val="0"/>
          <w:divBdr>
            <w:top w:val="none" w:sz="0" w:space="0" w:color="auto"/>
            <w:left w:val="none" w:sz="0" w:space="0" w:color="auto"/>
            <w:bottom w:val="none" w:sz="0" w:space="0" w:color="auto"/>
            <w:right w:val="none" w:sz="0" w:space="0" w:color="auto"/>
          </w:divBdr>
        </w:div>
        <w:div w:id="1066681411">
          <w:marLeft w:val="480"/>
          <w:marRight w:val="0"/>
          <w:marTop w:val="0"/>
          <w:marBottom w:val="0"/>
          <w:divBdr>
            <w:top w:val="none" w:sz="0" w:space="0" w:color="auto"/>
            <w:left w:val="none" w:sz="0" w:space="0" w:color="auto"/>
            <w:bottom w:val="none" w:sz="0" w:space="0" w:color="auto"/>
            <w:right w:val="none" w:sz="0" w:space="0" w:color="auto"/>
          </w:divBdr>
        </w:div>
        <w:div w:id="1119909881">
          <w:marLeft w:val="480"/>
          <w:marRight w:val="0"/>
          <w:marTop w:val="0"/>
          <w:marBottom w:val="0"/>
          <w:divBdr>
            <w:top w:val="none" w:sz="0" w:space="0" w:color="auto"/>
            <w:left w:val="none" w:sz="0" w:space="0" w:color="auto"/>
            <w:bottom w:val="none" w:sz="0" w:space="0" w:color="auto"/>
            <w:right w:val="none" w:sz="0" w:space="0" w:color="auto"/>
          </w:divBdr>
        </w:div>
        <w:div w:id="1153060758">
          <w:marLeft w:val="480"/>
          <w:marRight w:val="0"/>
          <w:marTop w:val="0"/>
          <w:marBottom w:val="0"/>
          <w:divBdr>
            <w:top w:val="none" w:sz="0" w:space="0" w:color="auto"/>
            <w:left w:val="none" w:sz="0" w:space="0" w:color="auto"/>
            <w:bottom w:val="none" w:sz="0" w:space="0" w:color="auto"/>
            <w:right w:val="none" w:sz="0" w:space="0" w:color="auto"/>
          </w:divBdr>
        </w:div>
        <w:div w:id="1167132843">
          <w:marLeft w:val="480"/>
          <w:marRight w:val="0"/>
          <w:marTop w:val="0"/>
          <w:marBottom w:val="0"/>
          <w:divBdr>
            <w:top w:val="none" w:sz="0" w:space="0" w:color="auto"/>
            <w:left w:val="none" w:sz="0" w:space="0" w:color="auto"/>
            <w:bottom w:val="none" w:sz="0" w:space="0" w:color="auto"/>
            <w:right w:val="none" w:sz="0" w:space="0" w:color="auto"/>
          </w:divBdr>
        </w:div>
        <w:div w:id="1197743182">
          <w:marLeft w:val="480"/>
          <w:marRight w:val="0"/>
          <w:marTop w:val="0"/>
          <w:marBottom w:val="0"/>
          <w:divBdr>
            <w:top w:val="none" w:sz="0" w:space="0" w:color="auto"/>
            <w:left w:val="none" w:sz="0" w:space="0" w:color="auto"/>
            <w:bottom w:val="none" w:sz="0" w:space="0" w:color="auto"/>
            <w:right w:val="none" w:sz="0" w:space="0" w:color="auto"/>
          </w:divBdr>
        </w:div>
        <w:div w:id="1202748113">
          <w:marLeft w:val="480"/>
          <w:marRight w:val="0"/>
          <w:marTop w:val="0"/>
          <w:marBottom w:val="0"/>
          <w:divBdr>
            <w:top w:val="none" w:sz="0" w:space="0" w:color="auto"/>
            <w:left w:val="none" w:sz="0" w:space="0" w:color="auto"/>
            <w:bottom w:val="none" w:sz="0" w:space="0" w:color="auto"/>
            <w:right w:val="none" w:sz="0" w:space="0" w:color="auto"/>
          </w:divBdr>
        </w:div>
        <w:div w:id="1287201982">
          <w:marLeft w:val="480"/>
          <w:marRight w:val="0"/>
          <w:marTop w:val="0"/>
          <w:marBottom w:val="0"/>
          <w:divBdr>
            <w:top w:val="none" w:sz="0" w:space="0" w:color="auto"/>
            <w:left w:val="none" w:sz="0" w:space="0" w:color="auto"/>
            <w:bottom w:val="none" w:sz="0" w:space="0" w:color="auto"/>
            <w:right w:val="none" w:sz="0" w:space="0" w:color="auto"/>
          </w:divBdr>
        </w:div>
        <w:div w:id="1295790564">
          <w:marLeft w:val="480"/>
          <w:marRight w:val="0"/>
          <w:marTop w:val="0"/>
          <w:marBottom w:val="0"/>
          <w:divBdr>
            <w:top w:val="none" w:sz="0" w:space="0" w:color="auto"/>
            <w:left w:val="none" w:sz="0" w:space="0" w:color="auto"/>
            <w:bottom w:val="none" w:sz="0" w:space="0" w:color="auto"/>
            <w:right w:val="none" w:sz="0" w:space="0" w:color="auto"/>
          </w:divBdr>
        </w:div>
        <w:div w:id="1323241212">
          <w:marLeft w:val="480"/>
          <w:marRight w:val="0"/>
          <w:marTop w:val="0"/>
          <w:marBottom w:val="0"/>
          <w:divBdr>
            <w:top w:val="none" w:sz="0" w:space="0" w:color="auto"/>
            <w:left w:val="none" w:sz="0" w:space="0" w:color="auto"/>
            <w:bottom w:val="none" w:sz="0" w:space="0" w:color="auto"/>
            <w:right w:val="none" w:sz="0" w:space="0" w:color="auto"/>
          </w:divBdr>
        </w:div>
        <w:div w:id="1455908145">
          <w:marLeft w:val="480"/>
          <w:marRight w:val="0"/>
          <w:marTop w:val="0"/>
          <w:marBottom w:val="0"/>
          <w:divBdr>
            <w:top w:val="none" w:sz="0" w:space="0" w:color="auto"/>
            <w:left w:val="none" w:sz="0" w:space="0" w:color="auto"/>
            <w:bottom w:val="none" w:sz="0" w:space="0" w:color="auto"/>
            <w:right w:val="none" w:sz="0" w:space="0" w:color="auto"/>
          </w:divBdr>
        </w:div>
        <w:div w:id="1553926509">
          <w:marLeft w:val="480"/>
          <w:marRight w:val="0"/>
          <w:marTop w:val="0"/>
          <w:marBottom w:val="0"/>
          <w:divBdr>
            <w:top w:val="none" w:sz="0" w:space="0" w:color="auto"/>
            <w:left w:val="none" w:sz="0" w:space="0" w:color="auto"/>
            <w:bottom w:val="none" w:sz="0" w:space="0" w:color="auto"/>
            <w:right w:val="none" w:sz="0" w:space="0" w:color="auto"/>
          </w:divBdr>
        </w:div>
        <w:div w:id="1573158802">
          <w:marLeft w:val="480"/>
          <w:marRight w:val="0"/>
          <w:marTop w:val="0"/>
          <w:marBottom w:val="0"/>
          <w:divBdr>
            <w:top w:val="none" w:sz="0" w:space="0" w:color="auto"/>
            <w:left w:val="none" w:sz="0" w:space="0" w:color="auto"/>
            <w:bottom w:val="none" w:sz="0" w:space="0" w:color="auto"/>
            <w:right w:val="none" w:sz="0" w:space="0" w:color="auto"/>
          </w:divBdr>
        </w:div>
        <w:div w:id="1573813772">
          <w:marLeft w:val="480"/>
          <w:marRight w:val="0"/>
          <w:marTop w:val="0"/>
          <w:marBottom w:val="0"/>
          <w:divBdr>
            <w:top w:val="none" w:sz="0" w:space="0" w:color="auto"/>
            <w:left w:val="none" w:sz="0" w:space="0" w:color="auto"/>
            <w:bottom w:val="none" w:sz="0" w:space="0" w:color="auto"/>
            <w:right w:val="none" w:sz="0" w:space="0" w:color="auto"/>
          </w:divBdr>
        </w:div>
        <w:div w:id="1688750662">
          <w:marLeft w:val="480"/>
          <w:marRight w:val="0"/>
          <w:marTop w:val="0"/>
          <w:marBottom w:val="0"/>
          <w:divBdr>
            <w:top w:val="none" w:sz="0" w:space="0" w:color="auto"/>
            <w:left w:val="none" w:sz="0" w:space="0" w:color="auto"/>
            <w:bottom w:val="none" w:sz="0" w:space="0" w:color="auto"/>
            <w:right w:val="none" w:sz="0" w:space="0" w:color="auto"/>
          </w:divBdr>
        </w:div>
        <w:div w:id="1781799802">
          <w:marLeft w:val="480"/>
          <w:marRight w:val="0"/>
          <w:marTop w:val="0"/>
          <w:marBottom w:val="0"/>
          <w:divBdr>
            <w:top w:val="none" w:sz="0" w:space="0" w:color="auto"/>
            <w:left w:val="none" w:sz="0" w:space="0" w:color="auto"/>
            <w:bottom w:val="none" w:sz="0" w:space="0" w:color="auto"/>
            <w:right w:val="none" w:sz="0" w:space="0" w:color="auto"/>
          </w:divBdr>
        </w:div>
        <w:div w:id="1859781384">
          <w:marLeft w:val="480"/>
          <w:marRight w:val="0"/>
          <w:marTop w:val="0"/>
          <w:marBottom w:val="0"/>
          <w:divBdr>
            <w:top w:val="none" w:sz="0" w:space="0" w:color="auto"/>
            <w:left w:val="none" w:sz="0" w:space="0" w:color="auto"/>
            <w:bottom w:val="none" w:sz="0" w:space="0" w:color="auto"/>
            <w:right w:val="none" w:sz="0" w:space="0" w:color="auto"/>
          </w:divBdr>
        </w:div>
        <w:div w:id="1905944200">
          <w:marLeft w:val="480"/>
          <w:marRight w:val="0"/>
          <w:marTop w:val="0"/>
          <w:marBottom w:val="0"/>
          <w:divBdr>
            <w:top w:val="none" w:sz="0" w:space="0" w:color="auto"/>
            <w:left w:val="none" w:sz="0" w:space="0" w:color="auto"/>
            <w:bottom w:val="none" w:sz="0" w:space="0" w:color="auto"/>
            <w:right w:val="none" w:sz="0" w:space="0" w:color="auto"/>
          </w:divBdr>
        </w:div>
        <w:div w:id="1944990312">
          <w:marLeft w:val="480"/>
          <w:marRight w:val="0"/>
          <w:marTop w:val="0"/>
          <w:marBottom w:val="0"/>
          <w:divBdr>
            <w:top w:val="none" w:sz="0" w:space="0" w:color="auto"/>
            <w:left w:val="none" w:sz="0" w:space="0" w:color="auto"/>
            <w:bottom w:val="none" w:sz="0" w:space="0" w:color="auto"/>
            <w:right w:val="none" w:sz="0" w:space="0" w:color="auto"/>
          </w:divBdr>
        </w:div>
        <w:div w:id="2116241547">
          <w:marLeft w:val="480"/>
          <w:marRight w:val="0"/>
          <w:marTop w:val="0"/>
          <w:marBottom w:val="0"/>
          <w:divBdr>
            <w:top w:val="none" w:sz="0" w:space="0" w:color="auto"/>
            <w:left w:val="none" w:sz="0" w:space="0" w:color="auto"/>
            <w:bottom w:val="none" w:sz="0" w:space="0" w:color="auto"/>
            <w:right w:val="none" w:sz="0" w:space="0" w:color="auto"/>
          </w:divBdr>
        </w:div>
        <w:div w:id="2131047039">
          <w:marLeft w:val="480"/>
          <w:marRight w:val="0"/>
          <w:marTop w:val="0"/>
          <w:marBottom w:val="0"/>
          <w:divBdr>
            <w:top w:val="none" w:sz="0" w:space="0" w:color="auto"/>
            <w:left w:val="none" w:sz="0" w:space="0" w:color="auto"/>
            <w:bottom w:val="none" w:sz="0" w:space="0" w:color="auto"/>
            <w:right w:val="none" w:sz="0" w:space="0" w:color="auto"/>
          </w:divBdr>
        </w:div>
      </w:divsChild>
    </w:div>
    <w:div w:id="231932743">
      <w:bodyDiv w:val="1"/>
      <w:marLeft w:val="0"/>
      <w:marRight w:val="0"/>
      <w:marTop w:val="0"/>
      <w:marBottom w:val="0"/>
      <w:divBdr>
        <w:top w:val="none" w:sz="0" w:space="0" w:color="auto"/>
        <w:left w:val="none" w:sz="0" w:space="0" w:color="auto"/>
        <w:bottom w:val="none" w:sz="0" w:space="0" w:color="auto"/>
        <w:right w:val="none" w:sz="0" w:space="0" w:color="auto"/>
      </w:divBdr>
    </w:div>
    <w:div w:id="317420792">
      <w:bodyDiv w:val="1"/>
      <w:marLeft w:val="0"/>
      <w:marRight w:val="0"/>
      <w:marTop w:val="0"/>
      <w:marBottom w:val="0"/>
      <w:divBdr>
        <w:top w:val="none" w:sz="0" w:space="0" w:color="auto"/>
        <w:left w:val="none" w:sz="0" w:space="0" w:color="auto"/>
        <w:bottom w:val="none" w:sz="0" w:space="0" w:color="auto"/>
        <w:right w:val="none" w:sz="0" w:space="0" w:color="auto"/>
      </w:divBdr>
      <w:divsChild>
        <w:div w:id="22941649">
          <w:marLeft w:val="480"/>
          <w:marRight w:val="0"/>
          <w:marTop w:val="0"/>
          <w:marBottom w:val="0"/>
          <w:divBdr>
            <w:top w:val="none" w:sz="0" w:space="0" w:color="auto"/>
            <w:left w:val="none" w:sz="0" w:space="0" w:color="auto"/>
            <w:bottom w:val="none" w:sz="0" w:space="0" w:color="auto"/>
            <w:right w:val="none" w:sz="0" w:space="0" w:color="auto"/>
          </w:divBdr>
        </w:div>
        <w:div w:id="68308644">
          <w:marLeft w:val="480"/>
          <w:marRight w:val="0"/>
          <w:marTop w:val="0"/>
          <w:marBottom w:val="0"/>
          <w:divBdr>
            <w:top w:val="none" w:sz="0" w:space="0" w:color="auto"/>
            <w:left w:val="none" w:sz="0" w:space="0" w:color="auto"/>
            <w:bottom w:val="none" w:sz="0" w:space="0" w:color="auto"/>
            <w:right w:val="none" w:sz="0" w:space="0" w:color="auto"/>
          </w:divBdr>
        </w:div>
        <w:div w:id="121535220">
          <w:marLeft w:val="480"/>
          <w:marRight w:val="0"/>
          <w:marTop w:val="0"/>
          <w:marBottom w:val="0"/>
          <w:divBdr>
            <w:top w:val="none" w:sz="0" w:space="0" w:color="auto"/>
            <w:left w:val="none" w:sz="0" w:space="0" w:color="auto"/>
            <w:bottom w:val="none" w:sz="0" w:space="0" w:color="auto"/>
            <w:right w:val="none" w:sz="0" w:space="0" w:color="auto"/>
          </w:divBdr>
        </w:div>
        <w:div w:id="166479137">
          <w:marLeft w:val="480"/>
          <w:marRight w:val="0"/>
          <w:marTop w:val="0"/>
          <w:marBottom w:val="0"/>
          <w:divBdr>
            <w:top w:val="none" w:sz="0" w:space="0" w:color="auto"/>
            <w:left w:val="none" w:sz="0" w:space="0" w:color="auto"/>
            <w:bottom w:val="none" w:sz="0" w:space="0" w:color="auto"/>
            <w:right w:val="none" w:sz="0" w:space="0" w:color="auto"/>
          </w:divBdr>
        </w:div>
        <w:div w:id="206533208">
          <w:marLeft w:val="480"/>
          <w:marRight w:val="0"/>
          <w:marTop w:val="0"/>
          <w:marBottom w:val="0"/>
          <w:divBdr>
            <w:top w:val="none" w:sz="0" w:space="0" w:color="auto"/>
            <w:left w:val="none" w:sz="0" w:space="0" w:color="auto"/>
            <w:bottom w:val="none" w:sz="0" w:space="0" w:color="auto"/>
            <w:right w:val="none" w:sz="0" w:space="0" w:color="auto"/>
          </w:divBdr>
        </w:div>
        <w:div w:id="212817663">
          <w:marLeft w:val="480"/>
          <w:marRight w:val="0"/>
          <w:marTop w:val="0"/>
          <w:marBottom w:val="0"/>
          <w:divBdr>
            <w:top w:val="none" w:sz="0" w:space="0" w:color="auto"/>
            <w:left w:val="none" w:sz="0" w:space="0" w:color="auto"/>
            <w:bottom w:val="none" w:sz="0" w:space="0" w:color="auto"/>
            <w:right w:val="none" w:sz="0" w:space="0" w:color="auto"/>
          </w:divBdr>
        </w:div>
        <w:div w:id="294920354">
          <w:marLeft w:val="480"/>
          <w:marRight w:val="0"/>
          <w:marTop w:val="0"/>
          <w:marBottom w:val="0"/>
          <w:divBdr>
            <w:top w:val="none" w:sz="0" w:space="0" w:color="auto"/>
            <w:left w:val="none" w:sz="0" w:space="0" w:color="auto"/>
            <w:bottom w:val="none" w:sz="0" w:space="0" w:color="auto"/>
            <w:right w:val="none" w:sz="0" w:space="0" w:color="auto"/>
          </w:divBdr>
        </w:div>
        <w:div w:id="396051566">
          <w:marLeft w:val="480"/>
          <w:marRight w:val="0"/>
          <w:marTop w:val="0"/>
          <w:marBottom w:val="0"/>
          <w:divBdr>
            <w:top w:val="none" w:sz="0" w:space="0" w:color="auto"/>
            <w:left w:val="none" w:sz="0" w:space="0" w:color="auto"/>
            <w:bottom w:val="none" w:sz="0" w:space="0" w:color="auto"/>
            <w:right w:val="none" w:sz="0" w:space="0" w:color="auto"/>
          </w:divBdr>
        </w:div>
        <w:div w:id="451750756">
          <w:marLeft w:val="480"/>
          <w:marRight w:val="0"/>
          <w:marTop w:val="0"/>
          <w:marBottom w:val="0"/>
          <w:divBdr>
            <w:top w:val="none" w:sz="0" w:space="0" w:color="auto"/>
            <w:left w:val="none" w:sz="0" w:space="0" w:color="auto"/>
            <w:bottom w:val="none" w:sz="0" w:space="0" w:color="auto"/>
            <w:right w:val="none" w:sz="0" w:space="0" w:color="auto"/>
          </w:divBdr>
        </w:div>
        <w:div w:id="477234495">
          <w:marLeft w:val="480"/>
          <w:marRight w:val="0"/>
          <w:marTop w:val="0"/>
          <w:marBottom w:val="0"/>
          <w:divBdr>
            <w:top w:val="none" w:sz="0" w:space="0" w:color="auto"/>
            <w:left w:val="none" w:sz="0" w:space="0" w:color="auto"/>
            <w:bottom w:val="none" w:sz="0" w:space="0" w:color="auto"/>
            <w:right w:val="none" w:sz="0" w:space="0" w:color="auto"/>
          </w:divBdr>
        </w:div>
        <w:div w:id="482084546">
          <w:marLeft w:val="480"/>
          <w:marRight w:val="0"/>
          <w:marTop w:val="0"/>
          <w:marBottom w:val="0"/>
          <w:divBdr>
            <w:top w:val="none" w:sz="0" w:space="0" w:color="auto"/>
            <w:left w:val="none" w:sz="0" w:space="0" w:color="auto"/>
            <w:bottom w:val="none" w:sz="0" w:space="0" w:color="auto"/>
            <w:right w:val="none" w:sz="0" w:space="0" w:color="auto"/>
          </w:divBdr>
        </w:div>
        <w:div w:id="487985110">
          <w:marLeft w:val="480"/>
          <w:marRight w:val="0"/>
          <w:marTop w:val="0"/>
          <w:marBottom w:val="0"/>
          <w:divBdr>
            <w:top w:val="none" w:sz="0" w:space="0" w:color="auto"/>
            <w:left w:val="none" w:sz="0" w:space="0" w:color="auto"/>
            <w:bottom w:val="none" w:sz="0" w:space="0" w:color="auto"/>
            <w:right w:val="none" w:sz="0" w:space="0" w:color="auto"/>
          </w:divBdr>
        </w:div>
        <w:div w:id="571550761">
          <w:marLeft w:val="480"/>
          <w:marRight w:val="0"/>
          <w:marTop w:val="0"/>
          <w:marBottom w:val="0"/>
          <w:divBdr>
            <w:top w:val="none" w:sz="0" w:space="0" w:color="auto"/>
            <w:left w:val="none" w:sz="0" w:space="0" w:color="auto"/>
            <w:bottom w:val="none" w:sz="0" w:space="0" w:color="auto"/>
            <w:right w:val="none" w:sz="0" w:space="0" w:color="auto"/>
          </w:divBdr>
        </w:div>
        <w:div w:id="584074159">
          <w:marLeft w:val="480"/>
          <w:marRight w:val="0"/>
          <w:marTop w:val="0"/>
          <w:marBottom w:val="0"/>
          <w:divBdr>
            <w:top w:val="none" w:sz="0" w:space="0" w:color="auto"/>
            <w:left w:val="none" w:sz="0" w:space="0" w:color="auto"/>
            <w:bottom w:val="none" w:sz="0" w:space="0" w:color="auto"/>
            <w:right w:val="none" w:sz="0" w:space="0" w:color="auto"/>
          </w:divBdr>
        </w:div>
        <w:div w:id="687486142">
          <w:marLeft w:val="480"/>
          <w:marRight w:val="0"/>
          <w:marTop w:val="0"/>
          <w:marBottom w:val="0"/>
          <w:divBdr>
            <w:top w:val="none" w:sz="0" w:space="0" w:color="auto"/>
            <w:left w:val="none" w:sz="0" w:space="0" w:color="auto"/>
            <w:bottom w:val="none" w:sz="0" w:space="0" w:color="auto"/>
            <w:right w:val="none" w:sz="0" w:space="0" w:color="auto"/>
          </w:divBdr>
        </w:div>
        <w:div w:id="747535555">
          <w:marLeft w:val="480"/>
          <w:marRight w:val="0"/>
          <w:marTop w:val="0"/>
          <w:marBottom w:val="0"/>
          <w:divBdr>
            <w:top w:val="none" w:sz="0" w:space="0" w:color="auto"/>
            <w:left w:val="none" w:sz="0" w:space="0" w:color="auto"/>
            <w:bottom w:val="none" w:sz="0" w:space="0" w:color="auto"/>
            <w:right w:val="none" w:sz="0" w:space="0" w:color="auto"/>
          </w:divBdr>
        </w:div>
        <w:div w:id="812985990">
          <w:marLeft w:val="480"/>
          <w:marRight w:val="0"/>
          <w:marTop w:val="0"/>
          <w:marBottom w:val="0"/>
          <w:divBdr>
            <w:top w:val="none" w:sz="0" w:space="0" w:color="auto"/>
            <w:left w:val="none" w:sz="0" w:space="0" w:color="auto"/>
            <w:bottom w:val="none" w:sz="0" w:space="0" w:color="auto"/>
            <w:right w:val="none" w:sz="0" w:space="0" w:color="auto"/>
          </w:divBdr>
        </w:div>
        <w:div w:id="864711653">
          <w:marLeft w:val="480"/>
          <w:marRight w:val="0"/>
          <w:marTop w:val="0"/>
          <w:marBottom w:val="0"/>
          <w:divBdr>
            <w:top w:val="none" w:sz="0" w:space="0" w:color="auto"/>
            <w:left w:val="none" w:sz="0" w:space="0" w:color="auto"/>
            <w:bottom w:val="none" w:sz="0" w:space="0" w:color="auto"/>
            <w:right w:val="none" w:sz="0" w:space="0" w:color="auto"/>
          </w:divBdr>
        </w:div>
        <w:div w:id="865141839">
          <w:marLeft w:val="480"/>
          <w:marRight w:val="0"/>
          <w:marTop w:val="0"/>
          <w:marBottom w:val="0"/>
          <w:divBdr>
            <w:top w:val="none" w:sz="0" w:space="0" w:color="auto"/>
            <w:left w:val="none" w:sz="0" w:space="0" w:color="auto"/>
            <w:bottom w:val="none" w:sz="0" w:space="0" w:color="auto"/>
            <w:right w:val="none" w:sz="0" w:space="0" w:color="auto"/>
          </w:divBdr>
        </w:div>
        <w:div w:id="870846599">
          <w:marLeft w:val="480"/>
          <w:marRight w:val="0"/>
          <w:marTop w:val="0"/>
          <w:marBottom w:val="0"/>
          <w:divBdr>
            <w:top w:val="none" w:sz="0" w:space="0" w:color="auto"/>
            <w:left w:val="none" w:sz="0" w:space="0" w:color="auto"/>
            <w:bottom w:val="none" w:sz="0" w:space="0" w:color="auto"/>
            <w:right w:val="none" w:sz="0" w:space="0" w:color="auto"/>
          </w:divBdr>
        </w:div>
        <w:div w:id="901213572">
          <w:marLeft w:val="480"/>
          <w:marRight w:val="0"/>
          <w:marTop w:val="0"/>
          <w:marBottom w:val="0"/>
          <w:divBdr>
            <w:top w:val="none" w:sz="0" w:space="0" w:color="auto"/>
            <w:left w:val="none" w:sz="0" w:space="0" w:color="auto"/>
            <w:bottom w:val="none" w:sz="0" w:space="0" w:color="auto"/>
            <w:right w:val="none" w:sz="0" w:space="0" w:color="auto"/>
          </w:divBdr>
        </w:div>
        <w:div w:id="924724420">
          <w:marLeft w:val="480"/>
          <w:marRight w:val="0"/>
          <w:marTop w:val="0"/>
          <w:marBottom w:val="0"/>
          <w:divBdr>
            <w:top w:val="none" w:sz="0" w:space="0" w:color="auto"/>
            <w:left w:val="none" w:sz="0" w:space="0" w:color="auto"/>
            <w:bottom w:val="none" w:sz="0" w:space="0" w:color="auto"/>
            <w:right w:val="none" w:sz="0" w:space="0" w:color="auto"/>
          </w:divBdr>
        </w:div>
        <w:div w:id="941449680">
          <w:marLeft w:val="480"/>
          <w:marRight w:val="0"/>
          <w:marTop w:val="0"/>
          <w:marBottom w:val="0"/>
          <w:divBdr>
            <w:top w:val="none" w:sz="0" w:space="0" w:color="auto"/>
            <w:left w:val="none" w:sz="0" w:space="0" w:color="auto"/>
            <w:bottom w:val="none" w:sz="0" w:space="0" w:color="auto"/>
            <w:right w:val="none" w:sz="0" w:space="0" w:color="auto"/>
          </w:divBdr>
        </w:div>
        <w:div w:id="974675679">
          <w:marLeft w:val="480"/>
          <w:marRight w:val="0"/>
          <w:marTop w:val="0"/>
          <w:marBottom w:val="0"/>
          <w:divBdr>
            <w:top w:val="none" w:sz="0" w:space="0" w:color="auto"/>
            <w:left w:val="none" w:sz="0" w:space="0" w:color="auto"/>
            <w:bottom w:val="none" w:sz="0" w:space="0" w:color="auto"/>
            <w:right w:val="none" w:sz="0" w:space="0" w:color="auto"/>
          </w:divBdr>
        </w:div>
        <w:div w:id="975834315">
          <w:marLeft w:val="480"/>
          <w:marRight w:val="0"/>
          <w:marTop w:val="0"/>
          <w:marBottom w:val="0"/>
          <w:divBdr>
            <w:top w:val="none" w:sz="0" w:space="0" w:color="auto"/>
            <w:left w:val="none" w:sz="0" w:space="0" w:color="auto"/>
            <w:bottom w:val="none" w:sz="0" w:space="0" w:color="auto"/>
            <w:right w:val="none" w:sz="0" w:space="0" w:color="auto"/>
          </w:divBdr>
        </w:div>
        <w:div w:id="1021782292">
          <w:marLeft w:val="480"/>
          <w:marRight w:val="0"/>
          <w:marTop w:val="0"/>
          <w:marBottom w:val="0"/>
          <w:divBdr>
            <w:top w:val="none" w:sz="0" w:space="0" w:color="auto"/>
            <w:left w:val="none" w:sz="0" w:space="0" w:color="auto"/>
            <w:bottom w:val="none" w:sz="0" w:space="0" w:color="auto"/>
            <w:right w:val="none" w:sz="0" w:space="0" w:color="auto"/>
          </w:divBdr>
        </w:div>
        <w:div w:id="1099332673">
          <w:marLeft w:val="480"/>
          <w:marRight w:val="0"/>
          <w:marTop w:val="0"/>
          <w:marBottom w:val="0"/>
          <w:divBdr>
            <w:top w:val="none" w:sz="0" w:space="0" w:color="auto"/>
            <w:left w:val="none" w:sz="0" w:space="0" w:color="auto"/>
            <w:bottom w:val="none" w:sz="0" w:space="0" w:color="auto"/>
            <w:right w:val="none" w:sz="0" w:space="0" w:color="auto"/>
          </w:divBdr>
        </w:div>
        <w:div w:id="1207334876">
          <w:marLeft w:val="480"/>
          <w:marRight w:val="0"/>
          <w:marTop w:val="0"/>
          <w:marBottom w:val="0"/>
          <w:divBdr>
            <w:top w:val="none" w:sz="0" w:space="0" w:color="auto"/>
            <w:left w:val="none" w:sz="0" w:space="0" w:color="auto"/>
            <w:bottom w:val="none" w:sz="0" w:space="0" w:color="auto"/>
            <w:right w:val="none" w:sz="0" w:space="0" w:color="auto"/>
          </w:divBdr>
        </w:div>
        <w:div w:id="1207841120">
          <w:marLeft w:val="480"/>
          <w:marRight w:val="0"/>
          <w:marTop w:val="0"/>
          <w:marBottom w:val="0"/>
          <w:divBdr>
            <w:top w:val="none" w:sz="0" w:space="0" w:color="auto"/>
            <w:left w:val="none" w:sz="0" w:space="0" w:color="auto"/>
            <w:bottom w:val="none" w:sz="0" w:space="0" w:color="auto"/>
            <w:right w:val="none" w:sz="0" w:space="0" w:color="auto"/>
          </w:divBdr>
        </w:div>
        <w:div w:id="1219626630">
          <w:marLeft w:val="480"/>
          <w:marRight w:val="0"/>
          <w:marTop w:val="0"/>
          <w:marBottom w:val="0"/>
          <w:divBdr>
            <w:top w:val="none" w:sz="0" w:space="0" w:color="auto"/>
            <w:left w:val="none" w:sz="0" w:space="0" w:color="auto"/>
            <w:bottom w:val="none" w:sz="0" w:space="0" w:color="auto"/>
            <w:right w:val="none" w:sz="0" w:space="0" w:color="auto"/>
          </w:divBdr>
        </w:div>
        <w:div w:id="1277639112">
          <w:marLeft w:val="480"/>
          <w:marRight w:val="0"/>
          <w:marTop w:val="0"/>
          <w:marBottom w:val="0"/>
          <w:divBdr>
            <w:top w:val="none" w:sz="0" w:space="0" w:color="auto"/>
            <w:left w:val="none" w:sz="0" w:space="0" w:color="auto"/>
            <w:bottom w:val="none" w:sz="0" w:space="0" w:color="auto"/>
            <w:right w:val="none" w:sz="0" w:space="0" w:color="auto"/>
          </w:divBdr>
        </w:div>
        <w:div w:id="1287195270">
          <w:marLeft w:val="480"/>
          <w:marRight w:val="0"/>
          <w:marTop w:val="0"/>
          <w:marBottom w:val="0"/>
          <w:divBdr>
            <w:top w:val="none" w:sz="0" w:space="0" w:color="auto"/>
            <w:left w:val="none" w:sz="0" w:space="0" w:color="auto"/>
            <w:bottom w:val="none" w:sz="0" w:space="0" w:color="auto"/>
            <w:right w:val="none" w:sz="0" w:space="0" w:color="auto"/>
          </w:divBdr>
        </w:div>
        <w:div w:id="1318071494">
          <w:marLeft w:val="480"/>
          <w:marRight w:val="0"/>
          <w:marTop w:val="0"/>
          <w:marBottom w:val="0"/>
          <w:divBdr>
            <w:top w:val="none" w:sz="0" w:space="0" w:color="auto"/>
            <w:left w:val="none" w:sz="0" w:space="0" w:color="auto"/>
            <w:bottom w:val="none" w:sz="0" w:space="0" w:color="auto"/>
            <w:right w:val="none" w:sz="0" w:space="0" w:color="auto"/>
          </w:divBdr>
        </w:div>
        <w:div w:id="1333920928">
          <w:marLeft w:val="480"/>
          <w:marRight w:val="0"/>
          <w:marTop w:val="0"/>
          <w:marBottom w:val="0"/>
          <w:divBdr>
            <w:top w:val="none" w:sz="0" w:space="0" w:color="auto"/>
            <w:left w:val="none" w:sz="0" w:space="0" w:color="auto"/>
            <w:bottom w:val="none" w:sz="0" w:space="0" w:color="auto"/>
            <w:right w:val="none" w:sz="0" w:space="0" w:color="auto"/>
          </w:divBdr>
        </w:div>
        <w:div w:id="1334336389">
          <w:marLeft w:val="480"/>
          <w:marRight w:val="0"/>
          <w:marTop w:val="0"/>
          <w:marBottom w:val="0"/>
          <w:divBdr>
            <w:top w:val="none" w:sz="0" w:space="0" w:color="auto"/>
            <w:left w:val="none" w:sz="0" w:space="0" w:color="auto"/>
            <w:bottom w:val="none" w:sz="0" w:space="0" w:color="auto"/>
            <w:right w:val="none" w:sz="0" w:space="0" w:color="auto"/>
          </w:divBdr>
        </w:div>
        <w:div w:id="1374233737">
          <w:marLeft w:val="480"/>
          <w:marRight w:val="0"/>
          <w:marTop w:val="0"/>
          <w:marBottom w:val="0"/>
          <w:divBdr>
            <w:top w:val="none" w:sz="0" w:space="0" w:color="auto"/>
            <w:left w:val="none" w:sz="0" w:space="0" w:color="auto"/>
            <w:bottom w:val="none" w:sz="0" w:space="0" w:color="auto"/>
            <w:right w:val="none" w:sz="0" w:space="0" w:color="auto"/>
          </w:divBdr>
        </w:div>
        <w:div w:id="1383091112">
          <w:marLeft w:val="480"/>
          <w:marRight w:val="0"/>
          <w:marTop w:val="0"/>
          <w:marBottom w:val="0"/>
          <w:divBdr>
            <w:top w:val="none" w:sz="0" w:space="0" w:color="auto"/>
            <w:left w:val="none" w:sz="0" w:space="0" w:color="auto"/>
            <w:bottom w:val="none" w:sz="0" w:space="0" w:color="auto"/>
            <w:right w:val="none" w:sz="0" w:space="0" w:color="auto"/>
          </w:divBdr>
        </w:div>
        <w:div w:id="1500462229">
          <w:marLeft w:val="480"/>
          <w:marRight w:val="0"/>
          <w:marTop w:val="0"/>
          <w:marBottom w:val="0"/>
          <w:divBdr>
            <w:top w:val="none" w:sz="0" w:space="0" w:color="auto"/>
            <w:left w:val="none" w:sz="0" w:space="0" w:color="auto"/>
            <w:bottom w:val="none" w:sz="0" w:space="0" w:color="auto"/>
            <w:right w:val="none" w:sz="0" w:space="0" w:color="auto"/>
          </w:divBdr>
        </w:div>
        <w:div w:id="1516722897">
          <w:marLeft w:val="480"/>
          <w:marRight w:val="0"/>
          <w:marTop w:val="0"/>
          <w:marBottom w:val="0"/>
          <w:divBdr>
            <w:top w:val="none" w:sz="0" w:space="0" w:color="auto"/>
            <w:left w:val="none" w:sz="0" w:space="0" w:color="auto"/>
            <w:bottom w:val="none" w:sz="0" w:space="0" w:color="auto"/>
            <w:right w:val="none" w:sz="0" w:space="0" w:color="auto"/>
          </w:divBdr>
        </w:div>
        <w:div w:id="1587304416">
          <w:marLeft w:val="480"/>
          <w:marRight w:val="0"/>
          <w:marTop w:val="0"/>
          <w:marBottom w:val="0"/>
          <w:divBdr>
            <w:top w:val="none" w:sz="0" w:space="0" w:color="auto"/>
            <w:left w:val="none" w:sz="0" w:space="0" w:color="auto"/>
            <w:bottom w:val="none" w:sz="0" w:space="0" w:color="auto"/>
            <w:right w:val="none" w:sz="0" w:space="0" w:color="auto"/>
          </w:divBdr>
        </w:div>
        <w:div w:id="1681153403">
          <w:marLeft w:val="480"/>
          <w:marRight w:val="0"/>
          <w:marTop w:val="0"/>
          <w:marBottom w:val="0"/>
          <w:divBdr>
            <w:top w:val="none" w:sz="0" w:space="0" w:color="auto"/>
            <w:left w:val="none" w:sz="0" w:space="0" w:color="auto"/>
            <w:bottom w:val="none" w:sz="0" w:space="0" w:color="auto"/>
            <w:right w:val="none" w:sz="0" w:space="0" w:color="auto"/>
          </w:divBdr>
        </w:div>
        <w:div w:id="1682733479">
          <w:marLeft w:val="480"/>
          <w:marRight w:val="0"/>
          <w:marTop w:val="0"/>
          <w:marBottom w:val="0"/>
          <w:divBdr>
            <w:top w:val="none" w:sz="0" w:space="0" w:color="auto"/>
            <w:left w:val="none" w:sz="0" w:space="0" w:color="auto"/>
            <w:bottom w:val="none" w:sz="0" w:space="0" w:color="auto"/>
            <w:right w:val="none" w:sz="0" w:space="0" w:color="auto"/>
          </w:divBdr>
        </w:div>
        <w:div w:id="1818454795">
          <w:marLeft w:val="480"/>
          <w:marRight w:val="0"/>
          <w:marTop w:val="0"/>
          <w:marBottom w:val="0"/>
          <w:divBdr>
            <w:top w:val="none" w:sz="0" w:space="0" w:color="auto"/>
            <w:left w:val="none" w:sz="0" w:space="0" w:color="auto"/>
            <w:bottom w:val="none" w:sz="0" w:space="0" w:color="auto"/>
            <w:right w:val="none" w:sz="0" w:space="0" w:color="auto"/>
          </w:divBdr>
        </w:div>
        <w:div w:id="1837376006">
          <w:marLeft w:val="480"/>
          <w:marRight w:val="0"/>
          <w:marTop w:val="0"/>
          <w:marBottom w:val="0"/>
          <w:divBdr>
            <w:top w:val="none" w:sz="0" w:space="0" w:color="auto"/>
            <w:left w:val="none" w:sz="0" w:space="0" w:color="auto"/>
            <w:bottom w:val="none" w:sz="0" w:space="0" w:color="auto"/>
            <w:right w:val="none" w:sz="0" w:space="0" w:color="auto"/>
          </w:divBdr>
        </w:div>
        <w:div w:id="1946229039">
          <w:marLeft w:val="480"/>
          <w:marRight w:val="0"/>
          <w:marTop w:val="0"/>
          <w:marBottom w:val="0"/>
          <w:divBdr>
            <w:top w:val="none" w:sz="0" w:space="0" w:color="auto"/>
            <w:left w:val="none" w:sz="0" w:space="0" w:color="auto"/>
            <w:bottom w:val="none" w:sz="0" w:space="0" w:color="auto"/>
            <w:right w:val="none" w:sz="0" w:space="0" w:color="auto"/>
          </w:divBdr>
        </w:div>
        <w:div w:id="1996375082">
          <w:marLeft w:val="480"/>
          <w:marRight w:val="0"/>
          <w:marTop w:val="0"/>
          <w:marBottom w:val="0"/>
          <w:divBdr>
            <w:top w:val="none" w:sz="0" w:space="0" w:color="auto"/>
            <w:left w:val="none" w:sz="0" w:space="0" w:color="auto"/>
            <w:bottom w:val="none" w:sz="0" w:space="0" w:color="auto"/>
            <w:right w:val="none" w:sz="0" w:space="0" w:color="auto"/>
          </w:divBdr>
        </w:div>
        <w:div w:id="2003115210">
          <w:marLeft w:val="480"/>
          <w:marRight w:val="0"/>
          <w:marTop w:val="0"/>
          <w:marBottom w:val="0"/>
          <w:divBdr>
            <w:top w:val="none" w:sz="0" w:space="0" w:color="auto"/>
            <w:left w:val="none" w:sz="0" w:space="0" w:color="auto"/>
            <w:bottom w:val="none" w:sz="0" w:space="0" w:color="auto"/>
            <w:right w:val="none" w:sz="0" w:space="0" w:color="auto"/>
          </w:divBdr>
        </w:div>
      </w:divsChild>
    </w:div>
    <w:div w:id="321198885">
      <w:bodyDiv w:val="1"/>
      <w:marLeft w:val="0"/>
      <w:marRight w:val="0"/>
      <w:marTop w:val="0"/>
      <w:marBottom w:val="0"/>
      <w:divBdr>
        <w:top w:val="none" w:sz="0" w:space="0" w:color="auto"/>
        <w:left w:val="none" w:sz="0" w:space="0" w:color="auto"/>
        <w:bottom w:val="none" w:sz="0" w:space="0" w:color="auto"/>
        <w:right w:val="none" w:sz="0" w:space="0" w:color="auto"/>
      </w:divBdr>
      <w:divsChild>
        <w:div w:id="77988848">
          <w:marLeft w:val="480"/>
          <w:marRight w:val="0"/>
          <w:marTop w:val="0"/>
          <w:marBottom w:val="0"/>
          <w:divBdr>
            <w:top w:val="none" w:sz="0" w:space="0" w:color="auto"/>
            <w:left w:val="none" w:sz="0" w:space="0" w:color="auto"/>
            <w:bottom w:val="none" w:sz="0" w:space="0" w:color="auto"/>
            <w:right w:val="none" w:sz="0" w:space="0" w:color="auto"/>
          </w:divBdr>
        </w:div>
        <w:div w:id="133135069">
          <w:marLeft w:val="480"/>
          <w:marRight w:val="0"/>
          <w:marTop w:val="0"/>
          <w:marBottom w:val="0"/>
          <w:divBdr>
            <w:top w:val="none" w:sz="0" w:space="0" w:color="auto"/>
            <w:left w:val="none" w:sz="0" w:space="0" w:color="auto"/>
            <w:bottom w:val="none" w:sz="0" w:space="0" w:color="auto"/>
            <w:right w:val="none" w:sz="0" w:space="0" w:color="auto"/>
          </w:divBdr>
        </w:div>
        <w:div w:id="156388471">
          <w:marLeft w:val="480"/>
          <w:marRight w:val="0"/>
          <w:marTop w:val="0"/>
          <w:marBottom w:val="0"/>
          <w:divBdr>
            <w:top w:val="none" w:sz="0" w:space="0" w:color="auto"/>
            <w:left w:val="none" w:sz="0" w:space="0" w:color="auto"/>
            <w:bottom w:val="none" w:sz="0" w:space="0" w:color="auto"/>
            <w:right w:val="none" w:sz="0" w:space="0" w:color="auto"/>
          </w:divBdr>
        </w:div>
        <w:div w:id="210191915">
          <w:marLeft w:val="480"/>
          <w:marRight w:val="0"/>
          <w:marTop w:val="0"/>
          <w:marBottom w:val="0"/>
          <w:divBdr>
            <w:top w:val="none" w:sz="0" w:space="0" w:color="auto"/>
            <w:left w:val="none" w:sz="0" w:space="0" w:color="auto"/>
            <w:bottom w:val="none" w:sz="0" w:space="0" w:color="auto"/>
            <w:right w:val="none" w:sz="0" w:space="0" w:color="auto"/>
          </w:divBdr>
        </w:div>
        <w:div w:id="247542079">
          <w:marLeft w:val="480"/>
          <w:marRight w:val="0"/>
          <w:marTop w:val="0"/>
          <w:marBottom w:val="0"/>
          <w:divBdr>
            <w:top w:val="none" w:sz="0" w:space="0" w:color="auto"/>
            <w:left w:val="none" w:sz="0" w:space="0" w:color="auto"/>
            <w:bottom w:val="none" w:sz="0" w:space="0" w:color="auto"/>
            <w:right w:val="none" w:sz="0" w:space="0" w:color="auto"/>
          </w:divBdr>
        </w:div>
        <w:div w:id="276254948">
          <w:marLeft w:val="480"/>
          <w:marRight w:val="0"/>
          <w:marTop w:val="0"/>
          <w:marBottom w:val="0"/>
          <w:divBdr>
            <w:top w:val="none" w:sz="0" w:space="0" w:color="auto"/>
            <w:left w:val="none" w:sz="0" w:space="0" w:color="auto"/>
            <w:bottom w:val="none" w:sz="0" w:space="0" w:color="auto"/>
            <w:right w:val="none" w:sz="0" w:space="0" w:color="auto"/>
          </w:divBdr>
        </w:div>
        <w:div w:id="358433476">
          <w:marLeft w:val="480"/>
          <w:marRight w:val="0"/>
          <w:marTop w:val="0"/>
          <w:marBottom w:val="0"/>
          <w:divBdr>
            <w:top w:val="none" w:sz="0" w:space="0" w:color="auto"/>
            <w:left w:val="none" w:sz="0" w:space="0" w:color="auto"/>
            <w:bottom w:val="none" w:sz="0" w:space="0" w:color="auto"/>
            <w:right w:val="none" w:sz="0" w:space="0" w:color="auto"/>
          </w:divBdr>
        </w:div>
        <w:div w:id="382028404">
          <w:marLeft w:val="480"/>
          <w:marRight w:val="0"/>
          <w:marTop w:val="0"/>
          <w:marBottom w:val="0"/>
          <w:divBdr>
            <w:top w:val="none" w:sz="0" w:space="0" w:color="auto"/>
            <w:left w:val="none" w:sz="0" w:space="0" w:color="auto"/>
            <w:bottom w:val="none" w:sz="0" w:space="0" w:color="auto"/>
            <w:right w:val="none" w:sz="0" w:space="0" w:color="auto"/>
          </w:divBdr>
        </w:div>
        <w:div w:id="404226423">
          <w:marLeft w:val="480"/>
          <w:marRight w:val="0"/>
          <w:marTop w:val="0"/>
          <w:marBottom w:val="0"/>
          <w:divBdr>
            <w:top w:val="none" w:sz="0" w:space="0" w:color="auto"/>
            <w:left w:val="none" w:sz="0" w:space="0" w:color="auto"/>
            <w:bottom w:val="none" w:sz="0" w:space="0" w:color="auto"/>
            <w:right w:val="none" w:sz="0" w:space="0" w:color="auto"/>
          </w:divBdr>
        </w:div>
        <w:div w:id="493185314">
          <w:marLeft w:val="480"/>
          <w:marRight w:val="0"/>
          <w:marTop w:val="0"/>
          <w:marBottom w:val="0"/>
          <w:divBdr>
            <w:top w:val="none" w:sz="0" w:space="0" w:color="auto"/>
            <w:left w:val="none" w:sz="0" w:space="0" w:color="auto"/>
            <w:bottom w:val="none" w:sz="0" w:space="0" w:color="auto"/>
            <w:right w:val="none" w:sz="0" w:space="0" w:color="auto"/>
          </w:divBdr>
        </w:div>
        <w:div w:id="548566929">
          <w:marLeft w:val="480"/>
          <w:marRight w:val="0"/>
          <w:marTop w:val="0"/>
          <w:marBottom w:val="0"/>
          <w:divBdr>
            <w:top w:val="none" w:sz="0" w:space="0" w:color="auto"/>
            <w:left w:val="none" w:sz="0" w:space="0" w:color="auto"/>
            <w:bottom w:val="none" w:sz="0" w:space="0" w:color="auto"/>
            <w:right w:val="none" w:sz="0" w:space="0" w:color="auto"/>
          </w:divBdr>
        </w:div>
        <w:div w:id="553976432">
          <w:marLeft w:val="480"/>
          <w:marRight w:val="0"/>
          <w:marTop w:val="0"/>
          <w:marBottom w:val="0"/>
          <w:divBdr>
            <w:top w:val="none" w:sz="0" w:space="0" w:color="auto"/>
            <w:left w:val="none" w:sz="0" w:space="0" w:color="auto"/>
            <w:bottom w:val="none" w:sz="0" w:space="0" w:color="auto"/>
            <w:right w:val="none" w:sz="0" w:space="0" w:color="auto"/>
          </w:divBdr>
        </w:div>
        <w:div w:id="566306190">
          <w:marLeft w:val="480"/>
          <w:marRight w:val="0"/>
          <w:marTop w:val="0"/>
          <w:marBottom w:val="0"/>
          <w:divBdr>
            <w:top w:val="none" w:sz="0" w:space="0" w:color="auto"/>
            <w:left w:val="none" w:sz="0" w:space="0" w:color="auto"/>
            <w:bottom w:val="none" w:sz="0" w:space="0" w:color="auto"/>
            <w:right w:val="none" w:sz="0" w:space="0" w:color="auto"/>
          </w:divBdr>
        </w:div>
        <w:div w:id="588344133">
          <w:marLeft w:val="480"/>
          <w:marRight w:val="0"/>
          <w:marTop w:val="0"/>
          <w:marBottom w:val="0"/>
          <w:divBdr>
            <w:top w:val="none" w:sz="0" w:space="0" w:color="auto"/>
            <w:left w:val="none" w:sz="0" w:space="0" w:color="auto"/>
            <w:bottom w:val="none" w:sz="0" w:space="0" w:color="auto"/>
            <w:right w:val="none" w:sz="0" w:space="0" w:color="auto"/>
          </w:divBdr>
        </w:div>
        <w:div w:id="622426965">
          <w:marLeft w:val="480"/>
          <w:marRight w:val="0"/>
          <w:marTop w:val="0"/>
          <w:marBottom w:val="0"/>
          <w:divBdr>
            <w:top w:val="none" w:sz="0" w:space="0" w:color="auto"/>
            <w:left w:val="none" w:sz="0" w:space="0" w:color="auto"/>
            <w:bottom w:val="none" w:sz="0" w:space="0" w:color="auto"/>
            <w:right w:val="none" w:sz="0" w:space="0" w:color="auto"/>
          </w:divBdr>
        </w:div>
        <w:div w:id="673218299">
          <w:marLeft w:val="480"/>
          <w:marRight w:val="0"/>
          <w:marTop w:val="0"/>
          <w:marBottom w:val="0"/>
          <w:divBdr>
            <w:top w:val="none" w:sz="0" w:space="0" w:color="auto"/>
            <w:left w:val="none" w:sz="0" w:space="0" w:color="auto"/>
            <w:bottom w:val="none" w:sz="0" w:space="0" w:color="auto"/>
            <w:right w:val="none" w:sz="0" w:space="0" w:color="auto"/>
          </w:divBdr>
        </w:div>
        <w:div w:id="760834538">
          <w:marLeft w:val="480"/>
          <w:marRight w:val="0"/>
          <w:marTop w:val="0"/>
          <w:marBottom w:val="0"/>
          <w:divBdr>
            <w:top w:val="none" w:sz="0" w:space="0" w:color="auto"/>
            <w:left w:val="none" w:sz="0" w:space="0" w:color="auto"/>
            <w:bottom w:val="none" w:sz="0" w:space="0" w:color="auto"/>
            <w:right w:val="none" w:sz="0" w:space="0" w:color="auto"/>
          </w:divBdr>
        </w:div>
        <w:div w:id="763648570">
          <w:marLeft w:val="480"/>
          <w:marRight w:val="0"/>
          <w:marTop w:val="0"/>
          <w:marBottom w:val="0"/>
          <w:divBdr>
            <w:top w:val="none" w:sz="0" w:space="0" w:color="auto"/>
            <w:left w:val="none" w:sz="0" w:space="0" w:color="auto"/>
            <w:bottom w:val="none" w:sz="0" w:space="0" w:color="auto"/>
            <w:right w:val="none" w:sz="0" w:space="0" w:color="auto"/>
          </w:divBdr>
        </w:div>
        <w:div w:id="866258126">
          <w:marLeft w:val="480"/>
          <w:marRight w:val="0"/>
          <w:marTop w:val="0"/>
          <w:marBottom w:val="0"/>
          <w:divBdr>
            <w:top w:val="none" w:sz="0" w:space="0" w:color="auto"/>
            <w:left w:val="none" w:sz="0" w:space="0" w:color="auto"/>
            <w:bottom w:val="none" w:sz="0" w:space="0" w:color="auto"/>
            <w:right w:val="none" w:sz="0" w:space="0" w:color="auto"/>
          </w:divBdr>
        </w:div>
        <w:div w:id="914629886">
          <w:marLeft w:val="480"/>
          <w:marRight w:val="0"/>
          <w:marTop w:val="0"/>
          <w:marBottom w:val="0"/>
          <w:divBdr>
            <w:top w:val="none" w:sz="0" w:space="0" w:color="auto"/>
            <w:left w:val="none" w:sz="0" w:space="0" w:color="auto"/>
            <w:bottom w:val="none" w:sz="0" w:space="0" w:color="auto"/>
            <w:right w:val="none" w:sz="0" w:space="0" w:color="auto"/>
          </w:divBdr>
        </w:div>
        <w:div w:id="939483401">
          <w:marLeft w:val="480"/>
          <w:marRight w:val="0"/>
          <w:marTop w:val="0"/>
          <w:marBottom w:val="0"/>
          <w:divBdr>
            <w:top w:val="none" w:sz="0" w:space="0" w:color="auto"/>
            <w:left w:val="none" w:sz="0" w:space="0" w:color="auto"/>
            <w:bottom w:val="none" w:sz="0" w:space="0" w:color="auto"/>
            <w:right w:val="none" w:sz="0" w:space="0" w:color="auto"/>
          </w:divBdr>
        </w:div>
        <w:div w:id="997807756">
          <w:marLeft w:val="480"/>
          <w:marRight w:val="0"/>
          <w:marTop w:val="0"/>
          <w:marBottom w:val="0"/>
          <w:divBdr>
            <w:top w:val="none" w:sz="0" w:space="0" w:color="auto"/>
            <w:left w:val="none" w:sz="0" w:space="0" w:color="auto"/>
            <w:bottom w:val="none" w:sz="0" w:space="0" w:color="auto"/>
            <w:right w:val="none" w:sz="0" w:space="0" w:color="auto"/>
          </w:divBdr>
        </w:div>
        <w:div w:id="1040401954">
          <w:marLeft w:val="480"/>
          <w:marRight w:val="0"/>
          <w:marTop w:val="0"/>
          <w:marBottom w:val="0"/>
          <w:divBdr>
            <w:top w:val="none" w:sz="0" w:space="0" w:color="auto"/>
            <w:left w:val="none" w:sz="0" w:space="0" w:color="auto"/>
            <w:bottom w:val="none" w:sz="0" w:space="0" w:color="auto"/>
            <w:right w:val="none" w:sz="0" w:space="0" w:color="auto"/>
          </w:divBdr>
        </w:div>
        <w:div w:id="1101991811">
          <w:marLeft w:val="480"/>
          <w:marRight w:val="0"/>
          <w:marTop w:val="0"/>
          <w:marBottom w:val="0"/>
          <w:divBdr>
            <w:top w:val="none" w:sz="0" w:space="0" w:color="auto"/>
            <w:left w:val="none" w:sz="0" w:space="0" w:color="auto"/>
            <w:bottom w:val="none" w:sz="0" w:space="0" w:color="auto"/>
            <w:right w:val="none" w:sz="0" w:space="0" w:color="auto"/>
          </w:divBdr>
        </w:div>
        <w:div w:id="1130393717">
          <w:marLeft w:val="480"/>
          <w:marRight w:val="0"/>
          <w:marTop w:val="0"/>
          <w:marBottom w:val="0"/>
          <w:divBdr>
            <w:top w:val="none" w:sz="0" w:space="0" w:color="auto"/>
            <w:left w:val="none" w:sz="0" w:space="0" w:color="auto"/>
            <w:bottom w:val="none" w:sz="0" w:space="0" w:color="auto"/>
            <w:right w:val="none" w:sz="0" w:space="0" w:color="auto"/>
          </w:divBdr>
        </w:div>
        <w:div w:id="1155030602">
          <w:marLeft w:val="480"/>
          <w:marRight w:val="0"/>
          <w:marTop w:val="0"/>
          <w:marBottom w:val="0"/>
          <w:divBdr>
            <w:top w:val="none" w:sz="0" w:space="0" w:color="auto"/>
            <w:left w:val="none" w:sz="0" w:space="0" w:color="auto"/>
            <w:bottom w:val="none" w:sz="0" w:space="0" w:color="auto"/>
            <w:right w:val="none" w:sz="0" w:space="0" w:color="auto"/>
          </w:divBdr>
        </w:div>
        <w:div w:id="1245726525">
          <w:marLeft w:val="480"/>
          <w:marRight w:val="0"/>
          <w:marTop w:val="0"/>
          <w:marBottom w:val="0"/>
          <w:divBdr>
            <w:top w:val="none" w:sz="0" w:space="0" w:color="auto"/>
            <w:left w:val="none" w:sz="0" w:space="0" w:color="auto"/>
            <w:bottom w:val="none" w:sz="0" w:space="0" w:color="auto"/>
            <w:right w:val="none" w:sz="0" w:space="0" w:color="auto"/>
          </w:divBdr>
        </w:div>
        <w:div w:id="1257708013">
          <w:marLeft w:val="480"/>
          <w:marRight w:val="0"/>
          <w:marTop w:val="0"/>
          <w:marBottom w:val="0"/>
          <w:divBdr>
            <w:top w:val="none" w:sz="0" w:space="0" w:color="auto"/>
            <w:left w:val="none" w:sz="0" w:space="0" w:color="auto"/>
            <w:bottom w:val="none" w:sz="0" w:space="0" w:color="auto"/>
            <w:right w:val="none" w:sz="0" w:space="0" w:color="auto"/>
          </w:divBdr>
        </w:div>
        <w:div w:id="1315912236">
          <w:marLeft w:val="480"/>
          <w:marRight w:val="0"/>
          <w:marTop w:val="0"/>
          <w:marBottom w:val="0"/>
          <w:divBdr>
            <w:top w:val="none" w:sz="0" w:space="0" w:color="auto"/>
            <w:left w:val="none" w:sz="0" w:space="0" w:color="auto"/>
            <w:bottom w:val="none" w:sz="0" w:space="0" w:color="auto"/>
            <w:right w:val="none" w:sz="0" w:space="0" w:color="auto"/>
          </w:divBdr>
        </w:div>
        <w:div w:id="1385324869">
          <w:marLeft w:val="480"/>
          <w:marRight w:val="0"/>
          <w:marTop w:val="0"/>
          <w:marBottom w:val="0"/>
          <w:divBdr>
            <w:top w:val="none" w:sz="0" w:space="0" w:color="auto"/>
            <w:left w:val="none" w:sz="0" w:space="0" w:color="auto"/>
            <w:bottom w:val="none" w:sz="0" w:space="0" w:color="auto"/>
            <w:right w:val="none" w:sz="0" w:space="0" w:color="auto"/>
          </w:divBdr>
        </w:div>
        <w:div w:id="1423455632">
          <w:marLeft w:val="480"/>
          <w:marRight w:val="0"/>
          <w:marTop w:val="0"/>
          <w:marBottom w:val="0"/>
          <w:divBdr>
            <w:top w:val="none" w:sz="0" w:space="0" w:color="auto"/>
            <w:left w:val="none" w:sz="0" w:space="0" w:color="auto"/>
            <w:bottom w:val="none" w:sz="0" w:space="0" w:color="auto"/>
            <w:right w:val="none" w:sz="0" w:space="0" w:color="auto"/>
          </w:divBdr>
        </w:div>
        <w:div w:id="1431656226">
          <w:marLeft w:val="480"/>
          <w:marRight w:val="0"/>
          <w:marTop w:val="0"/>
          <w:marBottom w:val="0"/>
          <w:divBdr>
            <w:top w:val="none" w:sz="0" w:space="0" w:color="auto"/>
            <w:left w:val="none" w:sz="0" w:space="0" w:color="auto"/>
            <w:bottom w:val="none" w:sz="0" w:space="0" w:color="auto"/>
            <w:right w:val="none" w:sz="0" w:space="0" w:color="auto"/>
          </w:divBdr>
        </w:div>
        <w:div w:id="1455712480">
          <w:marLeft w:val="480"/>
          <w:marRight w:val="0"/>
          <w:marTop w:val="0"/>
          <w:marBottom w:val="0"/>
          <w:divBdr>
            <w:top w:val="none" w:sz="0" w:space="0" w:color="auto"/>
            <w:left w:val="none" w:sz="0" w:space="0" w:color="auto"/>
            <w:bottom w:val="none" w:sz="0" w:space="0" w:color="auto"/>
            <w:right w:val="none" w:sz="0" w:space="0" w:color="auto"/>
          </w:divBdr>
        </w:div>
        <w:div w:id="1527792781">
          <w:marLeft w:val="480"/>
          <w:marRight w:val="0"/>
          <w:marTop w:val="0"/>
          <w:marBottom w:val="0"/>
          <w:divBdr>
            <w:top w:val="none" w:sz="0" w:space="0" w:color="auto"/>
            <w:left w:val="none" w:sz="0" w:space="0" w:color="auto"/>
            <w:bottom w:val="none" w:sz="0" w:space="0" w:color="auto"/>
            <w:right w:val="none" w:sz="0" w:space="0" w:color="auto"/>
          </w:divBdr>
        </w:div>
        <w:div w:id="1555774984">
          <w:marLeft w:val="480"/>
          <w:marRight w:val="0"/>
          <w:marTop w:val="0"/>
          <w:marBottom w:val="0"/>
          <w:divBdr>
            <w:top w:val="none" w:sz="0" w:space="0" w:color="auto"/>
            <w:left w:val="none" w:sz="0" w:space="0" w:color="auto"/>
            <w:bottom w:val="none" w:sz="0" w:space="0" w:color="auto"/>
            <w:right w:val="none" w:sz="0" w:space="0" w:color="auto"/>
          </w:divBdr>
        </w:div>
        <w:div w:id="1602763835">
          <w:marLeft w:val="480"/>
          <w:marRight w:val="0"/>
          <w:marTop w:val="0"/>
          <w:marBottom w:val="0"/>
          <w:divBdr>
            <w:top w:val="none" w:sz="0" w:space="0" w:color="auto"/>
            <w:left w:val="none" w:sz="0" w:space="0" w:color="auto"/>
            <w:bottom w:val="none" w:sz="0" w:space="0" w:color="auto"/>
            <w:right w:val="none" w:sz="0" w:space="0" w:color="auto"/>
          </w:divBdr>
        </w:div>
        <w:div w:id="1634600780">
          <w:marLeft w:val="480"/>
          <w:marRight w:val="0"/>
          <w:marTop w:val="0"/>
          <w:marBottom w:val="0"/>
          <w:divBdr>
            <w:top w:val="none" w:sz="0" w:space="0" w:color="auto"/>
            <w:left w:val="none" w:sz="0" w:space="0" w:color="auto"/>
            <w:bottom w:val="none" w:sz="0" w:space="0" w:color="auto"/>
            <w:right w:val="none" w:sz="0" w:space="0" w:color="auto"/>
          </w:divBdr>
        </w:div>
        <w:div w:id="1699700259">
          <w:marLeft w:val="480"/>
          <w:marRight w:val="0"/>
          <w:marTop w:val="0"/>
          <w:marBottom w:val="0"/>
          <w:divBdr>
            <w:top w:val="none" w:sz="0" w:space="0" w:color="auto"/>
            <w:left w:val="none" w:sz="0" w:space="0" w:color="auto"/>
            <w:bottom w:val="none" w:sz="0" w:space="0" w:color="auto"/>
            <w:right w:val="none" w:sz="0" w:space="0" w:color="auto"/>
          </w:divBdr>
        </w:div>
        <w:div w:id="1746031138">
          <w:marLeft w:val="480"/>
          <w:marRight w:val="0"/>
          <w:marTop w:val="0"/>
          <w:marBottom w:val="0"/>
          <w:divBdr>
            <w:top w:val="none" w:sz="0" w:space="0" w:color="auto"/>
            <w:left w:val="none" w:sz="0" w:space="0" w:color="auto"/>
            <w:bottom w:val="none" w:sz="0" w:space="0" w:color="auto"/>
            <w:right w:val="none" w:sz="0" w:space="0" w:color="auto"/>
          </w:divBdr>
        </w:div>
        <w:div w:id="1798839728">
          <w:marLeft w:val="480"/>
          <w:marRight w:val="0"/>
          <w:marTop w:val="0"/>
          <w:marBottom w:val="0"/>
          <w:divBdr>
            <w:top w:val="none" w:sz="0" w:space="0" w:color="auto"/>
            <w:left w:val="none" w:sz="0" w:space="0" w:color="auto"/>
            <w:bottom w:val="none" w:sz="0" w:space="0" w:color="auto"/>
            <w:right w:val="none" w:sz="0" w:space="0" w:color="auto"/>
          </w:divBdr>
        </w:div>
        <w:div w:id="1818567840">
          <w:marLeft w:val="480"/>
          <w:marRight w:val="0"/>
          <w:marTop w:val="0"/>
          <w:marBottom w:val="0"/>
          <w:divBdr>
            <w:top w:val="none" w:sz="0" w:space="0" w:color="auto"/>
            <w:left w:val="none" w:sz="0" w:space="0" w:color="auto"/>
            <w:bottom w:val="none" w:sz="0" w:space="0" w:color="auto"/>
            <w:right w:val="none" w:sz="0" w:space="0" w:color="auto"/>
          </w:divBdr>
        </w:div>
        <w:div w:id="1853833430">
          <w:marLeft w:val="480"/>
          <w:marRight w:val="0"/>
          <w:marTop w:val="0"/>
          <w:marBottom w:val="0"/>
          <w:divBdr>
            <w:top w:val="none" w:sz="0" w:space="0" w:color="auto"/>
            <w:left w:val="none" w:sz="0" w:space="0" w:color="auto"/>
            <w:bottom w:val="none" w:sz="0" w:space="0" w:color="auto"/>
            <w:right w:val="none" w:sz="0" w:space="0" w:color="auto"/>
          </w:divBdr>
        </w:div>
        <w:div w:id="1930388999">
          <w:marLeft w:val="480"/>
          <w:marRight w:val="0"/>
          <w:marTop w:val="0"/>
          <w:marBottom w:val="0"/>
          <w:divBdr>
            <w:top w:val="none" w:sz="0" w:space="0" w:color="auto"/>
            <w:left w:val="none" w:sz="0" w:space="0" w:color="auto"/>
            <w:bottom w:val="none" w:sz="0" w:space="0" w:color="auto"/>
            <w:right w:val="none" w:sz="0" w:space="0" w:color="auto"/>
          </w:divBdr>
        </w:div>
        <w:div w:id="2087874280">
          <w:marLeft w:val="480"/>
          <w:marRight w:val="0"/>
          <w:marTop w:val="0"/>
          <w:marBottom w:val="0"/>
          <w:divBdr>
            <w:top w:val="none" w:sz="0" w:space="0" w:color="auto"/>
            <w:left w:val="none" w:sz="0" w:space="0" w:color="auto"/>
            <w:bottom w:val="none" w:sz="0" w:space="0" w:color="auto"/>
            <w:right w:val="none" w:sz="0" w:space="0" w:color="auto"/>
          </w:divBdr>
        </w:div>
        <w:div w:id="2121760409">
          <w:marLeft w:val="480"/>
          <w:marRight w:val="0"/>
          <w:marTop w:val="0"/>
          <w:marBottom w:val="0"/>
          <w:divBdr>
            <w:top w:val="none" w:sz="0" w:space="0" w:color="auto"/>
            <w:left w:val="none" w:sz="0" w:space="0" w:color="auto"/>
            <w:bottom w:val="none" w:sz="0" w:space="0" w:color="auto"/>
            <w:right w:val="none" w:sz="0" w:space="0" w:color="auto"/>
          </w:divBdr>
        </w:div>
      </w:divsChild>
    </w:div>
    <w:div w:id="327370457">
      <w:bodyDiv w:val="1"/>
      <w:marLeft w:val="0"/>
      <w:marRight w:val="0"/>
      <w:marTop w:val="0"/>
      <w:marBottom w:val="0"/>
      <w:divBdr>
        <w:top w:val="none" w:sz="0" w:space="0" w:color="auto"/>
        <w:left w:val="none" w:sz="0" w:space="0" w:color="auto"/>
        <w:bottom w:val="none" w:sz="0" w:space="0" w:color="auto"/>
        <w:right w:val="none" w:sz="0" w:space="0" w:color="auto"/>
      </w:divBdr>
    </w:div>
    <w:div w:id="333264267">
      <w:bodyDiv w:val="1"/>
      <w:marLeft w:val="0"/>
      <w:marRight w:val="0"/>
      <w:marTop w:val="0"/>
      <w:marBottom w:val="0"/>
      <w:divBdr>
        <w:top w:val="none" w:sz="0" w:space="0" w:color="auto"/>
        <w:left w:val="none" w:sz="0" w:space="0" w:color="auto"/>
        <w:bottom w:val="none" w:sz="0" w:space="0" w:color="auto"/>
        <w:right w:val="none" w:sz="0" w:space="0" w:color="auto"/>
      </w:divBdr>
      <w:divsChild>
        <w:div w:id="8799613">
          <w:marLeft w:val="480"/>
          <w:marRight w:val="0"/>
          <w:marTop w:val="0"/>
          <w:marBottom w:val="0"/>
          <w:divBdr>
            <w:top w:val="none" w:sz="0" w:space="0" w:color="auto"/>
            <w:left w:val="none" w:sz="0" w:space="0" w:color="auto"/>
            <w:bottom w:val="none" w:sz="0" w:space="0" w:color="auto"/>
            <w:right w:val="none" w:sz="0" w:space="0" w:color="auto"/>
          </w:divBdr>
        </w:div>
        <w:div w:id="55710419">
          <w:marLeft w:val="480"/>
          <w:marRight w:val="0"/>
          <w:marTop w:val="0"/>
          <w:marBottom w:val="0"/>
          <w:divBdr>
            <w:top w:val="none" w:sz="0" w:space="0" w:color="auto"/>
            <w:left w:val="none" w:sz="0" w:space="0" w:color="auto"/>
            <w:bottom w:val="none" w:sz="0" w:space="0" w:color="auto"/>
            <w:right w:val="none" w:sz="0" w:space="0" w:color="auto"/>
          </w:divBdr>
        </w:div>
        <w:div w:id="92211072">
          <w:marLeft w:val="480"/>
          <w:marRight w:val="0"/>
          <w:marTop w:val="0"/>
          <w:marBottom w:val="0"/>
          <w:divBdr>
            <w:top w:val="none" w:sz="0" w:space="0" w:color="auto"/>
            <w:left w:val="none" w:sz="0" w:space="0" w:color="auto"/>
            <w:bottom w:val="none" w:sz="0" w:space="0" w:color="auto"/>
            <w:right w:val="none" w:sz="0" w:space="0" w:color="auto"/>
          </w:divBdr>
        </w:div>
        <w:div w:id="118692601">
          <w:marLeft w:val="480"/>
          <w:marRight w:val="0"/>
          <w:marTop w:val="0"/>
          <w:marBottom w:val="0"/>
          <w:divBdr>
            <w:top w:val="none" w:sz="0" w:space="0" w:color="auto"/>
            <w:left w:val="none" w:sz="0" w:space="0" w:color="auto"/>
            <w:bottom w:val="none" w:sz="0" w:space="0" w:color="auto"/>
            <w:right w:val="none" w:sz="0" w:space="0" w:color="auto"/>
          </w:divBdr>
        </w:div>
        <w:div w:id="121268719">
          <w:marLeft w:val="480"/>
          <w:marRight w:val="0"/>
          <w:marTop w:val="0"/>
          <w:marBottom w:val="0"/>
          <w:divBdr>
            <w:top w:val="none" w:sz="0" w:space="0" w:color="auto"/>
            <w:left w:val="none" w:sz="0" w:space="0" w:color="auto"/>
            <w:bottom w:val="none" w:sz="0" w:space="0" w:color="auto"/>
            <w:right w:val="none" w:sz="0" w:space="0" w:color="auto"/>
          </w:divBdr>
        </w:div>
        <w:div w:id="122773007">
          <w:marLeft w:val="480"/>
          <w:marRight w:val="0"/>
          <w:marTop w:val="0"/>
          <w:marBottom w:val="0"/>
          <w:divBdr>
            <w:top w:val="none" w:sz="0" w:space="0" w:color="auto"/>
            <w:left w:val="none" w:sz="0" w:space="0" w:color="auto"/>
            <w:bottom w:val="none" w:sz="0" w:space="0" w:color="auto"/>
            <w:right w:val="none" w:sz="0" w:space="0" w:color="auto"/>
          </w:divBdr>
        </w:div>
        <w:div w:id="224997796">
          <w:marLeft w:val="480"/>
          <w:marRight w:val="0"/>
          <w:marTop w:val="0"/>
          <w:marBottom w:val="0"/>
          <w:divBdr>
            <w:top w:val="none" w:sz="0" w:space="0" w:color="auto"/>
            <w:left w:val="none" w:sz="0" w:space="0" w:color="auto"/>
            <w:bottom w:val="none" w:sz="0" w:space="0" w:color="auto"/>
            <w:right w:val="none" w:sz="0" w:space="0" w:color="auto"/>
          </w:divBdr>
        </w:div>
        <w:div w:id="315764920">
          <w:marLeft w:val="480"/>
          <w:marRight w:val="0"/>
          <w:marTop w:val="0"/>
          <w:marBottom w:val="0"/>
          <w:divBdr>
            <w:top w:val="none" w:sz="0" w:space="0" w:color="auto"/>
            <w:left w:val="none" w:sz="0" w:space="0" w:color="auto"/>
            <w:bottom w:val="none" w:sz="0" w:space="0" w:color="auto"/>
            <w:right w:val="none" w:sz="0" w:space="0" w:color="auto"/>
          </w:divBdr>
        </w:div>
        <w:div w:id="353460944">
          <w:marLeft w:val="480"/>
          <w:marRight w:val="0"/>
          <w:marTop w:val="0"/>
          <w:marBottom w:val="0"/>
          <w:divBdr>
            <w:top w:val="none" w:sz="0" w:space="0" w:color="auto"/>
            <w:left w:val="none" w:sz="0" w:space="0" w:color="auto"/>
            <w:bottom w:val="none" w:sz="0" w:space="0" w:color="auto"/>
            <w:right w:val="none" w:sz="0" w:space="0" w:color="auto"/>
          </w:divBdr>
        </w:div>
        <w:div w:id="383986464">
          <w:marLeft w:val="480"/>
          <w:marRight w:val="0"/>
          <w:marTop w:val="0"/>
          <w:marBottom w:val="0"/>
          <w:divBdr>
            <w:top w:val="none" w:sz="0" w:space="0" w:color="auto"/>
            <w:left w:val="none" w:sz="0" w:space="0" w:color="auto"/>
            <w:bottom w:val="none" w:sz="0" w:space="0" w:color="auto"/>
            <w:right w:val="none" w:sz="0" w:space="0" w:color="auto"/>
          </w:divBdr>
        </w:div>
        <w:div w:id="442189397">
          <w:marLeft w:val="480"/>
          <w:marRight w:val="0"/>
          <w:marTop w:val="0"/>
          <w:marBottom w:val="0"/>
          <w:divBdr>
            <w:top w:val="none" w:sz="0" w:space="0" w:color="auto"/>
            <w:left w:val="none" w:sz="0" w:space="0" w:color="auto"/>
            <w:bottom w:val="none" w:sz="0" w:space="0" w:color="auto"/>
            <w:right w:val="none" w:sz="0" w:space="0" w:color="auto"/>
          </w:divBdr>
        </w:div>
        <w:div w:id="453207809">
          <w:marLeft w:val="480"/>
          <w:marRight w:val="0"/>
          <w:marTop w:val="0"/>
          <w:marBottom w:val="0"/>
          <w:divBdr>
            <w:top w:val="none" w:sz="0" w:space="0" w:color="auto"/>
            <w:left w:val="none" w:sz="0" w:space="0" w:color="auto"/>
            <w:bottom w:val="none" w:sz="0" w:space="0" w:color="auto"/>
            <w:right w:val="none" w:sz="0" w:space="0" w:color="auto"/>
          </w:divBdr>
        </w:div>
        <w:div w:id="471406167">
          <w:marLeft w:val="480"/>
          <w:marRight w:val="0"/>
          <w:marTop w:val="0"/>
          <w:marBottom w:val="0"/>
          <w:divBdr>
            <w:top w:val="none" w:sz="0" w:space="0" w:color="auto"/>
            <w:left w:val="none" w:sz="0" w:space="0" w:color="auto"/>
            <w:bottom w:val="none" w:sz="0" w:space="0" w:color="auto"/>
            <w:right w:val="none" w:sz="0" w:space="0" w:color="auto"/>
          </w:divBdr>
        </w:div>
        <w:div w:id="518081564">
          <w:marLeft w:val="480"/>
          <w:marRight w:val="0"/>
          <w:marTop w:val="0"/>
          <w:marBottom w:val="0"/>
          <w:divBdr>
            <w:top w:val="none" w:sz="0" w:space="0" w:color="auto"/>
            <w:left w:val="none" w:sz="0" w:space="0" w:color="auto"/>
            <w:bottom w:val="none" w:sz="0" w:space="0" w:color="auto"/>
            <w:right w:val="none" w:sz="0" w:space="0" w:color="auto"/>
          </w:divBdr>
        </w:div>
        <w:div w:id="523633506">
          <w:marLeft w:val="480"/>
          <w:marRight w:val="0"/>
          <w:marTop w:val="0"/>
          <w:marBottom w:val="0"/>
          <w:divBdr>
            <w:top w:val="none" w:sz="0" w:space="0" w:color="auto"/>
            <w:left w:val="none" w:sz="0" w:space="0" w:color="auto"/>
            <w:bottom w:val="none" w:sz="0" w:space="0" w:color="auto"/>
            <w:right w:val="none" w:sz="0" w:space="0" w:color="auto"/>
          </w:divBdr>
        </w:div>
        <w:div w:id="645234025">
          <w:marLeft w:val="480"/>
          <w:marRight w:val="0"/>
          <w:marTop w:val="0"/>
          <w:marBottom w:val="0"/>
          <w:divBdr>
            <w:top w:val="none" w:sz="0" w:space="0" w:color="auto"/>
            <w:left w:val="none" w:sz="0" w:space="0" w:color="auto"/>
            <w:bottom w:val="none" w:sz="0" w:space="0" w:color="auto"/>
            <w:right w:val="none" w:sz="0" w:space="0" w:color="auto"/>
          </w:divBdr>
        </w:div>
        <w:div w:id="703604270">
          <w:marLeft w:val="480"/>
          <w:marRight w:val="0"/>
          <w:marTop w:val="0"/>
          <w:marBottom w:val="0"/>
          <w:divBdr>
            <w:top w:val="none" w:sz="0" w:space="0" w:color="auto"/>
            <w:left w:val="none" w:sz="0" w:space="0" w:color="auto"/>
            <w:bottom w:val="none" w:sz="0" w:space="0" w:color="auto"/>
            <w:right w:val="none" w:sz="0" w:space="0" w:color="auto"/>
          </w:divBdr>
        </w:div>
        <w:div w:id="777332927">
          <w:marLeft w:val="480"/>
          <w:marRight w:val="0"/>
          <w:marTop w:val="0"/>
          <w:marBottom w:val="0"/>
          <w:divBdr>
            <w:top w:val="none" w:sz="0" w:space="0" w:color="auto"/>
            <w:left w:val="none" w:sz="0" w:space="0" w:color="auto"/>
            <w:bottom w:val="none" w:sz="0" w:space="0" w:color="auto"/>
            <w:right w:val="none" w:sz="0" w:space="0" w:color="auto"/>
          </w:divBdr>
        </w:div>
        <w:div w:id="804083003">
          <w:marLeft w:val="480"/>
          <w:marRight w:val="0"/>
          <w:marTop w:val="0"/>
          <w:marBottom w:val="0"/>
          <w:divBdr>
            <w:top w:val="none" w:sz="0" w:space="0" w:color="auto"/>
            <w:left w:val="none" w:sz="0" w:space="0" w:color="auto"/>
            <w:bottom w:val="none" w:sz="0" w:space="0" w:color="auto"/>
            <w:right w:val="none" w:sz="0" w:space="0" w:color="auto"/>
          </w:divBdr>
        </w:div>
        <w:div w:id="874123151">
          <w:marLeft w:val="480"/>
          <w:marRight w:val="0"/>
          <w:marTop w:val="0"/>
          <w:marBottom w:val="0"/>
          <w:divBdr>
            <w:top w:val="none" w:sz="0" w:space="0" w:color="auto"/>
            <w:left w:val="none" w:sz="0" w:space="0" w:color="auto"/>
            <w:bottom w:val="none" w:sz="0" w:space="0" w:color="auto"/>
            <w:right w:val="none" w:sz="0" w:space="0" w:color="auto"/>
          </w:divBdr>
        </w:div>
        <w:div w:id="883249924">
          <w:marLeft w:val="480"/>
          <w:marRight w:val="0"/>
          <w:marTop w:val="0"/>
          <w:marBottom w:val="0"/>
          <w:divBdr>
            <w:top w:val="none" w:sz="0" w:space="0" w:color="auto"/>
            <w:left w:val="none" w:sz="0" w:space="0" w:color="auto"/>
            <w:bottom w:val="none" w:sz="0" w:space="0" w:color="auto"/>
            <w:right w:val="none" w:sz="0" w:space="0" w:color="auto"/>
          </w:divBdr>
        </w:div>
        <w:div w:id="886528286">
          <w:marLeft w:val="480"/>
          <w:marRight w:val="0"/>
          <w:marTop w:val="0"/>
          <w:marBottom w:val="0"/>
          <w:divBdr>
            <w:top w:val="none" w:sz="0" w:space="0" w:color="auto"/>
            <w:left w:val="none" w:sz="0" w:space="0" w:color="auto"/>
            <w:bottom w:val="none" w:sz="0" w:space="0" w:color="auto"/>
            <w:right w:val="none" w:sz="0" w:space="0" w:color="auto"/>
          </w:divBdr>
        </w:div>
        <w:div w:id="922648021">
          <w:marLeft w:val="480"/>
          <w:marRight w:val="0"/>
          <w:marTop w:val="0"/>
          <w:marBottom w:val="0"/>
          <w:divBdr>
            <w:top w:val="none" w:sz="0" w:space="0" w:color="auto"/>
            <w:left w:val="none" w:sz="0" w:space="0" w:color="auto"/>
            <w:bottom w:val="none" w:sz="0" w:space="0" w:color="auto"/>
            <w:right w:val="none" w:sz="0" w:space="0" w:color="auto"/>
          </w:divBdr>
        </w:div>
        <w:div w:id="1132551438">
          <w:marLeft w:val="480"/>
          <w:marRight w:val="0"/>
          <w:marTop w:val="0"/>
          <w:marBottom w:val="0"/>
          <w:divBdr>
            <w:top w:val="none" w:sz="0" w:space="0" w:color="auto"/>
            <w:left w:val="none" w:sz="0" w:space="0" w:color="auto"/>
            <w:bottom w:val="none" w:sz="0" w:space="0" w:color="auto"/>
            <w:right w:val="none" w:sz="0" w:space="0" w:color="auto"/>
          </w:divBdr>
        </w:div>
        <w:div w:id="1193962118">
          <w:marLeft w:val="480"/>
          <w:marRight w:val="0"/>
          <w:marTop w:val="0"/>
          <w:marBottom w:val="0"/>
          <w:divBdr>
            <w:top w:val="none" w:sz="0" w:space="0" w:color="auto"/>
            <w:left w:val="none" w:sz="0" w:space="0" w:color="auto"/>
            <w:bottom w:val="none" w:sz="0" w:space="0" w:color="auto"/>
            <w:right w:val="none" w:sz="0" w:space="0" w:color="auto"/>
          </w:divBdr>
        </w:div>
        <w:div w:id="1248735677">
          <w:marLeft w:val="480"/>
          <w:marRight w:val="0"/>
          <w:marTop w:val="0"/>
          <w:marBottom w:val="0"/>
          <w:divBdr>
            <w:top w:val="none" w:sz="0" w:space="0" w:color="auto"/>
            <w:left w:val="none" w:sz="0" w:space="0" w:color="auto"/>
            <w:bottom w:val="none" w:sz="0" w:space="0" w:color="auto"/>
            <w:right w:val="none" w:sz="0" w:space="0" w:color="auto"/>
          </w:divBdr>
        </w:div>
        <w:div w:id="1257204843">
          <w:marLeft w:val="480"/>
          <w:marRight w:val="0"/>
          <w:marTop w:val="0"/>
          <w:marBottom w:val="0"/>
          <w:divBdr>
            <w:top w:val="none" w:sz="0" w:space="0" w:color="auto"/>
            <w:left w:val="none" w:sz="0" w:space="0" w:color="auto"/>
            <w:bottom w:val="none" w:sz="0" w:space="0" w:color="auto"/>
            <w:right w:val="none" w:sz="0" w:space="0" w:color="auto"/>
          </w:divBdr>
        </w:div>
        <w:div w:id="1281690851">
          <w:marLeft w:val="480"/>
          <w:marRight w:val="0"/>
          <w:marTop w:val="0"/>
          <w:marBottom w:val="0"/>
          <w:divBdr>
            <w:top w:val="none" w:sz="0" w:space="0" w:color="auto"/>
            <w:left w:val="none" w:sz="0" w:space="0" w:color="auto"/>
            <w:bottom w:val="none" w:sz="0" w:space="0" w:color="auto"/>
            <w:right w:val="none" w:sz="0" w:space="0" w:color="auto"/>
          </w:divBdr>
        </w:div>
        <w:div w:id="1289509405">
          <w:marLeft w:val="480"/>
          <w:marRight w:val="0"/>
          <w:marTop w:val="0"/>
          <w:marBottom w:val="0"/>
          <w:divBdr>
            <w:top w:val="none" w:sz="0" w:space="0" w:color="auto"/>
            <w:left w:val="none" w:sz="0" w:space="0" w:color="auto"/>
            <w:bottom w:val="none" w:sz="0" w:space="0" w:color="auto"/>
            <w:right w:val="none" w:sz="0" w:space="0" w:color="auto"/>
          </w:divBdr>
        </w:div>
        <w:div w:id="1296713113">
          <w:marLeft w:val="480"/>
          <w:marRight w:val="0"/>
          <w:marTop w:val="0"/>
          <w:marBottom w:val="0"/>
          <w:divBdr>
            <w:top w:val="none" w:sz="0" w:space="0" w:color="auto"/>
            <w:left w:val="none" w:sz="0" w:space="0" w:color="auto"/>
            <w:bottom w:val="none" w:sz="0" w:space="0" w:color="auto"/>
            <w:right w:val="none" w:sz="0" w:space="0" w:color="auto"/>
          </w:divBdr>
        </w:div>
        <w:div w:id="1355571884">
          <w:marLeft w:val="480"/>
          <w:marRight w:val="0"/>
          <w:marTop w:val="0"/>
          <w:marBottom w:val="0"/>
          <w:divBdr>
            <w:top w:val="none" w:sz="0" w:space="0" w:color="auto"/>
            <w:left w:val="none" w:sz="0" w:space="0" w:color="auto"/>
            <w:bottom w:val="none" w:sz="0" w:space="0" w:color="auto"/>
            <w:right w:val="none" w:sz="0" w:space="0" w:color="auto"/>
          </w:divBdr>
        </w:div>
        <w:div w:id="1356998809">
          <w:marLeft w:val="480"/>
          <w:marRight w:val="0"/>
          <w:marTop w:val="0"/>
          <w:marBottom w:val="0"/>
          <w:divBdr>
            <w:top w:val="none" w:sz="0" w:space="0" w:color="auto"/>
            <w:left w:val="none" w:sz="0" w:space="0" w:color="auto"/>
            <w:bottom w:val="none" w:sz="0" w:space="0" w:color="auto"/>
            <w:right w:val="none" w:sz="0" w:space="0" w:color="auto"/>
          </w:divBdr>
        </w:div>
        <w:div w:id="1398017479">
          <w:marLeft w:val="480"/>
          <w:marRight w:val="0"/>
          <w:marTop w:val="0"/>
          <w:marBottom w:val="0"/>
          <w:divBdr>
            <w:top w:val="none" w:sz="0" w:space="0" w:color="auto"/>
            <w:left w:val="none" w:sz="0" w:space="0" w:color="auto"/>
            <w:bottom w:val="none" w:sz="0" w:space="0" w:color="auto"/>
            <w:right w:val="none" w:sz="0" w:space="0" w:color="auto"/>
          </w:divBdr>
        </w:div>
        <w:div w:id="1539194892">
          <w:marLeft w:val="480"/>
          <w:marRight w:val="0"/>
          <w:marTop w:val="0"/>
          <w:marBottom w:val="0"/>
          <w:divBdr>
            <w:top w:val="none" w:sz="0" w:space="0" w:color="auto"/>
            <w:left w:val="none" w:sz="0" w:space="0" w:color="auto"/>
            <w:bottom w:val="none" w:sz="0" w:space="0" w:color="auto"/>
            <w:right w:val="none" w:sz="0" w:space="0" w:color="auto"/>
          </w:divBdr>
        </w:div>
        <w:div w:id="1543521832">
          <w:marLeft w:val="480"/>
          <w:marRight w:val="0"/>
          <w:marTop w:val="0"/>
          <w:marBottom w:val="0"/>
          <w:divBdr>
            <w:top w:val="none" w:sz="0" w:space="0" w:color="auto"/>
            <w:left w:val="none" w:sz="0" w:space="0" w:color="auto"/>
            <w:bottom w:val="none" w:sz="0" w:space="0" w:color="auto"/>
            <w:right w:val="none" w:sz="0" w:space="0" w:color="auto"/>
          </w:divBdr>
        </w:div>
        <w:div w:id="1594586077">
          <w:marLeft w:val="480"/>
          <w:marRight w:val="0"/>
          <w:marTop w:val="0"/>
          <w:marBottom w:val="0"/>
          <w:divBdr>
            <w:top w:val="none" w:sz="0" w:space="0" w:color="auto"/>
            <w:left w:val="none" w:sz="0" w:space="0" w:color="auto"/>
            <w:bottom w:val="none" w:sz="0" w:space="0" w:color="auto"/>
            <w:right w:val="none" w:sz="0" w:space="0" w:color="auto"/>
          </w:divBdr>
        </w:div>
        <w:div w:id="1706831411">
          <w:marLeft w:val="480"/>
          <w:marRight w:val="0"/>
          <w:marTop w:val="0"/>
          <w:marBottom w:val="0"/>
          <w:divBdr>
            <w:top w:val="none" w:sz="0" w:space="0" w:color="auto"/>
            <w:left w:val="none" w:sz="0" w:space="0" w:color="auto"/>
            <w:bottom w:val="none" w:sz="0" w:space="0" w:color="auto"/>
            <w:right w:val="none" w:sz="0" w:space="0" w:color="auto"/>
          </w:divBdr>
        </w:div>
        <w:div w:id="1773429800">
          <w:marLeft w:val="480"/>
          <w:marRight w:val="0"/>
          <w:marTop w:val="0"/>
          <w:marBottom w:val="0"/>
          <w:divBdr>
            <w:top w:val="none" w:sz="0" w:space="0" w:color="auto"/>
            <w:left w:val="none" w:sz="0" w:space="0" w:color="auto"/>
            <w:bottom w:val="none" w:sz="0" w:space="0" w:color="auto"/>
            <w:right w:val="none" w:sz="0" w:space="0" w:color="auto"/>
          </w:divBdr>
        </w:div>
        <w:div w:id="1797409854">
          <w:marLeft w:val="480"/>
          <w:marRight w:val="0"/>
          <w:marTop w:val="0"/>
          <w:marBottom w:val="0"/>
          <w:divBdr>
            <w:top w:val="none" w:sz="0" w:space="0" w:color="auto"/>
            <w:left w:val="none" w:sz="0" w:space="0" w:color="auto"/>
            <w:bottom w:val="none" w:sz="0" w:space="0" w:color="auto"/>
            <w:right w:val="none" w:sz="0" w:space="0" w:color="auto"/>
          </w:divBdr>
        </w:div>
        <w:div w:id="1847598216">
          <w:marLeft w:val="480"/>
          <w:marRight w:val="0"/>
          <w:marTop w:val="0"/>
          <w:marBottom w:val="0"/>
          <w:divBdr>
            <w:top w:val="none" w:sz="0" w:space="0" w:color="auto"/>
            <w:left w:val="none" w:sz="0" w:space="0" w:color="auto"/>
            <w:bottom w:val="none" w:sz="0" w:space="0" w:color="auto"/>
            <w:right w:val="none" w:sz="0" w:space="0" w:color="auto"/>
          </w:divBdr>
        </w:div>
        <w:div w:id="1858546255">
          <w:marLeft w:val="480"/>
          <w:marRight w:val="0"/>
          <w:marTop w:val="0"/>
          <w:marBottom w:val="0"/>
          <w:divBdr>
            <w:top w:val="none" w:sz="0" w:space="0" w:color="auto"/>
            <w:left w:val="none" w:sz="0" w:space="0" w:color="auto"/>
            <w:bottom w:val="none" w:sz="0" w:space="0" w:color="auto"/>
            <w:right w:val="none" w:sz="0" w:space="0" w:color="auto"/>
          </w:divBdr>
        </w:div>
        <w:div w:id="1865241929">
          <w:marLeft w:val="480"/>
          <w:marRight w:val="0"/>
          <w:marTop w:val="0"/>
          <w:marBottom w:val="0"/>
          <w:divBdr>
            <w:top w:val="none" w:sz="0" w:space="0" w:color="auto"/>
            <w:left w:val="none" w:sz="0" w:space="0" w:color="auto"/>
            <w:bottom w:val="none" w:sz="0" w:space="0" w:color="auto"/>
            <w:right w:val="none" w:sz="0" w:space="0" w:color="auto"/>
          </w:divBdr>
        </w:div>
        <w:div w:id="1890416979">
          <w:marLeft w:val="480"/>
          <w:marRight w:val="0"/>
          <w:marTop w:val="0"/>
          <w:marBottom w:val="0"/>
          <w:divBdr>
            <w:top w:val="none" w:sz="0" w:space="0" w:color="auto"/>
            <w:left w:val="none" w:sz="0" w:space="0" w:color="auto"/>
            <w:bottom w:val="none" w:sz="0" w:space="0" w:color="auto"/>
            <w:right w:val="none" w:sz="0" w:space="0" w:color="auto"/>
          </w:divBdr>
        </w:div>
        <w:div w:id="1901359946">
          <w:marLeft w:val="480"/>
          <w:marRight w:val="0"/>
          <w:marTop w:val="0"/>
          <w:marBottom w:val="0"/>
          <w:divBdr>
            <w:top w:val="none" w:sz="0" w:space="0" w:color="auto"/>
            <w:left w:val="none" w:sz="0" w:space="0" w:color="auto"/>
            <w:bottom w:val="none" w:sz="0" w:space="0" w:color="auto"/>
            <w:right w:val="none" w:sz="0" w:space="0" w:color="auto"/>
          </w:divBdr>
        </w:div>
        <w:div w:id="1988124512">
          <w:marLeft w:val="480"/>
          <w:marRight w:val="0"/>
          <w:marTop w:val="0"/>
          <w:marBottom w:val="0"/>
          <w:divBdr>
            <w:top w:val="none" w:sz="0" w:space="0" w:color="auto"/>
            <w:left w:val="none" w:sz="0" w:space="0" w:color="auto"/>
            <w:bottom w:val="none" w:sz="0" w:space="0" w:color="auto"/>
            <w:right w:val="none" w:sz="0" w:space="0" w:color="auto"/>
          </w:divBdr>
        </w:div>
      </w:divsChild>
    </w:div>
    <w:div w:id="376778366">
      <w:bodyDiv w:val="1"/>
      <w:marLeft w:val="0"/>
      <w:marRight w:val="0"/>
      <w:marTop w:val="0"/>
      <w:marBottom w:val="0"/>
      <w:divBdr>
        <w:top w:val="none" w:sz="0" w:space="0" w:color="auto"/>
        <w:left w:val="none" w:sz="0" w:space="0" w:color="auto"/>
        <w:bottom w:val="none" w:sz="0" w:space="0" w:color="auto"/>
        <w:right w:val="none" w:sz="0" w:space="0" w:color="auto"/>
      </w:divBdr>
      <w:divsChild>
        <w:div w:id="1245630">
          <w:marLeft w:val="480"/>
          <w:marRight w:val="0"/>
          <w:marTop w:val="0"/>
          <w:marBottom w:val="0"/>
          <w:divBdr>
            <w:top w:val="none" w:sz="0" w:space="0" w:color="auto"/>
            <w:left w:val="none" w:sz="0" w:space="0" w:color="auto"/>
            <w:bottom w:val="none" w:sz="0" w:space="0" w:color="auto"/>
            <w:right w:val="none" w:sz="0" w:space="0" w:color="auto"/>
          </w:divBdr>
        </w:div>
        <w:div w:id="35474470">
          <w:marLeft w:val="480"/>
          <w:marRight w:val="0"/>
          <w:marTop w:val="0"/>
          <w:marBottom w:val="0"/>
          <w:divBdr>
            <w:top w:val="none" w:sz="0" w:space="0" w:color="auto"/>
            <w:left w:val="none" w:sz="0" w:space="0" w:color="auto"/>
            <w:bottom w:val="none" w:sz="0" w:space="0" w:color="auto"/>
            <w:right w:val="none" w:sz="0" w:space="0" w:color="auto"/>
          </w:divBdr>
        </w:div>
        <w:div w:id="69889351">
          <w:marLeft w:val="480"/>
          <w:marRight w:val="0"/>
          <w:marTop w:val="0"/>
          <w:marBottom w:val="0"/>
          <w:divBdr>
            <w:top w:val="none" w:sz="0" w:space="0" w:color="auto"/>
            <w:left w:val="none" w:sz="0" w:space="0" w:color="auto"/>
            <w:bottom w:val="none" w:sz="0" w:space="0" w:color="auto"/>
            <w:right w:val="none" w:sz="0" w:space="0" w:color="auto"/>
          </w:divBdr>
        </w:div>
        <w:div w:id="164976005">
          <w:marLeft w:val="480"/>
          <w:marRight w:val="0"/>
          <w:marTop w:val="0"/>
          <w:marBottom w:val="0"/>
          <w:divBdr>
            <w:top w:val="none" w:sz="0" w:space="0" w:color="auto"/>
            <w:left w:val="none" w:sz="0" w:space="0" w:color="auto"/>
            <w:bottom w:val="none" w:sz="0" w:space="0" w:color="auto"/>
            <w:right w:val="none" w:sz="0" w:space="0" w:color="auto"/>
          </w:divBdr>
        </w:div>
        <w:div w:id="249235325">
          <w:marLeft w:val="480"/>
          <w:marRight w:val="0"/>
          <w:marTop w:val="0"/>
          <w:marBottom w:val="0"/>
          <w:divBdr>
            <w:top w:val="none" w:sz="0" w:space="0" w:color="auto"/>
            <w:left w:val="none" w:sz="0" w:space="0" w:color="auto"/>
            <w:bottom w:val="none" w:sz="0" w:space="0" w:color="auto"/>
            <w:right w:val="none" w:sz="0" w:space="0" w:color="auto"/>
          </w:divBdr>
        </w:div>
        <w:div w:id="257643066">
          <w:marLeft w:val="480"/>
          <w:marRight w:val="0"/>
          <w:marTop w:val="0"/>
          <w:marBottom w:val="0"/>
          <w:divBdr>
            <w:top w:val="none" w:sz="0" w:space="0" w:color="auto"/>
            <w:left w:val="none" w:sz="0" w:space="0" w:color="auto"/>
            <w:bottom w:val="none" w:sz="0" w:space="0" w:color="auto"/>
            <w:right w:val="none" w:sz="0" w:space="0" w:color="auto"/>
          </w:divBdr>
        </w:div>
        <w:div w:id="262686891">
          <w:marLeft w:val="480"/>
          <w:marRight w:val="0"/>
          <w:marTop w:val="0"/>
          <w:marBottom w:val="0"/>
          <w:divBdr>
            <w:top w:val="none" w:sz="0" w:space="0" w:color="auto"/>
            <w:left w:val="none" w:sz="0" w:space="0" w:color="auto"/>
            <w:bottom w:val="none" w:sz="0" w:space="0" w:color="auto"/>
            <w:right w:val="none" w:sz="0" w:space="0" w:color="auto"/>
          </w:divBdr>
        </w:div>
        <w:div w:id="336885041">
          <w:marLeft w:val="480"/>
          <w:marRight w:val="0"/>
          <w:marTop w:val="0"/>
          <w:marBottom w:val="0"/>
          <w:divBdr>
            <w:top w:val="none" w:sz="0" w:space="0" w:color="auto"/>
            <w:left w:val="none" w:sz="0" w:space="0" w:color="auto"/>
            <w:bottom w:val="none" w:sz="0" w:space="0" w:color="auto"/>
            <w:right w:val="none" w:sz="0" w:space="0" w:color="auto"/>
          </w:divBdr>
        </w:div>
        <w:div w:id="464857311">
          <w:marLeft w:val="480"/>
          <w:marRight w:val="0"/>
          <w:marTop w:val="0"/>
          <w:marBottom w:val="0"/>
          <w:divBdr>
            <w:top w:val="none" w:sz="0" w:space="0" w:color="auto"/>
            <w:left w:val="none" w:sz="0" w:space="0" w:color="auto"/>
            <w:bottom w:val="none" w:sz="0" w:space="0" w:color="auto"/>
            <w:right w:val="none" w:sz="0" w:space="0" w:color="auto"/>
          </w:divBdr>
        </w:div>
        <w:div w:id="466164968">
          <w:marLeft w:val="480"/>
          <w:marRight w:val="0"/>
          <w:marTop w:val="0"/>
          <w:marBottom w:val="0"/>
          <w:divBdr>
            <w:top w:val="none" w:sz="0" w:space="0" w:color="auto"/>
            <w:left w:val="none" w:sz="0" w:space="0" w:color="auto"/>
            <w:bottom w:val="none" w:sz="0" w:space="0" w:color="auto"/>
            <w:right w:val="none" w:sz="0" w:space="0" w:color="auto"/>
          </w:divBdr>
        </w:div>
        <w:div w:id="560018308">
          <w:marLeft w:val="480"/>
          <w:marRight w:val="0"/>
          <w:marTop w:val="0"/>
          <w:marBottom w:val="0"/>
          <w:divBdr>
            <w:top w:val="none" w:sz="0" w:space="0" w:color="auto"/>
            <w:left w:val="none" w:sz="0" w:space="0" w:color="auto"/>
            <w:bottom w:val="none" w:sz="0" w:space="0" w:color="auto"/>
            <w:right w:val="none" w:sz="0" w:space="0" w:color="auto"/>
          </w:divBdr>
        </w:div>
        <w:div w:id="569921514">
          <w:marLeft w:val="480"/>
          <w:marRight w:val="0"/>
          <w:marTop w:val="0"/>
          <w:marBottom w:val="0"/>
          <w:divBdr>
            <w:top w:val="none" w:sz="0" w:space="0" w:color="auto"/>
            <w:left w:val="none" w:sz="0" w:space="0" w:color="auto"/>
            <w:bottom w:val="none" w:sz="0" w:space="0" w:color="auto"/>
            <w:right w:val="none" w:sz="0" w:space="0" w:color="auto"/>
          </w:divBdr>
        </w:div>
        <w:div w:id="652562162">
          <w:marLeft w:val="480"/>
          <w:marRight w:val="0"/>
          <w:marTop w:val="0"/>
          <w:marBottom w:val="0"/>
          <w:divBdr>
            <w:top w:val="none" w:sz="0" w:space="0" w:color="auto"/>
            <w:left w:val="none" w:sz="0" w:space="0" w:color="auto"/>
            <w:bottom w:val="none" w:sz="0" w:space="0" w:color="auto"/>
            <w:right w:val="none" w:sz="0" w:space="0" w:color="auto"/>
          </w:divBdr>
        </w:div>
        <w:div w:id="819687988">
          <w:marLeft w:val="480"/>
          <w:marRight w:val="0"/>
          <w:marTop w:val="0"/>
          <w:marBottom w:val="0"/>
          <w:divBdr>
            <w:top w:val="none" w:sz="0" w:space="0" w:color="auto"/>
            <w:left w:val="none" w:sz="0" w:space="0" w:color="auto"/>
            <w:bottom w:val="none" w:sz="0" w:space="0" w:color="auto"/>
            <w:right w:val="none" w:sz="0" w:space="0" w:color="auto"/>
          </w:divBdr>
        </w:div>
        <w:div w:id="854079002">
          <w:marLeft w:val="480"/>
          <w:marRight w:val="0"/>
          <w:marTop w:val="0"/>
          <w:marBottom w:val="0"/>
          <w:divBdr>
            <w:top w:val="none" w:sz="0" w:space="0" w:color="auto"/>
            <w:left w:val="none" w:sz="0" w:space="0" w:color="auto"/>
            <w:bottom w:val="none" w:sz="0" w:space="0" w:color="auto"/>
            <w:right w:val="none" w:sz="0" w:space="0" w:color="auto"/>
          </w:divBdr>
        </w:div>
        <w:div w:id="859859613">
          <w:marLeft w:val="480"/>
          <w:marRight w:val="0"/>
          <w:marTop w:val="0"/>
          <w:marBottom w:val="0"/>
          <w:divBdr>
            <w:top w:val="none" w:sz="0" w:space="0" w:color="auto"/>
            <w:left w:val="none" w:sz="0" w:space="0" w:color="auto"/>
            <w:bottom w:val="none" w:sz="0" w:space="0" w:color="auto"/>
            <w:right w:val="none" w:sz="0" w:space="0" w:color="auto"/>
          </w:divBdr>
        </w:div>
        <w:div w:id="864288915">
          <w:marLeft w:val="480"/>
          <w:marRight w:val="0"/>
          <w:marTop w:val="0"/>
          <w:marBottom w:val="0"/>
          <w:divBdr>
            <w:top w:val="none" w:sz="0" w:space="0" w:color="auto"/>
            <w:left w:val="none" w:sz="0" w:space="0" w:color="auto"/>
            <w:bottom w:val="none" w:sz="0" w:space="0" w:color="auto"/>
            <w:right w:val="none" w:sz="0" w:space="0" w:color="auto"/>
          </w:divBdr>
        </w:div>
        <w:div w:id="985357854">
          <w:marLeft w:val="480"/>
          <w:marRight w:val="0"/>
          <w:marTop w:val="0"/>
          <w:marBottom w:val="0"/>
          <w:divBdr>
            <w:top w:val="none" w:sz="0" w:space="0" w:color="auto"/>
            <w:left w:val="none" w:sz="0" w:space="0" w:color="auto"/>
            <w:bottom w:val="none" w:sz="0" w:space="0" w:color="auto"/>
            <w:right w:val="none" w:sz="0" w:space="0" w:color="auto"/>
          </w:divBdr>
        </w:div>
        <w:div w:id="1233080173">
          <w:marLeft w:val="480"/>
          <w:marRight w:val="0"/>
          <w:marTop w:val="0"/>
          <w:marBottom w:val="0"/>
          <w:divBdr>
            <w:top w:val="none" w:sz="0" w:space="0" w:color="auto"/>
            <w:left w:val="none" w:sz="0" w:space="0" w:color="auto"/>
            <w:bottom w:val="none" w:sz="0" w:space="0" w:color="auto"/>
            <w:right w:val="none" w:sz="0" w:space="0" w:color="auto"/>
          </w:divBdr>
        </w:div>
        <w:div w:id="1324550472">
          <w:marLeft w:val="480"/>
          <w:marRight w:val="0"/>
          <w:marTop w:val="0"/>
          <w:marBottom w:val="0"/>
          <w:divBdr>
            <w:top w:val="none" w:sz="0" w:space="0" w:color="auto"/>
            <w:left w:val="none" w:sz="0" w:space="0" w:color="auto"/>
            <w:bottom w:val="none" w:sz="0" w:space="0" w:color="auto"/>
            <w:right w:val="none" w:sz="0" w:space="0" w:color="auto"/>
          </w:divBdr>
        </w:div>
        <w:div w:id="1341932430">
          <w:marLeft w:val="480"/>
          <w:marRight w:val="0"/>
          <w:marTop w:val="0"/>
          <w:marBottom w:val="0"/>
          <w:divBdr>
            <w:top w:val="none" w:sz="0" w:space="0" w:color="auto"/>
            <w:left w:val="none" w:sz="0" w:space="0" w:color="auto"/>
            <w:bottom w:val="none" w:sz="0" w:space="0" w:color="auto"/>
            <w:right w:val="none" w:sz="0" w:space="0" w:color="auto"/>
          </w:divBdr>
        </w:div>
        <w:div w:id="1365863418">
          <w:marLeft w:val="480"/>
          <w:marRight w:val="0"/>
          <w:marTop w:val="0"/>
          <w:marBottom w:val="0"/>
          <w:divBdr>
            <w:top w:val="none" w:sz="0" w:space="0" w:color="auto"/>
            <w:left w:val="none" w:sz="0" w:space="0" w:color="auto"/>
            <w:bottom w:val="none" w:sz="0" w:space="0" w:color="auto"/>
            <w:right w:val="none" w:sz="0" w:space="0" w:color="auto"/>
          </w:divBdr>
        </w:div>
        <w:div w:id="1421101797">
          <w:marLeft w:val="480"/>
          <w:marRight w:val="0"/>
          <w:marTop w:val="0"/>
          <w:marBottom w:val="0"/>
          <w:divBdr>
            <w:top w:val="none" w:sz="0" w:space="0" w:color="auto"/>
            <w:left w:val="none" w:sz="0" w:space="0" w:color="auto"/>
            <w:bottom w:val="none" w:sz="0" w:space="0" w:color="auto"/>
            <w:right w:val="none" w:sz="0" w:space="0" w:color="auto"/>
          </w:divBdr>
        </w:div>
        <w:div w:id="1457404309">
          <w:marLeft w:val="480"/>
          <w:marRight w:val="0"/>
          <w:marTop w:val="0"/>
          <w:marBottom w:val="0"/>
          <w:divBdr>
            <w:top w:val="none" w:sz="0" w:space="0" w:color="auto"/>
            <w:left w:val="none" w:sz="0" w:space="0" w:color="auto"/>
            <w:bottom w:val="none" w:sz="0" w:space="0" w:color="auto"/>
            <w:right w:val="none" w:sz="0" w:space="0" w:color="auto"/>
          </w:divBdr>
        </w:div>
        <w:div w:id="1518929341">
          <w:marLeft w:val="480"/>
          <w:marRight w:val="0"/>
          <w:marTop w:val="0"/>
          <w:marBottom w:val="0"/>
          <w:divBdr>
            <w:top w:val="none" w:sz="0" w:space="0" w:color="auto"/>
            <w:left w:val="none" w:sz="0" w:space="0" w:color="auto"/>
            <w:bottom w:val="none" w:sz="0" w:space="0" w:color="auto"/>
            <w:right w:val="none" w:sz="0" w:space="0" w:color="auto"/>
          </w:divBdr>
        </w:div>
        <w:div w:id="1542280713">
          <w:marLeft w:val="480"/>
          <w:marRight w:val="0"/>
          <w:marTop w:val="0"/>
          <w:marBottom w:val="0"/>
          <w:divBdr>
            <w:top w:val="none" w:sz="0" w:space="0" w:color="auto"/>
            <w:left w:val="none" w:sz="0" w:space="0" w:color="auto"/>
            <w:bottom w:val="none" w:sz="0" w:space="0" w:color="auto"/>
            <w:right w:val="none" w:sz="0" w:space="0" w:color="auto"/>
          </w:divBdr>
        </w:div>
        <w:div w:id="1572810977">
          <w:marLeft w:val="480"/>
          <w:marRight w:val="0"/>
          <w:marTop w:val="0"/>
          <w:marBottom w:val="0"/>
          <w:divBdr>
            <w:top w:val="none" w:sz="0" w:space="0" w:color="auto"/>
            <w:left w:val="none" w:sz="0" w:space="0" w:color="auto"/>
            <w:bottom w:val="none" w:sz="0" w:space="0" w:color="auto"/>
            <w:right w:val="none" w:sz="0" w:space="0" w:color="auto"/>
          </w:divBdr>
        </w:div>
        <w:div w:id="1575628412">
          <w:marLeft w:val="480"/>
          <w:marRight w:val="0"/>
          <w:marTop w:val="0"/>
          <w:marBottom w:val="0"/>
          <w:divBdr>
            <w:top w:val="none" w:sz="0" w:space="0" w:color="auto"/>
            <w:left w:val="none" w:sz="0" w:space="0" w:color="auto"/>
            <w:bottom w:val="none" w:sz="0" w:space="0" w:color="auto"/>
            <w:right w:val="none" w:sz="0" w:space="0" w:color="auto"/>
          </w:divBdr>
        </w:div>
        <w:div w:id="1595090859">
          <w:marLeft w:val="480"/>
          <w:marRight w:val="0"/>
          <w:marTop w:val="0"/>
          <w:marBottom w:val="0"/>
          <w:divBdr>
            <w:top w:val="none" w:sz="0" w:space="0" w:color="auto"/>
            <w:left w:val="none" w:sz="0" w:space="0" w:color="auto"/>
            <w:bottom w:val="none" w:sz="0" w:space="0" w:color="auto"/>
            <w:right w:val="none" w:sz="0" w:space="0" w:color="auto"/>
          </w:divBdr>
        </w:div>
        <w:div w:id="1609309696">
          <w:marLeft w:val="480"/>
          <w:marRight w:val="0"/>
          <w:marTop w:val="0"/>
          <w:marBottom w:val="0"/>
          <w:divBdr>
            <w:top w:val="none" w:sz="0" w:space="0" w:color="auto"/>
            <w:left w:val="none" w:sz="0" w:space="0" w:color="auto"/>
            <w:bottom w:val="none" w:sz="0" w:space="0" w:color="auto"/>
            <w:right w:val="none" w:sz="0" w:space="0" w:color="auto"/>
          </w:divBdr>
        </w:div>
        <w:div w:id="1610744200">
          <w:marLeft w:val="480"/>
          <w:marRight w:val="0"/>
          <w:marTop w:val="0"/>
          <w:marBottom w:val="0"/>
          <w:divBdr>
            <w:top w:val="none" w:sz="0" w:space="0" w:color="auto"/>
            <w:left w:val="none" w:sz="0" w:space="0" w:color="auto"/>
            <w:bottom w:val="none" w:sz="0" w:space="0" w:color="auto"/>
            <w:right w:val="none" w:sz="0" w:space="0" w:color="auto"/>
          </w:divBdr>
        </w:div>
        <w:div w:id="1625889581">
          <w:marLeft w:val="480"/>
          <w:marRight w:val="0"/>
          <w:marTop w:val="0"/>
          <w:marBottom w:val="0"/>
          <w:divBdr>
            <w:top w:val="none" w:sz="0" w:space="0" w:color="auto"/>
            <w:left w:val="none" w:sz="0" w:space="0" w:color="auto"/>
            <w:bottom w:val="none" w:sz="0" w:space="0" w:color="auto"/>
            <w:right w:val="none" w:sz="0" w:space="0" w:color="auto"/>
          </w:divBdr>
        </w:div>
        <w:div w:id="1668049679">
          <w:marLeft w:val="480"/>
          <w:marRight w:val="0"/>
          <w:marTop w:val="0"/>
          <w:marBottom w:val="0"/>
          <w:divBdr>
            <w:top w:val="none" w:sz="0" w:space="0" w:color="auto"/>
            <w:left w:val="none" w:sz="0" w:space="0" w:color="auto"/>
            <w:bottom w:val="none" w:sz="0" w:space="0" w:color="auto"/>
            <w:right w:val="none" w:sz="0" w:space="0" w:color="auto"/>
          </w:divBdr>
        </w:div>
        <w:div w:id="1742943355">
          <w:marLeft w:val="480"/>
          <w:marRight w:val="0"/>
          <w:marTop w:val="0"/>
          <w:marBottom w:val="0"/>
          <w:divBdr>
            <w:top w:val="none" w:sz="0" w:space="0" w:color="auto"/>
            <w:left w:val="none" w:sz="0" w:space="0" w:color="auto"/>
            <w:bottom w:val="none" w:sz="0" w:space="0" w:color="auto"/>
            <w:right w:val="none" w:sz="0" w:space="0" w:color="auto"/>
          </w:divBdr>
        </w:div>
        <w:div w:id="1753772272">
          <w:marLeft w:val="480"/>
          <w:marRight w:val="0"/>
          <w:marTop w:val="0"/>
          <w:marBottom w:val="0"/>
          <w:divBdr>
            <w:top w:val="none" w:sz="0" w:space="0" w:color="auto"/>
            <w:left w:val="none" w:sz="0" w:space="0" w:color="auto"/>
            <w:bottom w:val="none" w:sz="0" w:space="0" w:color="auto"/>
            <w:right w:val="none" w:sz="0" w:space="0" w:color="auto"/>
          </w:divBdr>
        </w:div>
        <w:div w:id="1769233360">
          <w:marLeft w:val="480"/>
          <w:marRight w:val="0"/>
          <w:marTop w:val="0"/>
          <w:marBottom w:val="0"/>
          <w:divBdr>
            <w:top w:val="none" w:sz="0" w:space="0" w:color="auto"/>
            <w:left w:val="none" w:sz="0" w:space="0" w:color="auto"/>
            <w:bottom w:val="none" w:sz="0" w:space="0" w:color="auto"/>
            <w:right w:val="none" w:sz="0" w:space="0" w:color="auto"/>
          </w:divBdr>
        </w:div>
        <w:div w:id="1781803182">
          <w:marLeft w:val="480"/>
          <w:marRight w:val="0"/>
          <w:marTop w:val="0"/>
          <w:marBottom w:val="0"/>
          <w:divBdr>
            <w:top w:val="none" w:sz="0" w:space="0" w:color="auto"/>
            <w:left w:val="none" w:sz="0" w:space="0" w:color="auto"/>
            <w:bottom w:val="none" w:sz="0" w:space="0" w:color="auto"/>
            <w:right w:val="none" w:sz="0" w:space="0" w:color="auto"/>
          </w:divBdr>
        </w:div>
        <w:div w:id="1787773846">
          <w:marLeft w:val="480"/>
          <w:marRight w:val="0"/>
          <w:marTop w:val="0"/>
          <w:marBottom w:val="0"/>
          <w:divBdr>
            <w:top w:val="none" w:sz="0" w:space="0" w:color="auto"/>
            <w:left w:val="none" w:sz="0" w:space="0" w:color="auto"/>
            <w:bottom w:val="none" w:sz="0" w:space="0" w:color="auto"/>
            <w:right w:val="none" w:sz="0" w:space="0" w:color="auto"/>
          </w:divBdr>
        </w:div>
        <w:div w:id="1843617174">
          <w:marLeft w:val="480"/>
          <w:marRight w:val="0"/>
          <w:marTop w:val="0"/>
          <w:marBottom w:val="0"/>
          <w:divBdr>
            <w:top w:val="none" w:sz="0" w:space="0" w:color="auto"/>
            <w:left w:val="none" w:sz="0" w:space="0" w:color="auto"/>
            <w:bottom w:val="none" w:sz="0" w:space="0" w:color="auto"/>
            <w:right w:val="none" w:sz="0" w:space="0" w:color="auto"/>
          </w:divBdr>
        </w:div>
        <w:div w:id="1846626721">
          <w:marLeft w:val="480"/>
          <w:marRight w:val="0"/>
          <w:marTop w:val="0"/>
          <w:marBottom w:val="0"/>
          <w:divBdr>
            <w:top w:val="none" w:sz="0" w:space="0" w:color="auto"/>
            <w:left w:val="none" w:sz="0" w:space="0" w:color="auto"/>
            <w:bottom w:val="none" w:sz="0" w:space="0" w:color="auto"/>
            <w:right w:val="none" w:sz="0" w:space="0" w:color="auto"/>
          </w:divBdr>
        </w:div>
        <w:div w:id="1850676957">
          <w:marLeft w:val="480"/>
          <w:marRight w:val="0"/>
          <w:marTop w:val="0"/>
          <w:marBottom w:val="0"/>
          <w:divBdr>
            <w:top w:val="none" w:sz="0" w:space="0" w:color="auto"/>
            <w:left w:val="none" w:sz="0" w:space="0" w:color="auto"/>
            <w:bottom w:val="none" w:sz="0" w:space="0" w:color="auto"/>
            <w:right w:val="none" w:sz="0" w:space="0" w:color="auto"/>
          </w:divBdr>
        </w:div>
        <w:div w:id="1883251989">
          <w:marLeft w:val="480"/>
          <w:marRight w:val="0"/>
          <w:marTop w:val="0"/>
          <w:marBottom w:val="0"/>
          <w:divBdr>
            <w:top w:val="none" w:sz="0" w:space="0" w:color="auto"/>
            <w:left w:val="none" w:sz="0" w:space="0" w:color="auto"/>
            <w:bottom w:val="none" w:sz="0" w:space="0" w:color="auto"/>
            <w:right w:val="none" w:sz="0" w:space="0" w:color="auto"/>
          </w:divBdr>
        </w:div>
        <w:div w:id="1944417503">
          <w:marLeft w:val="480"/>
          <w:marRight w:val="0"/>
          <w:marTop w:val="0"/>
          <w:marBottom w:val="0"/>
          <w:divBdr>
            <w:top w:val="none" w:sz="0" w:space="0" w:color="auto"/>
            <w:left w:val="none" w:sz="0" w:space="0" w:color="auto"/>
            <w:bottom w:val="none" w:sz="0" w:space="0" w:color="auto"/>
            <w:right w:val="none" w:sz="0" w:space="0" w:color="auto"/>
          </w:divBdr>
        </w:div>
        <w:div w:id="1999457022">
          <w:marLeft w:val="480"/>
          <w:marRight w:val="0"/>
          <w:marTop w:val="0"/>
          <w:marBottom w:val="0"/>
          <w:divBdr>
            <w:top w:val="none" w:sz="0" w:space="0" w:color="auto"/>
            <w:left w:val="none" w:sz="0" w:space="0" w:color="auto"/>
            <w:bottom w:val="none" w:sz="0" w:space="0" w:color="auto"/>
            <w:right w:val="none" w:sz="0" w:space="0" w:color="auto"/>
          </w:divBdr>
        </w:div>
      </w:divsChild>
    </w:div>
    <w:div w:id="381293569">
      <w:bodyDiv w:val="1"/>
      <w:marLeft w:val="0"/>
      <w:marRight w:val="0"/>
      <w:marTop w:val="0"/>
      <w:marBottom w:val="0"/>
      <w:divBdr>
        <w:top w:val="none" w:sz="0" w:space="0" w:color="auto"/>
        <w:left w:val="none" w:sz="0" w:space="0" w:color="auto"/>
        <w:bottom w:val="none" w:sz="0" w:space="0" w:color="auto"/>
        <w:right w:val="none" w:sz="0" w:space="0" w:color="auto"/>
      </w:divBdr>
      <w:divsChild>
        <w:div w:id="6637868">
          <w:marLeft w:val="480"/>
          <w:marRight w:val="0"/>
          <w:marTop w:val="0"/>
          <w:marBottom w:val="0"/>
          <w:divBdr>
            <w:top w:val="none" w:sz="0" w:space="0" w:color="auto"/>
            <w:left w:val="none" w:sz="0" w:space="0" w:color="auto"/>
            <w:bottom w:val="none" w:sz="0" w:space="0" w:color="auto"/>
            <w:right w:val="none" w:sz="0" w:space="0" w:color="auto"/>
          </w:divBdr>
        </w:div>
        <w:div w:id="31812894">
          <w:marLeft w:val="480"/>
          <w:marRight w:val="0"/>
          <w:marTop w:val="0"/>
          <w:marBottom w:val="0"/>
          <w:divBdr>
            <w:top w:val="none" w:sz="0" w:space="0" w:color="auto"/>
            <w:left w:val="none" w:sz="0" w:space="0" w:color="auto"/>
            <w:bottom w:val="none" w:sz="0" w:space="0" w:color="auto"/>
            <w:right w:val="none" w:sz="0" w:space="0" w:color="auto"/>
          </w:divBdr>
        </w:div>
        <w:div w:id="54090985">
          <w:marLeft w:val="480"/>
          <w:marRight w:val="0"/>
          <w:marTop w:val="0"/>
          <w:marBottom w:val="0"/>
          <w:divBdr>
            <w:top w:val="none" w:sz="0" w:space="0" w:color="auto"/>
            <w:left w:val="none" w:sz="0" w:space="0" w:color="auto"/>
            <w:bottom w:val="none" w:sz="0" w:space="0" w:color="auto"/>
            <w:right w:val="none" w:sz="0" w:space="0" w:color="auto"/>
          </w:divBdr>
        </w:div>
        <w:div w:id="59791659">
          <w:marLeft w:val="480"/>
          <w:marRight w:val="0"/>
          <w:marTop w:val="0"/>
          <w:marBottom w:val="0"/>
          <w:divBdr>
            <w:top w:val="none" w:sz="0" w:space="0" w:color="auto"/>
            <w:left w:val="none" w:sz="0" w:space="0" w:color="auto"/>
            <w:bottom w:val="none" w:sz="0" w:space="0" w:color="auto"/>
            <w:right w:val="none" w:sz="0" w:space="0" w:color="auto"/>
          </w:divBdr>
        </w:div>
        <w:div w:id="184641402">
          <w:marLeft w:val="480"/>
          <w:marRight w:val="0"/>
          <w:marTop w:val="0"/>
          <w:marBottom w:val="0"/>
          <w:divBdr>
            <w:top w:val="none" w:sz="0" w:space="0" w:color="auto"/>
            <w:left w:val="none" w:sz="0" w:space="0" w:color="auto"/>
            <w:bottom w:val="none" w:sz="0" w:space="0" w:color="auto"/>
            <w:right w:val="none" w:sz="0" w:space="0" w:color="auto"/>
          </w:divBdr>
        </w:div>
        <w:div w:id="307711740">
          <w:marLeft w:val="480"/>
          <w:marRight w:val="0"/>
          <w:marTop w:val="0"/>
          <w:marBottom w:val="0"/>
          <w:divBdr>
            <w:top w:val="none" w:sz="0" w:space="0" w:color="auto"/>
            <w:left w:val="none" w:sz="0" w:space="0" w:color="auto"/>
            <w:bottom w:val="none" w:sz="0" w:space="0" w:color="auto"/>
            <w:right w:val="none" w:sz="0" w:space="0" w:color="auto"/>
          </w:divBdr>
        </w:div>
        <w:div w:id="370761725">
          <w:marLeft w:val="480"/>
          <w:marRight w:val="0"/>
          <w:marTop w:val="0"/>
          <w:marBottom w:val="0"/>
          <w:divBdr>
            <w:top w:val="none" w:sz="0" w:space="0" w:color="auto"/>
            <w:left w:val="none" w:sz="0" w:space="0" w:color="auto"/>
            <w:bottom w:val="none" w:sz="0" w:space="0" w:color="auto"/>
            <w:right w:val="none" w:sz="0" w:space="0" w:color="auto"/>
          </w:divBdr>
        </w:div>
        <w:div w:id="378671629">
          <w:marLeft w:val="480"/>
          <w:marRight w:val="0"/>
          <w:marTop w:val="0"/>
          <w:marBottom w:val="0"/>
          <w:divBdr>
            <w:top w:val="none" w:sz="0" w:space="0" w:color="auto"/>
            <w:left w:val="none" w:sz="0" w:space="0" w:color="auto"/>
            <w:bottom w:val="none" w:sz="0" w:space="0" w:color="auto"/>
            <w:right w:val="none" w:sz="0" w:space="0" w:color="auto"/>
          </w:divBdr>
        </w:div>
        <w:div w:id="429352577">
          <w:marLeft w:val="480"/>
          <w:marRight w:val="0"/>
          <w:marTop w:val="0"/>
          <w:marBottom w:val="0"/>
          <w:divBdr>
            <w:top w:val="none" w:sz="0" w:space="0" w:color="auto"/>
            <w:left w:val="none" w:sz="0" w:space="0" w:color="auto"/>
            <w:bottom w:val="none" w:sz="0" w:space="0" w:color="auto"/>
            <w:right w:val="none" w:sz="0" w:space="0" w:color="auto"/>
          </w:divBdr>
        </w:div>
        <w:div w:id="456412515">
          <w:marLeft w:val="480"/>
          <w:marRight w:val="0"/>
          <w:marTop w:val="0"/>
          <w:marBottom w:val="0"/>
          <w:divBdr>
            <w:top w:val="none" w:sz="0" w:space="0" w:color="auto"/>
            <w:left w:val="none" w:sz="0" w:space="0" w:color="auto"/>
            <w:bottom w:val="none" w:sz="0" w:space="0" w:color="auto"/>
            <w:right w:val="none" w:sz="0" w:space="0" w:color="auto"/>
          </w:divBdr>
        </w:div>
        <w:div w:id="484708783">
          <w:marLeft w:val="480"/>
          <w:marRight w:val="0"/>
          <w:marTop w:val="0"/>
          <w:marBottom w:val="0"/>
          <w:divBdr>
            <w:top w:val="none" w:sz="0" w:space="0" w:color="auto"/>
            <w:left w:val="none" w:sz="0" w:space="0" w:color="auto"/>
            <w:bottom w:val="none" w:sz="0" w:space="0" w:color="auto"/>
            <w:right w:val="none" w:sz="0" w:space="0" w:color="auto"/>
          </w:divBdr>
        </w:div>
        <w:div w:id="498471787">
          <w:marLeft w:val="480"/>
          <w:marRight w:val="0"/>
          <w:marTop w:val="0"/>
          <w:marBottom w:val="0"/>
          <w:divBdr>
            <w:top w:val="none" w:sz="0" w:space="0" w:color="auto"/>
            <w:left w:val="none" w:sz="0" w:space="0" w:color="auto"/>
            <w:bottom w:val="none" w:sz="0" w:space="0" w:color="auto"/>
            <w:right w:val="none" w:sz="0" w:space="0" w:color="auto"/>
          </w:divBdr>
        </w:div>
        <w:div w:id="510334292">
          <w:marLeft w:val="480"/>
          <w:marRight w:val="0"/>
          <w:marTop w:val="0"/>
          <w:marBottom w:val="0"/>
          <w:divBdr>
            <w:top w:val="none" w:sz="0" w:space="0" w:color="auto"/>
            <w:left w:val="none" w:sz="0" w:space="0" w:color="auto"/>
            <w:bottom w:val="none" w:sz="0" w:space="0" w:color="auto"/>
            <w:right w:val="none" w:sz="0" w:space="0" w:color="auto"/>
          </w:divBdr>
        </w:div>
        <w:div w:id="521821194">
          <w:marLeft w:val="480"/>
          <w:marRight w:val="0"/>
          <w:marTop w:val="0"/>
          <w:marBottom w:val="0"/>
          <w:divBdr>
            <w:top w:val="none" w:sz="0" w:space="0" w:color="auto"/>
            <w:left w:val="none" w:sz="0" w:space="0" w:color="auto"/>
            <w:bottom w:val="none" w:sz="0" w:space="0" w:color="auto"/>
            <w:right w:val="none" w:sz="0" w:space="0" w:color="auto"/>
          </w:divBdr>
        </w:div>
        <w:div w:id="672294658">
          <w:marLeft w:val="480"/>
          <w:marRight w:val="0"/>
          <w:marTop w:val="0"/>
          <w:marBottom w:val="0"/>
          <w:divBdr>
            <w:top w:val="none" w:sz="0" w:space="0" w:color="auto"/>
            <w:left w:val="none" w:sz="0" w:space="0" w:color="auto"/>
            <w:bottom w:val="none" w:sz="0" w:space="0" w:color="auto"/>
            <w:right w:val="none" w:sz="0" w:space="0" w:color="auto"/>
          </w:divBdr>
        </w:div>
        <w:div w:id="679896787">
          <w:marLeft w:val="480"/>
          <w:marRight w:val="0"/>
          <w:marTop w:val="0"/>
          <w:marBottom w:val="0"/>
          <w:divBdr>
            <w:top w:val="none" w:sz="0" w:space="0" w:color="auto"/>
            <w:left w:val="none" w:sz="0" w:space="0" w:color="auto"/>
            <w:bottom w:val="none" w:sz="0" w:space="0" w:color="auto"/>
            <w:right w:val="none" w:sz="0" w:space="0" w:color="auto"/>
          </w:divBdr>
        </w:div>
        <w:div w:id="933441212">
          <w:marLeft w:val="480"/>
          <w:marRight w:val="0"/>
          <w:marTop w:val="0"/>
          <w:marBottom w:val="0"/>
          <w:divBdr>
            <w:top w:val="none" w:sz="0" w:space="0" w:color="auto"/>
            <w:left w:val="none" w:sz="0" w:space="0" w:color="auto"/>
            <w:bottom w:val="none" w:sz="0" w:space="0" w:color="auto"/>
            <w:right w:val="none" w:sz="0" w:space="0" w:color="auto"/>
          </w:divBdr>
        </w:div>
        <w:div w:id="966594025">
          <w:marLeft w:val="480"/>
          <w:marRight w:val="0"/>
          <w:marTop w:val="0"/>
          <w:marBottom w:val="0"/>
          <w:divBdr>
            <w:top w:val="none" w:sz="0" w:space="0" w:color="auto"/>
            <w:left w:val="none" w:sz="0" w:space="0" w:color="auto"/>
            <w:bottom w:val="none" w:sz="0" w:space="0" w:color="auto"/>
            <w:right w:val="none" w:sz="0" w:space="0" w:color="auto"/>
          </w:divBdr>
        </w:div>
        <w:div w:id="968245293">
          <w:marLeft w:val="480"/>
          <w:marRight w:val="0"/>
          <w:marTop w:val="0"/>
          <w:marBottom w:val="0"/>
          <w:divBdr>
            <w:top w:val="none" w:sz="0" w:space="0" w:color="auto"/>
            <w:left w:val="none" w:sz="0" w:space="0" w:color="auto"/>
            <w:bottom w:val="none" w:sz="0" w:space="0" w:color="auto"/>
            <w:right w:val="none" w:sz="0" w:space="0" w:color="auto"/>
          </w:divBdr>
        </w:div>
        <w:div w:id="998339284">
          <w:marLeft w:val="480"/>
          <w:marRight w:val="0"/>
          <w:marTop w:val="0"/>
          <w:marBottom w:val="0"/>
          <w:divBdr>
            <w:top w:val="none" w:sz="0" w:space="0" w:color="auto"/>
            <w:left w:val="none" w:sz="0" w:space="0" w:color="auto"/>
            <w:bottom w:val="none" w:sz="0" w:space="0" w:color="auto"/>
            <w:right w:val="none" w:sz="0" w:space="0" w:color="auto"/>
          </w:divBdr>
        </w:div>
        <w:div w:id="1021974519">
          <w:marLeft w:val="480"/>
          <w:marRight w:val="0"/>
          <w:marTop w:val="0"/>
          <w:marBottom w:val="0"/>
          <w:divBdr>
            <w:top w:val="none" w:sz="0" w:space="0" w:color="auto"/>
            <w:left w:val="none" w:sz="0" w:space="0" w:color="auto"/>
            <w:bottom w:val="none" w:sz="0" w:space="0" w:color="auto"/>
            <w:right w:val="none" w:sz="0" w:space="0" w:color="auto"/>
          </w:divBdr>
        </w:div>
        <w:div w:id="1082220085">
          <w:marLeft w:val="480"/>
          <w:marRight w:val="0"/>
          <w:marTop w:val="0"/>
          <w:marBottom w:val="0"/>
          <w:divBdr>
            <w:top w:val="none" w:sz="0" w:space="0" w:color="auto"/>
            <w:left w:val="none" w:sz="0" w:space="0" w:color="auto"/>
            <w:bottom w:val="none" w:sz="0" w:space="0" w:color="auto"/>
            <w:right w:val="none" w:sz="0" w:space="0" w:color="auto"/>
          </w:divBdr>
        </w:div>
        <w:div w:id="1192575278">
          <w:marLeft w:val="480"/>
          <w:marRight w:val="0"/>
          <w:marTop w:val="0"/>
          <w:marBottom w:val="0"/>
          <w:divBdr>
            <w:top w:val="none" w:sz="0" w:space="0" w:color="auto"/>
            <w:left w:val="none" w:sz="0" w:space="0" w:color="auto"/>
            <w:bottom w:val="none" w:sz="0" w:space="0" w:color="auto"/>
            <w:right w:val="none" w:sz="0" w:space="0" w:color="auto"/>
          </w:divBdr>
        </w:div>
        <w:div w:id="1199314070">
          <w:marLeft w:val="480"/>
          <w:marRight w:val="0"/>
          <w:marTop w:val="0"/>
          <w:marBottom w:val="0"/>
          <w:divBdr>
            <w:top w:val="none" w:sz="0" w:space="0" w:color="auto"/>
            <w:left w:val="none" w:sz="0" w:space="0" w:color="auto"/>
            <w:bottom w:val="none" w:sz="0" w:space="0" w:color="auto"/>
            <w:right w:val="none" w:sz="0" w:space="0" w:color="auto"/>
          </w:divBdr>
        </w:div>
        <w:div w:id="1240138319">
          <w:marLeft w:val="480"/>
          <w:marRight w:val="0"/>
          <w:marTop w:val="0"/>
          <w:marBottom w:val="0"/>
          <w:divBdr>
            <w:top w:val="none" w:sz="0" w:space="0" w:color="auto"/>
            <w:left w:val="none" w:sz="0" w:space="0" w:color="auto"/>
            <w:bottom w:val="none" w:sz="0" w:space="0" w:color="auto"/>
            <w:right w:val="none" w:sz="0" w:space="0" w:color="auto"/>
          </w:divBdr>
        </w:div>
        <w:div w:id="1258556823">
          <w:marLeft w:val="480"/>
          <w:marRight w:val="0"/>
          <w:marTop w:val="0"/>
          <w:marBottom w:val="0"/>
          <w:divBdr>
            <w:top w:val="none" w:sz="0" w:space="0" w:color="auto"/>
            <w:left w:val="none" w:sz="0" w:space="0" w:color="auto"/>
            <w:bottom w:val="none" w:sz="0" w:space="0" w:color="auto"/>
            <w:right w:val="none" w:sz="0" w:space="0" w:color="auto"/>
          </w:divBdr>
        </w:div>
        <w:div w:id="1269391019">
          <w:marLeft w:val="480"/>
          <w:marRight w:val="0"/>
          <w:marTop w:val="0"/>
          <w:marBottom w:val="0"/>
          <w:divBdr>
            <w:top w:val="none" w:sz="0" w:space="0" w:color="auto"/>
            <w:left w:val="none" w:sz="0" w:space="0" w:color="auto"/>
            <w:bottom w:val="none" w:sz="0" w:space="0" w:color="auto"/>
            <w:right w:val="none" w:sz="0" w:space="0" w:color="auto"/>
          </w:divBdr>
        </w:div>
        <w:div w:id="1304771265">
          <w:marLeft w:val="480"/>
          <w:marRight w:val="0"/>
          <w:marTop w:val="0"/>
          <w:marBottom w:val="0"/>
          <w:divBdr>
            <w:top w:val="none" w:sz="0" w:space="0" w:color="auto"/>
            <w:left w:val="none" w:sz="0" w:space="0" w:color="auto"/>
            <w:bottom w:val="none" w:sz="0" w:space="0" w:color="auto"/>
            <w:right w:val="none" w:sz="0" w:space="0" w:color="auto"/>
          </w:divBdr>
        </w:div>
        <w:div w:id="1326862937">
          <w:marLeft w:val="480"/>
          <w:marRight w:val="0"/>
          <w:marTop w:val="0"/>
          <w:marBottom w:val="0"/>
          <w:divBdr>
            <w:top w:val="none" w:sz="0" w:space="0" w:color="auto"/>
            <w:left w:val="none" w:sz="0" w:space="0" w:color="auto"/>
            <w:bottom w:val="none" w:sz="0" w:space="0" w:color="auto"/>
            <w:right w:val="none" w:sz="0" w:space="0" w:color="auto"/>
          </w:divBdr>
        </w:div>
        <w:div w:id="1433164444">
          <w:marLeft w:val="480"/>
          <w:marRight w:val="0"/>
          <w:marTop w:val="0"/>
          <w:marBottom w:val="0"/>
          <w:divBdr>
            <w:top w:val="none" w:sz="0" w:space="0" w:color="auto"/>
            <w:left w:val="none" w:sz="0" w:space="0" w:color="auto"/>
            <w:bottom w:val="none" w:sz="0" w:space="0" w:color="auto"/>
            <w:right w:val="none" w:sz="0" w:space="0" w:color="auto"/>
          </w:divBdr>
        </w:div>
        <w:div w:id="1443987386">
          <w:marLeft w:val="480"/>
          <w:marRight w:val="0"/>
          <w:marTop w:val="0"/>
          <w:marBottom w:val="0"/>
          <w:divBdr>
            <w:top w:val="none" w:sz="0" w:space="0" w:color="auto"/>
            <w:left w:val="none" w:sz="0" w:space="0" w:color="auto"/>
            <w:bottom w:val="none" w:sz="0" w:space="0" w:color="auto"/>
            <w:right w:val="none" w:sz="0" w:space="0" w:color="auto"/>
          </w:divBdr>
        </w:div>
        <w:div w:id="1713311677">
          <w:marLeft w:val="480"/>
          <w:marRight w:val="0"/>
          <w:marTop w:val="0"/>
          <w:marBottom w:val="0"/>
          <w:divBdr>
            <w:top w:val="none" w:sz="0" w:space="0" w:color="auto"/>
            <w:left w:val="none" w:sz="0" w:space="0" w:color="auto"/>
            <w:bottom w:val="none" w:sz="0" w:space="0" w:color="auto"/>
            <w:right w:val="none" w:sz="0" w:space="0" w:color="auto"/>
          </w:divBdr>
        </w:div>
        <w:div w:id="1756436608">
          <w:marLeft w:val="480"/>
          <w:marRight w:val="0"/>
          <w:marTop w:val="0"/>
          <w:marBottom w:val="0"/>
          <w:divBdr>
            <w:top w:val="none" w:sz="0" w:space="0" w:color="auto"/>
            <w:left w:val="none" w:sz="0" w:space="0" w:color="auto"/>
            <w:bottom w:val="none" w:sz="0" w:space="0" w:color="auto"/>
            <w:right w:val="none" w:sz="0" w:space="0" w:color="auto"/>
          </w:divBdr>
        </w:div>
        <w:div w:id="1773696385">
          <w:marLeft w:val="480"/>
          <w:marRight w:val="0"/>
          <w:marTop w:val="0"/>
          <w:marBottom w:val="0"/>
          <w:divBdr>
            <w:top w:val="none" w:sz="0" w:space="0" w:color="auto"/>
            <w:left w:val="none" w:sz="0" w:space="0" w:color="auto"/>
            <w:bottom w:val="none" w:sz="0" w:space="0" w:color="auto"/>
            <w:right w:val="none" w:sz="0" w:space="0" w:color="auto"/>
          </w:divBdr>
        </w:div>
        <w:div w:id="1796874377">
          <w:marLeft w:val="480"/>
          <w:marRight w:val="0"/>
          <w:marTop w:val="0"/>
          <w:marBottom w:val="0"/>
          <w:divBdr>
            <w:top w:val="none" w:sz="0" w:space="0" w:color="auto"/>
            <w:left w:val="none" w:sz="0" w:space="0" w:color="auto"/>
            <w:bottom w:val="none" w:sz="0" w:space="0" w:color="auto"/>
            <w:right w:val="none" w:sz="0" w:space="0" w:color="auto"/>
          </w:divBdr>
        </w:div>
        <w:div w:id="1825587428">
          <w:marLeft w:val="480"/>
          <w:marRight w:val="0"/>
          <w:marTop w:val="0"/>
          <w:marBottom w:val="0"/>
          <w:divBdr>
            <w:top w:val="none" w:sz="0" w:space="0" w:color="auto"/>
            <w:left w:val="none" w:sz="0" w:space="0" w:color="auto"/>
            <w:bottom w:val="none" w:sz="0" w:space="0" w:color="auto"/>
            <w:right w:val="none" w:sz="0" w:space="0" w:color="auto"/>
          </w:divBdr>
        </w:div>
        <w:div w:id="1850873223">
          <w:marLeft w:val="480"/>
          <w:marRight w:val="0"/>
          <w:marTop w:val="0"/>
          <w:marBottom w:val="0"/>
          <w:divBdr>
            <w:top w:val="none" w:sz="0" w:space="0" w:color="auto"/>
            <w:left w:val="none" w:sz="0" w:space="0" w:color="auto"/>
            <w:bottom w:val="none" w:sz="0" w:space="0" w:color="auto"/>
            <w:right w:val="none" w:sz="0" w:space="0" w:color="auto"/>
          </w:divBdr>
        </w:div>
        <w:div w:id="1889103856">
          <w:marLeft w:val="480"/>
          <w:marRight w:val="0"/>
          <w:marTop w:val="0"/>
          <w:marBottom w:val="0"/>
          <w:divBdr>
            <w:top w:val="none" w:sz="0" w:space="0" w:color="auto"/>
            <w:left w:val="none" w:sz="0" w:space="0" w:color="auto"/>
            <w:bottom w:val="none" w:sz="0" w:space="0" w:color="auto"/>
            <w:right w:val="none" w:sz="0" w:space="0" w:color="auto"/>
          </w:divBdr>
        </w:div>
        <w:div w:id="1902060686">
          <w:marLeft w:val="480"/>
          <w:marRight w:val="0"/>
          <w:marTop w:val="0"/>
          <w:marBottom w:val="0"/>
          <w:divBdr>
            <w:top w:val="none" w:sz="0" w:space="0" w:color="auto"/>
            <w:left w:val="none" w:sz="0" w:space="0" w:color="auto"/>
            <w:bottom w:val="none" w:sz="0" w:space="0" w:color="auto"/>
            <w:right w:val="none" w:sz="0" w:space="0" w:color="auto"/>
          </w:divBdr>
        </w:div>
        <w:div w:id="1906408586">
          <w:marLeft w:val="480"/>
          <w:marRight w:val="0"/>
          <w:marTop w:val="0"/>
          <w:marBottom w:val="0"/>
          <w:divBdr>
            <w:top w:val="none" w:sz="0" w:space="0" w:color="auto"/>
            <w:left w:val="none" w:sz="0" w:space="0" w:color="auto"/>
            <w:bottom w:val="none" w:sz="0" w:space="0" w:color="auto"/>
            <w:right w:val="none" w:sz="0" w:space="0" w:color="auto"/>
          </w:divBdr>
        </w:div>
        <w:div w:id="1915116943">
          <w:marLeft w:val="480"/>
          <w:marRight w:val="0"/>
          <w:marTop w:val="0"/>
          <w:marBottom w:val="0"/>
          <w:divBdr>
            <w:top w:val="none" w:sz="0" w:space="0" w:color="auto"/>
            <w:left w:val="none" w:sz="0" w:space="0" w:color="auto"/>
            <w:bottom w:val="none" w:sz="0" w:space="0" w:color="auto"/>
            <w:right w:val="none" w:sz="0" w:space="0" w:color="auto"/>
          </w:divBdr>
        </w:div>
        <w:div w:id="2007857693">
          <w:marLeft w:val="480"/>
          <w:marRight w:val="0"/>
          <w:marTop w:val="0"/>
          <w:marBottom w:val="0"/>
          <w:divBdr>
            <w:top w:val="none" w:sz="0" w:space="0" w:color="auto"/>
            <w:left w:val="none" w:sz="0" w:space="0" w:color="auto"/>
            <w:bottom w:val="none" w:sz="0" w:space="0" w:color="auto"/>
            <w:right w:val="none" w:sz="0" w:space="0" w:color="auto"/>
          </w:divBdr>
        </w:div>
        <w:div w:id="2013020688">
          <w:marLeft w:val="480"/>
          <w:marRight w:val="0"/>
          <w:marTop w:val="0"/>
          <w:marBottom w:val="0"/>
          <w:divBdr>
            <w:top w:val="none" w:sz="0" w:space="0" w:color="auto"/>
            <w:left w:val="none" w:sz="0" w:space="0" w:color="auto"/>
            <w:bottom w:val="none" w:sz="0" w:space="0" w:color="auto"/>
            <w:right w:val="none" w:sz="0" w:space="0" w:color="auto"/>
          </w:divBdr>
        </w:div>
        <w:div w:id="2055887058">
          <w:marLeft w:val="480"/>
          <w:marRight w:val="0"/>
          <w:marTop w:val="0"/>
          <w:marBottom w:val="0"/>
          <w:divBdr>
            <w:top w:val="none" w:sz="0" w:space="0" w:color="auto"/>
            <w:left w:val="none" w:sz="0" w:space="0" w:color="auto"/>
            <w:bottom w:val="none" w:sz="0" w:space="0" w:color="auto"/>
            <w:right w:val="none" w:sz="0" w:space="0" w:color="auto"/>
          </w:divBdr>
        </w:div>
        <w:div w:id="2121296592">
          <w:marLeft w:val="480"/>
          <w:marRight w:val="0"/>
          <w:marTop w:val="0"/>
          <w:marBottom w:val="0"/>
          <w:divBdr>
            <w:top w:val="none" w:sz="0" w:space="0" w:color="auto"/>
            <w:left w:val="none" w:sz="0" w:space="0" w:color="auto"/>
            <w:bottom w:val="none" w:sz="0" w:space="0" w:color="auto"/>
            <w:right w:val="none" w:sz="0" w:space="0" w:color="auto"/>
          </w:divBdr>
        </w:div>
      </w:divsChild>
    </w:div>
    <w:div w:id="415202008">
      <w:bodyDiv w:val="1"/>
      <w:marLeft w:val="0"/>
      <w:marRight w:val="0"/>
      <w:marTop w:val="0"/>
      <w:marBottom w:val="0"/>
      <w:divBdr>
        <w:top w:val="none" w:sz="0" w:space="0" w:color="auto"/>
        <w:left w:val="none" w:sz="0" w:space="0" w:color="auto"/>
        <w:bottom w:val="none" w:sz="0" w:space="0" w:color="auto"/>
        <w:right w:val="none" w:sz="0" w:space="0" w:color="auto"/>
      </w:divBdr>
      <w:divsChild>
        <w:div w:id="204605498">
          <w:marLeft w:val="480"/>
          <w:marRight w:val="0"/>
          <w:marTop w:val="0"/>
          <w:marBottom w:val="0"/>
          <w:divBdr>
            <w:top w:val="none" w:sz="0" w:space="0" w:color="auto"/>
            <w:left w:val="none" w:sz="0" w:space="0" w:color="auto"/>
            <w:bottom w:val="none" w:sz="0" w:space="0" w:color="auto"/>
            <w:right w:val="none" w:sz="0" w:space="0" w:color="auto"/>
          </w:divBdr>
        </w:div>
        <w:div w:id="289365728">
          <w:marLeft w:val="480"/>
          <w:marRight w:val="0"/>
          <w:marTop w:val="0"/>
          <w:marBottom w:val="0"/>
          <w:divBdr>
            <w:top w:val="none" w:sz="0" w:space="0" w:color="auto"/>
            <w:left w:val="none" w:sz="0" w:space="0" w:color="auto"/>
            <w:bottom w:val="none" w:sz="0" w:space="0" w:color="auto"/>
            <w:right w:val="none" w:sz="0" w:space="0" w:color="auto"/>
          </w:divBdr>
        </w:div>
        <w:div w:id="291907867">
          <w:marLeft w:val="480"/>
          <w:marRight w:val="0"/>
          <w:marTop w:val="0"/>
          <w:marBottom w:val="0"/>
          <w:divBdr>
            <w:top w:val="none" w:sz="0" w:space="0" w:color="auto"/>
            <w:left w:val="none" w:sz="0" w:space="0" w:color="auto"/>
            <w:bottom w:val="none" w:sz="0" w:space="0" w:color="auto"/>
            <w:right w:val="none" w:sz="0" w:space="0" w:color="auto"/>
          </w:divBdr>
        </w:div>
        <w:div w:id="338508737">
          <w:marLeft w:val="480"/>
          <w:marRight w:val="0"/>
          <w:marTop w:val="0"/>
          <w:marBottom w:val="0"/>
          <w:divBdr>
            <w:top w:val="none" w:sz="0" w:space="0" w:color="auto"/>
            <w:left w:val="none" w:sz="0" w:space="0" w:color="auto"/>
            <w:bottom w:val="none" w:sz="0" w:space="0" w:color="auto"/>
            <w:right w:val="none" w:sz="0" w:space="0" w:color="auto"/>
          </w:divBdr>
        </w:div>
        <w:div w:id="366375440">
          <w:marLeft w:val="480"/>
          <w:marRight w:val="0"/>
          <w:marTop w:val="0"/>
          <w:marBottom w:val="0"/>
          <w:divBdr>
            <w:top w:val="none" w:sz="0" w:space="0" w:color="auto"/>
            <w:left w:val="none" w:sz="0" w:space="0" w:color="auto"/>
            <w:bottom w:val="none" w:sz="0" w:space="0" w:color="auto"/>
            <w:right w:val="none" w:sz="0" w:space="0" w:color="auto"/>
          </w:divBdr>
        </w:div>
        <w:div w:id="389156541">
          <w:marLeft w:val="480"/>
          <w:marRight w:val="0"/>
          <w:marTop w:val="0"/>
          <w:marBottom w:val="0"/>
          <w:divBdr>
            <w:top w:val="none" w:sz="0" w:space="0" w:color="auto"/>
            <w:left w:val="none" w:sz="0" w:space="0" w:color="auto"/>
            <w:bottom w:val="none" w:sz="0" w:space="0" w:color="auto"/>
            <w:right w:val="none" w:sz="0" w:space="0" w:color="auto"/>
          </w:divBdr>
        </w:div>
        <w:div w:id="439303239">
          <w:marLeft w:val="480"/>
          <w:marRight w:val="0"/>
          <w:marTop w:val="0"/>
          <w:marBottom w:val="0"/>
          <w:divBdr>
            <w:top w:val="none" w:sz="0" w:space="0" w:color="auto"/>
            <w:left w:val="none" w:sz="0" w:space="0" w:color="auto"/>
            <w:bottom w:val="none" w:sz="0" w:space="0" w:color="auto"/>
            <w:right w:val="none" w:sz="0" w:space="0" w:color="auto"/>
          </w:divBdr>
        </w:div>
        <w:div w:id="469203147">
          <w:marLeft w:val="480"/>
          <w:marRight w:val="0"/>
          <w:marTop w:val="0"/>
          <w:marBottom w:val="0"/>
          <w:divBdr>
            <w:top w:val="none" w:sz="0" w:space="0" w:color="auto"/>
            <w:left w:val="none" w:sz="0" w:space="0" w:color="auto"/>
            <w:bottom w:val="none" w:sz="0" w:space="0" w:color="auto"/>
            <w:right w:val="none" w:sz="0" w:space="0" w:color="auto"/>
          </w:divBdr>
        </w:div>
        <w:div w:id="504707456">
          <w:marLeft w:val="480"/>
          <w:marRight w:val="0"/>
          <w:marTop w:val="0"/>
          <w:marBottom w:val="0"/>
          <w:divBdr>
            <w:top w:val="none" w:sz="0" w:space="0" w:color="auto"/>
            <w:left w:val="none" w:sz="0" w:space="0" w:color="auto"/>
            <w:bottom w:val="none" w:sz="0" w:space="0" w:color="auto"/>
            <w:right w:val="none" w:sz="0" w:space="0" w:color="auto"/>
          </w:divBdr>
        </w:div>
        <w:div w:id="537931962">
          <w:marLeft w:val="480"/>
          <w:marRight w:val="0"/>
          <w:marTop w:val="0"/>
          <w:marBottom w:val="0"/>
          <w:divBdr>
            <w:top w:val="none" w:sz="0" w:space="0" w:color="auto"/>
            <w:left w:val="none" w:sz="0" w:space="0" w:color="auto"/>
            <w:bottom w:val="none" w:sz="0" w:space="0" w:color="auto"/>
            <w:right w:val="none" w:sz="0" w:space="0" w:color="auto"/>
          </w:divBdr>
        </w:div>
        <w:div w:id="701321083">
          <w:marLeft w:val="480"/>
          <w:marRight w:val="0"/>
          <w:marTop w:val="0"/>
          <w:marBottom w:val="0"/>
          <w:divBdr>
            <w:top w:val="none" w:sz="0" w:space="0" w:color="auto"/>
            <w:left w:val="none" w:sz="0" w:space="0" w:color="auto"/>
            <w:bottom w:val="none" w:sz="0" w:space="0" w:color="auto"/>
            <w:right w:val="none" w:sz="0" w:space="0" w:color="auto"/>
          </w:divBdr>
        </w:div>
        <w:div w:id="782697634">
          <w:marLeft w:val="480"/>
          <w:marRight w:val="0"/>
          <w:marTop w:val="0"/>
          <w:marBottom w:val="0"/>
          <w:divBdr>
            <w:top w:val="none" w:sz="0" w:space="0" w:color="auto"/>
            <w:left w:val="none" w:sz="0" w:space="0" w:color="auto"/>
            <w:bottom w:val="none" w:sz="0" w:space="0" w:color="auto"/>
            <w:right w:val="none" w:sz="0" w:space="0" w:color="auto"/>
          </w:divBdr>
        </w:div>
        <w:div w:id="783572926">
          <w:marLeft w:val="480"/>
          <w:marRight w:val="0"/>
          <w:marTop w:val="0"/>
          <w:marBottom w:val="0"/>
          <w:divBdr>
            <w:top w:val="none" w:sz="0" w:space="0" w:color="auto"/>
            <w:left w:val="none" w:sz="0" w:space="0" w:color="auto"/>
            <w:bottom w:val="none" w:sz="0" w:space="0" w:color="auto"/>
            <w:right w:val="none" w:sz="0" w:space="0" w:color="auto"/>
          </w:divBdr>
        </w:div>
        <w:div w:id="789739661">
          <w:marLeft w:val="480"/>
          <w:marRight w:val="0"/>
          <w:marTop w:val="0"/>
          <w:marBottom w:val="0"/>
          <w:divBdr>
            <w:top w:val="none" w:sz="0" w:space="0" w:color="auto"/>
            <w:left w:val="none" w:sz="0" w:space="0" w:color="auto"/>
            <w:bottom w:val="none" w:sz="0" w:space="0" w:color="auto"/>
            <w:right w:val="none" w:sz="0" w:space="0" w:color="auto"/>
          </w:divBdr>
        </w:div>
        <w:div w:id="831220815">
          <w:marLeft w:val="480"/>
          <w:marRight w:val="0"/>
          <w:marTop w:val="0"/>
          <w:marBottom w:val="0"/>
          <w:divBdr>
            <w:top w:val="none" w:sz="0" w:space="0" w:color="auto"/>
            <w:left w:val="none" w:sz="0" w:space="0" w:color="auto"/>
            <w:bottom w:val="none" w:sz="0" w:space="0" w:color="auto"/>
            <w:right w:val="none" w:sz="0" w:space="0" w:color="auto"/>
          </w:divBdr>
        </w:div>
        <w:div w:id="858591659">
          <w:marLeft w:val="480"/>
          <w:marRight w:val="0"/>
          <w:marTop w:val="0"/>
          <w:marBottom w:val="0"/>
          <w:divBdr>
            <w:top w:val="none" w:sz="0" w:space="0" w:color="auto"/>
            <w:left w:val="none" w:sz="0" w:space="0" w:color="auto"/>
            <w:bottom w:val="none" w:sz="0" w:space="0" w:color="auto"/>
            <w:right w:val="none" w:sz="0" w:space="0" w:color="auto"/>
          </w:divBdr>
        </w:div>
        <w:div w:id="889919739">
          <w:marLeft w:val="480"/>
          <w:marRight w:val="0"/>
          <w:marTop w:val="0"/>
          <w:marBottom w:val="0"/>
          <w:divBdr>
            <w:top w:val="none" w:sz="0" w:space="0" w:color="auto"/>
            <w:left w:val="none" w:sz="0" w:space="0" w:color="auto"/>
            <w:bottom w:val="none" w:sz="0" w:space="0" w:color="auto"/>
            <w:right w:val="none" w:sz="0" w:space="0" w:color="auto"/>
          </w:divBdr>
        </w:div>
        <w:div w:id="911695029">
          <w:marLeft w:val="480"/>
          <w:marRight w:val="0"/>
          <w:marTop w:val="0"/>
          <w:marBottom w:val="0"/>
          <w:divBdr>
            <w:top w:val="none" w:sz="0" w:space="0" w:color="auto"/>
            <w:left w:val="none" w:sz="0" w:space="0" w:color="auto"/>
            <w:bottom w:val="none" w:sz="0" w:space="0" w:color="auto"/>
            <w:right w:val="none" w:sz="0" w:space="0" w:color="auto"/>
          </w:divBdr>
        </w:div>
        <w:div w:id="951479537">
          <w:marLeft w:val="480"/>
          <w:marRight w:val="0"/>
          <w:marTop w:val="0"/>
          <w:marBottom w:val="0"/>
          <w:divBdr>
            <w:top w:val="none" w:sz="0" w:space="0" w:color="auto"/>
            <w:left w:val="none" w:sz="0" w:space="0" w:color="auto"/>
            <w:bottom w:val="none" w:sz="0" w:space="0" w:color="auto"/>
            <w:right w:val="none" w:sz="0" w:space="0" w:color="auto"/>
          </w:divBdr>
        </w:div>
        <w:div w:id="969244229">
          <w:marLeft w:val="480"/>
          <w:marRight w:val="0"/>
          <w:marTop w:val="0"/>
          <w:marBottom w:val="0"/>
          <w:divBdr>
            <w:top w:val="none" w:sz="0" w:space="0" w:color="auto"/>
            <w:left w:val="none" w:sz="0" w:space="0" w:color="auto"/>
            <w:bottom w:val="none" w:sz="0" w:space="0" w:color="auto"/>
            <w:right w:val="none" w:sz="0" w:space="0" w:color="auto"/>
          </w:divBdr>
        </w:div>
        <w:div w:id="1021662335">
          <w:marLeft w:val="480"/>
          <w:marRight w:val="0"/>
          <w:marTop w:val="0"/>
          <w:marBottom w:val="0"/>
          <w:divBdr>
            <w:top w:val="none" w:sz="0" w:space="0" w:color="auto"/>
            <w:left w:val="none" w:sz="0" w:space="0" w:color="auto"/>
            <w:bottom w:val="none" w:sz="0" w:space="0" w:color="auto"/>
            <w:right w:val="none" w:sz="0" w:space="0" w:color="auto"/>
          </w:divBdr>
        </w:div>
        <w:div w:id="1033919393">
          <w:marLeft w:val="480"/>
          <w:marRight w:val="0"/>
          <w:marTop w:val="0"/>
          <w:marBottom w:val="0"/>
          <w:divBdr>
            <w:top w:val="none" w:sz="0" w:space="0" w:color="auto"/>
            <w:left w:val="none" w:sz="0" w:space="0" w:color="auto"/>
            <w:bottom w:val="none" w:sz="0" w:space="0" w:color="auto"/>
            <w:right w:val="none" w:sz="0" w:space="0" w:color="auto"/>
          </w:divBdr>
        </w:div>
        <w:div w:id="1079593499">
          <w:marLeft w:val="480"/>
          <w:marRight w:val="0"/>
          <w:marTop w:val="0"/>
          <w:marBottom w:val="0"/>
          <w:divBdr>
            <w:top w:val="none" w:sz="0" w:space="0" w:color="auto"/>
            <w:left w:val="none" w:sz="0" w:space="0" w:color="auto"/>
            <w:bottom w:val="none" w:sz="0" w:space="0" w:color="auto"/>
            <w:right w:val="none" w:sz="0" w:space="0" w:color="auto"/>
          </w:divBdr>
        </w:div>
        <w:div w:id="1235897621">
          <w:marLeft w:val="480"/>
          <w:marRight w:val="0"/>
          <w:marTop w:val="0"/>
          <w:marBottom w:val="0"/>
          <w:divBdr>
            <w:top w:val="none" w:sz="0" w:space="0" w:color="auto"/>
            <w:left w:val="none" w:sz="0" w:space="0" w:color="auto"/>
            <w:bottom w:val="none" w:sz="0" w:space="0" w:color="auto"/>
            <w:right w:val="none" w:sz="0" w:space="0" w:color="auto"/>
          </w:divBdr>
        </w:div>
        <w:div w:id="1266956592">
          <w:marLeft w:val="480"/>
          <w:marRight w:val="0"/>
          <w:marTop w:val="0"/>
          <w:marBottom w:val="0"/>
          <w:divBdr>
            <w:top w:val="none" w:sz="0" w:space="0" w:color="auto"/>
            <w:left w:val="none" w:sz="0" w:space="0" w:color="auto"/>
            <w:bottom w:val="none" w:sz="0" w:space="0" w:color="auto"/>
            <w:right w:val="none" w:sz="0" w:space="0" w:color="auto"/>
          </w:divBdr>
        </w:div>
        <w:div w:id="1274897383">
          <w:marLeft w:val="480"/>
          <w:marRight w:val="0"/>
          <w:marTop w:val="0"/>
          <w:marBottom w:val="0"/>
          <w:divBdr>
            <w:top w:val="none" w:sz="0" w:space="0" w:color="auto"/>
            <w:left w:val="none" w:sz="0" w:space="0" w:color="auto"/>
            <w:bottom w:val="none" w:sz="0" w:space="0" w:color="auto"/>
            <w:right w:val="none" w:sz="0" w:space="0" w:color="auto"/>
          </w:divBdr>
        </w:div>
        <w:div w:id="1281188439">
          <w:marLeft w:val="480"/>
          <w:marRight w:val="0"/>
          <w:marTop w:val="0"/>
          <w:marBottom w:val="0"/>
          <w:divBdr>
            <w:top w:val="none" w:sz="0" w:space="0" w:color="auto"/>
            <w:left w:val="none" w:sz="0" w:space="0" w:color="auto"/>
            <w:bottom w:val="none" w:sz="0" w:space="0" w:color="auto"/>
            <w:right w:val="none" w:sz="0" w:space="0" w:color="auto"/>
          </w:divBdr>
        </w:div>
        <w:div w:id="1299996019">
          <w:marLeft w:val="480"/>
          <w:marRight w:val="0"/>
          <w:marTop w:val="0"/>
          <w:marBottom w:val="0"/>
          <w:divBdr>
            <w:top w:val="none" w:sz="0" w:space="0" w:color="auto"/>
            <w:left w:val="none" w:sz="0" w:space="0" w:color="auto"/>
            <w:bottom w:val="none" w:sz="0" w:space="0" w:color="auto"/>
            <w:right w:val="none" w:sz="0" w:space="0" w:color="auto"/>
          </w:divBdr>
        </w:div>
        <w:div w:id="1302468132">
          <w:marLeft w:val="480"/>
          <w:marRight w:val="0"/>
          <w:marTop w:val="0"/>
          <w:marBottom w:val="0"/>
          <w:divBdr>
            <w:top w:val="none" w:sz="0" w:space="0" w:color="auto"/>
            <w:left w:val="none" w:sz="0" w:space="0" w:color="auto"/>
            <w:bottom w:val="none" w:sz="0" w:space="0" w:color="auto"/>
            <w:right w:val="none" w:sz="0" w:space="0" w:color="auto"/>
          </w:divBdr>
        </w:div>
        <w:div w:id="1342122485">
          <w:marLeft w:val="480"/>
          <w:marRight w:val="0"/>
          <w:marTop w:val="0"/>
          <w:marBottom w:val="0"/>
          <w:divBdr>
            <w:top w:val="none" w:sz="0" w:space="0" w:color="auto"/>
            <w:left w:val="none" w:sz="0" w:space="0" w:color="auto"/>
            <w:bottom w:val="none" w:sz="0" w:space="0" w:color="auto"/>
            <w:right w:val="none" w:sz="0" w:space="0" w:color="auto"/>
          </w:divBdr>
        </w:div>
        <w:div w:id="1438794104">
          <w:marLeft w:val="480"/>
          <w:marRight w:val="0"/>
          <w:marTop w:val="0"/>
          <w:marBottom w:val="0"/>
          <w:divBdr>
            <w:top w:val="none" w:sz="0" w:space="0" w:color="auto"/>
            <w:left w:val="none" w:sz="0" w:space="0" w:color="auto"/>
            <w:bottom w:val="none" w:sz="0" w:space="0" w:color="auto"/>
            <w:right w:val="none" w:sz="0" w:space="0" w:color="auto"/>
          </w:divBdr>
        </w:div>
        <w:div w:id="1465194078">
          <w:marLeft w:val="480"/>
          <w:marRight w:val="0"/>
          <w:marTop w:val="0"/>
          <w:marBottom w:val="0"/>
          <w:divBdr>
            <w:top w:val="none" w:sz="0" w:space="0" w:color="auto"/>
            <w:left w:val="none" w:sz="0" w:space="0" w:color="auto"/>
            <w:bottom w:val="none" w:sz="0" w:space="0" w:color="auto"/>
            <w:right w:val="none" w:sz="0" w:space="0" w:color="auto"/>
          </w:divBdr>
        </w:div>
        <w:div w:id="1480153319">
          <w:marLeft w:val="480"/>
          <w:marRight w:val="0"/>
          <w:marTop w:val="0"/>
          <w:marBottom w:val="0"/>
          <w:divBdr>
            <w:top w:val="none" w:sz="0" w:space="0" w:color="auto"/>
            <w:left w:val="none" w:sz="0" w:space="0" w:color="auto"/>
            <w:bottom w:val="none" w:sz="0" w:space="0" w:color="auto"/>
            <w:right w:val="none" w:sz="0" w:space="0" w:color="auto"/>
          </w:divBdr>
        </w:div>
        <w:div w:id="1544249900">
          <w:marLeft w:val="480"/>
          <w:marRight w:val="0"/>
          <w:marTop w:val="0"/>
          <w:marBottom w:val="0"/>
          <w:divBdr>
            <w:top w:val="none" w:sz="0" w:space="0" w:color="auto"/>
            <w:left w:val="none" w:sz="0" w:space="0" w:color="auto"/>
            <w:bottom w:val="none" w:sz="0" w:space="0" w:color="auto"/>
            <w:right w:val="none" w:sz="0" w:space="0" w:color="auto"/>
          </w:divBdr>
        </w:div>
        <w:div w:id="1572542177">
          <w:marLeft w:val="480"/>
          <w:marRight w:val="0"/>
          <w:marTop w:val="0"/>
          <w:marBottom w:val="0"/>
          <w:divBdr>
            <w:top w:val="none" w:sz="0" w:space="0" w:color="auto"/>
            <w:left w:val="none" w:sz="0" w:space="0" w:color="auto"/>
            <w:bottom w:val="none" w:sz="0" w:space="0" w:color="auto"/>
            <w:right w:val="none" w:sz="0" w:space="0" w:color="auto"/>
          </w:divBdr>
        </w:div>
        <w:div w:id="1602107503">
          <w:marLeft w:val="480"/>
          <w:marRight w:val="0"/>
          <w:marTop w:val="0"/>
          <w:marBottom w:val="0"/>
          <w:divBdr>
            <w:top w:val="none" w:sz="0" w:space="0" w:color="auto"/>
            <w:left w:val="none" w:sz="0" w:space="0" w:color="auto"/>
            <w:bottom w:val="none" w:sz="0" w:space="0" w:color="auto"/>
            <w:right w:val="none" w:sz="0" w:space="0" w:color="auto"/>
          </w:divBdr>
        </w:div>
        <w:div w:id="1790784142">
          <w:marLeft w:val="480"/>
          <w:marRight w:val="0"/>
          <w:marTop w:val="0"/>
          <w:marBottom w:val="0"/>
          <w:divBdr>
            <w:top w:val="none" w:sz="0" w:space="0" w:color="auto"/>
            <w:left w:val="none" w:sz="0" w:space="0" w:color="auto"/>
            <w:bottom w:val="none" w:sz="0" w:space="0" w:color="auto"/>
            <w:right w:val="none" w:sz="0" w:space="0" w:color="auto"/>
          </w:divBdr>
        </w:div>
        <w:div w:id="1839346456">
          <w:marLeft w:val="480"/>
          <w:marRight w:val="0"/>
          <w:marTop w:val="0"/>
          <w:marBottom w:val="0"/>
          <w:divBdr>
            <w:top w:val="none" w:sz="0" w:space="0" w:color="auto"/>
            <w:left w:val="none" w:sz="0" w:space="0" w:color="auto"/>
            <w:bottom w:val="none" w:sz="0" w:space="0" w:color="auto"/>
            <w:right w:val="none" w:sz="0" w:space="0" w:color="auto"/>
          </w:divBdr>
        </w:div>
        <w:div w:id="1931161819">
          <w:marLeft w:val="480"/>
          <w:marRight w:val="0"/>
          <w:marTop w:val="0"/>
          <w:marBottom w:val="0"/>
          <w:divBdr>
            <w:top w:val="none" w:sz="0" w:space="0" w:color="auto"/>
            <w:left w:val="none" w:sz="0" w:space="0" w:color="auto"/>
            <w:bottom w:val="none" w:sz="0" w:space="0" w:color="auto"/>
            <w:right w:val="none" w:sz="0" w:space="0" w:color="auto"/>
          </w:divBdr>
        </w:div>
        <w:div w:id="1951279164">
          <w:marLeft w:val="480"/>
          <w:marRight w:val="0"/>
          <w:marTop w:val="0"/>
          <w:marBottom w:val="0"/>
          <w:divBdr>
            <w:top w:val="none" w:sz="0" w:space="0" w:color="auto"/>
            <w:left w:val="none" w:sz="0" w:space="0" w:color="auto"/>
            <w:bottom w:val="none" w:sz="0" w:space="0" w:color="auto"/>
            <w:right w:val="none" w:sz="0" w:space="0" w:color="auto"/>
          </w:divBdr>
        </w:div>
        <w:div w:id="1976642704">
          <w:marLeft w:val="480"/>
          <w:marRight w:val="0"/>
          <w:marTop w:val="0"/>
          <w:marBottom w:val="0"/>
          <w:divBdr>
            <w:top w:val="none" w:sz="0" w:space="0" w:color="auto"/>
            <w:left w:val="none" w:sz="0" w:space="0" w:color="auto"/>
            <w:bottom w:val="none" w:sz="0" w:space="0" w:color="auto"/>
            <w:right w:val="none" w:sz="0" w:space="0" w:color="auto"/>
          </w:divBdr>
        </w:div>
        <w:div w:id="2011641660">
          <w:marLeft w:val="480"/>
          <w:marRight w:val="0"/>
          <w:marTop w:val="0"/>
          <w:marBottom w:val="0"/>
          <w:divBdr>
            <w:top w:val="none" w:sz="0" w:space="0" w:color="auto"/>
            <w:left w:val="none" w:sz="0" w:space="0" w:color="auto"/>
            <w:bottom w:val="none" w:sz="0" w:space="0" w:color="auto"/>
            <w:right w:val="none" w:sz="0" w:space="0" w:color="auto"/>
          </w:divBdr>
        </w:div>
        <w:div w:id="2085374097">
          <w:marLeft w:val="480"/>
          <w:marRight w:val="0"/>
          <w:marTop w:val="0"/>
          <w:marBottom w:val="0"/>
          <w:divBdr>
            <w:top w:val="none" w:sz="0" w:space="0" w:color="auto"/>
            <w:left w:val="none" w:sz="0" w:space="0" w:color="auto"/>
            <w:bottom w:val="none" w:sz="0" w:space="0" w:color="auto"/>
            <w:right w:val="none" w:sz="0" w:space="0" w:color="auto"/>
          </w:divBdr>
        </w:div>
        <w:div w:id="2142068738">
          <w:marLeft w:val="480"/>
          <w:marRight w:val="0"/>
          <w:marTop w:val="0"/>
          <w:marBottom w:val="0"/>
          <w:divBdr>
            <w:top w:val="none" w:sz="0" w:space="0" w:color="auto"/>
            <w:left w:val="none" w:sz="0" w:space="0" w:color="auto"/>
            <w:bottom w:val="none" w:sz="0" w:space="0" w:color="auto"/>
            <w:right w:val="none" w:sz="0" w:space="0" w:color="auto"/>
          </w:divBdr>
        </w:div>
      </w:divsChild>
    </w:div>
    <w:div w:id="415253907">
      <w:bodyDiv w:val="1"/>
      <w:marLeft w:val="0"/>
      <w:marRight w:val="0"/>
      <w:marTop w:val="0"/>
      <w:marBottom w:val="0"/>
      <w:divBdr>
        <w:top w:val="none" w:sz="0" w:space="0" w:color="auto"/>
        <w:left w:val="none" w:sz="0" w:space="0" w:color="auto"/>
        <w:bottom w:val="none" w:sz="0" w:space="0" w:color="auto"/>
        <w:right w:val="none" w:sz="0" w:space="0" w:color="auto"/>
      </w:divBdr>
    </w:div>
    <w:div w:id="438717195">
      <w:bodyDiv w:val="1"/>
      <w:marLeft w:val="0"/>
      <w:marRight w:val="0"/>
      <w:marTop w:val="0"/>
      <w:marBottom w:val="0"/>
      <w:divBdr>
        <w:top w:val="none" w:sz="0" w:space="0" w:color="auto"/>
        <w:left w:val="none" w:sz="0" w:space="0" w:color="auto"/>
        <w:bottom w:val="none" w:sz="0" w:space="0" w:color="auto"/>
        <w:right w:val="none" w:sz="0" w:space="0" w:color="auto"/>
      </w:divBdr>
    </w:div>
    <w:div w:id="445080383">
      <w:bodyDiv w:val="1"/>
      <w:marLeft w:val="0"/>
      <w:marRight w:val="0"/>
      <w:marTop w:val="0"/>
      <w:marBottom w:val="0"/>
      <w:divBdr>
        <w:top w:val="none" w:sz="0" w:space="0" w:color="auto"/>
        <w:left w:val="none" w:sz="0" w:space="0" w:color="auto"/>
        <w:bottom w:val="none" w:sz="0" w:space="0" w:color="auto"/>
        <w:right w:val="none" w:sz="0" w:space="0" w:color="auto"/>
      </w:divBdr>
      <w:divsChild>
        <w:div w:id="21709471">
          <w:marLeft w:val="480"/>
          <w:marRight w:val="0"/>
          <w:marTop w:val="0"/>
          <w:marBottom w:val="0"/>
          <w:divBdr>
            <w:top w:val="none" w:sz="0" w:space="0" w:color="auto"/>
            <w:left w:val="none" w:sz="0" w:space="0" w:color="auto"/>
            <w:bottom w:val="none" w:sz="0" w:space="0" w:color="auto"/>
            <w:right w:val="none" w:sz="0" w:space="0" w:color="auto"/>
          </w:divBdr>
        </w:div>
        <w:div w:id="22484375">
          <w:marLeft w:val="480"/>
          <w:marRight w:val="0"/>
          <w:marTop w:val="0"/>
          <w:marBottom w:val="0"/>
          <w:divBdr>
            <w:top w:val="none" w:sz="0" w:space="0" w:color="auto"/>
            <w:left w:val="none" w:sz="0" w:space="0" w:color="auto"/>
            <w:bottom w:val="none" w:sz="0" w:space="0" w:color="auto"/>
            <w:right w:val="none" w:sz="0" w:space="0" w:color="auto"/>
          </w:divBdr>
        </w:div>
        <w:div w:id="34158724">
          <w:marLeft w:val="480"/>
          <w:marRight w:val="0"/>
          <w:marTop w:val="0"/>
          <w:marBottom w:val="0"/>
          <w:divBdr>
            <w:top w:val="none" w:sz="0" w:space="0" w:color="auto"/>
            <w:left w:val="none" w:sz="0" w:space="0" w:color="auto"/>
            <w:bottom w:val="none" w:sz="0" w:space="0" w:color="auto"/>
            <w:right w:val="none" w:sz="0" w:space="0" w:color="auto"/>
          </w:divBdr>
        </w:div>
        <w:div w:id="44989230">
          <w:marLeft w:val="480"/>
          <w:marRight w:val="0"/>
          <w:marTop w:val="0"/>
          <w:marBottom w:val="0"/>
          <w:divBdr>
            <w:top w:val="none" w:sz="0" w:space="0" w:color="auto"/>
            <w:left w:val="none" w:sz="0" w:space="0" w:color="auto"/>
            <w:bottom w:val="none" w:sz="0" w:space="0" w:color="auto"/>
            <w:right w:val="none" w:sz="0" w:space="0" w:color="auto"/>
          </w:divBdr>
        </w:div>
        <w:div w:id="158426292">
          <w:marLeft w:val="480"/>
          <w:marRight w:val="0"/>
          <w:marTop w:val="0"/>
          <w:marBottom w:val="0"/>
          <w:divBdr>
            <w:top w:val="none" w:sz="0" w:space="0" w:color="auto"/>
            <w:left w:val="none" w:sz="0" w:space="0" w:color="auto"/>
            <w:bottom w:val="none" w:sz="0" w:space="0" w:color="auto"/>
            <w:right w:val="none" w:sz="0" w:space="0" w:color="auto"/>
          </w:divBdr>
        </w:div>
        <w:div w:id="161437917">
          <w:marLeft w:val="480"/>
          <w:marRight w:val="0"/>
          <w:marTop w:val="0"/>
          <w:marBottom w:val="0"/>
          <w:divBdr>
            <w:top w:val="none" w:sz="0" w:space="0" w:color="auto"/>
            <w:left w:val="none" w:sz="0" w:space="0" w:color="auto"/>
            <w:bottom w:val="none" w:sz="0" w:space="0" w:color="auto"/>
            <w:right w:val="none" w:sz="0" w:space="0" w:color="auto"/>
          </w:divBdr>
        </w:div>
        <w:div w:id="220870876">
          <w:marLeft w:val="480"/>
          <w:marRight w:val="0"/>
          <w:marTop w:val="0"/>
          <w:marBottom w:val="0"/>
          <w:divBdr>
            <w:top w:val="none" w:sz="0" w:space="0" w:color="auto"/>
            <w:left w:val="none" w:sz="0" w:space="0" w:color="auto"/>
            <w:bottom w:val="none" w:sz="0" w:space="0" w:color="auto"/>
            <w:right w:val="none" w:sz="0" w:space="0" w:color="auto"/>
          </w:divBdr>
        </w:div>
        <w:div w:id="226114157">
          <w:marLeft w:val="480"/>
          <w:marRight w:val="0"/>
          <w:marTop w:val="0"/>
          <w:marBottom w:val="0"/>
          <w:divBdr>
            <w:top w:val="none" w:sz="0" w:space="0" w:color="auto"/>
            <w:left w:val="none" w:sz="0" w:space="0" w:color="auto"/>
            <w:bottom w:val="none" w:sz="0" w:space="0" w:color="auto"/>
            <w:right w:val="none" w:sz="0" w:space="0" w:color="auto"/>
          </w:divBdr>
        </w:div>
        <w:div w:id="300577892">
          <w:marLeft w:val="480"/>
          <w:marRight w:val="0"/>
          <w:marTop w:val="0"/>
          <w:marBottom w:val="0"/>
          <w:divBdr>
            <w:top w:val="none" w:sz="0" w:space="0" w:color="auto"/>
            <w:left w:val="none" w:sz="0" w:space="0" w:color="auto"/>
            <w:bottom w:val="none" w:sz="0" w:space="0" w:color="auto"/>
            <w:right w:val="none" w:sz="0" w:space="0" w:color="auto"/>
          </w:divBdr>
        </w:div>
        <w:div w:id="348145606">
          <w:marLeft w:val="480"/>
          <w:marRight w:val="0"/>
          <w:marTop w:val="0"/>
          <w:marBottom w:val="0"/>
          <w:divBdr>
            <w:top w:val="none" w:sz="0" w:space="0" w:color="auto"/>
            <w:left w:val="none" w:sz="0" w:space="0" w:color="auto"/>
            <w:bottom w:val="none" w:sz="0" w:space="0" w:color="auto"/>
            <w:right w:val="none" w:sz="0" w:space="0" w:color="auto"/>
          </w:divBdr>
        </w:div>
        <w:div w:id="448861100">
          <w:marLeft w:val="480"/>
          <w:marRight w:val="0"/>
          <w:marTop w:val="0"/>
          <w:marBottom w:val="0"/>
          <w:divBdr>
            <w:top w:val="none" w:sz="0" w:space="0" w:color="auto"/>
            <w:left w:val="none" w:sz="0" w:space="0" w:color="auto"/>
            <w:bottom w:val="none" w:sz="0" w:space="0" w:color="auto"/>
            <w:right w:val="none" w:sz="0" w:space="0" w:color="auto"/>
          </w:divBdr>
        </w:div>
        <w:div w:id="458383055">
          <w:marLeft w:val="480"/>
          <w:marRight w:val="0"/>
          <w:marTop w:val="0"/>
          <w:marBottom w:val="0"/>
          <w:divBdr>
            <w:top w:val="none" w:sz="0" w:space="0" w:color="auto"/>
            <w:left w:val="none" w:sz="0" w:space="0" w:color="auto"/>
            <w:bottom w:val="none" w:sz="0" w:space="0" w:color="auto"/>
            <w:right w:val="none" w:sz="0" w:space="0" w:color="auto"/>
          </w:divBdr>
        </w:div>
        <w:div w:id="492378805">
          <w:marLeft w:val="480"/>
          <w:marRight w:val="0"/>
          <w:marTop w:val="0"/>
          <w:marBottom w:val="0"/>
          <w:divBdr>
            <w:top w:val="none" w:sz="0" w:space="0" w:color="auto"/>
            <w:left w:val="none" w:sz="0" w:space="0" w:color="auto"/>
            <w:bottom w:val="none" w:sz="0" w:space="0" w:color="auto"/>
            <w:right w:val="none" w:sz="0" w:space="0" w:color="auto"/>
          </w:divBdr>
        </w:div>
        <w:div w:id="524442544">
          <w:marLeft w:val="480"/>
          <w:marRight w:val="0"/>
          <w:marTop w:val="0"/>
          <w:marBottom w:val="0"/>
          <w:divBdr>
            <w:top w:val="none" w:sz="0" w:space="0" w:color="auto"/>
            <w:left w:val="none" w:sz="0" w:space="0" w:color="auto"/>
            <w:bottom w:val="none" w:sz="0" w:space="0" w:color="auto"/>
            <w:right w:val="none" w:sz="0" w:space="0" w:color="auto"/>
          </w:divBdr>
        </w:div>
        <w:div w:id="668412976">
          <w:marLeft w:val="480"/>
          <w:marRight w:val="0"/>
          <w:marTop w:val="0"/>
          <w:marBottom w:val="0"/>
          <w:divBdr>
            <w:top w:val="none" w:sz="0" w:space="0" w:color="auto"/>
            <w:left w:val="none" w:sz="0" w:space="0" w:color="auto"/>
            <w:bottom w:val="none" w:sz="0" w:space="0" w:color="auto"/>
            <w:right w:val="none" w:sz="0" w:space="0" w:color="auto"/>
          </w:divBdr>
        </w:div>
        <w:div w:id="681207396">
          <w:marLeft w:val="480"/>
          <w:marRight w:val="0"/>
          <w:marTop w:val="0"/>
          <w:marBottom w:val="0"/>
          <w:divBdr>
            <w:top w:val="none" w:sz="0" w:space="0" w:color="auto"/>
            <w:left w:val="none" w:sz="0" w:space="0" w:color="auto"/>
            <w:bottom w:val="none" w:sz="0" w:space="0" w:color="auto"/>
            <w:right w:val="none" w:sz="0" w:space="0" w:color="auto"/>
          </w:divBdr>
        </w:div>
        <w:div w:id="697395668">
          <w:marLeft w:val="480"/>
          <w:marRight w:val="0"/>
          <w:marTop w:val="0"/>
          <w:marBottom w:val="0"/>
          <w:divBdr>
            <w:top w:val="none" w:sz="0" w:space="0" w:color="auto"/>
            <w:left w:val="none" w:sz="0" w:space="0" w:color="auto"/>
            <w:bottom w:val="none" w:sz="0" w:space="0" w:color="auto"/>
            <w:right w:val="none" w:sz="0" w:space="0" w:color="auto"/>
          </w:divBdr>
        </w:div>
        <w:div w:id="704523024">
          <w:marLeft w:val="480"/>
          <w:marRight w:val="0"/>
          <w:marTop w:val="0"/>
          <w:marBottom w:val="0"/>
          <w:divBdr>
            <w:top w:val="none" w:sz="0" w:space="0" w:color="auto"/>
            <w:left w:val="none" w:sz="0" w:space="0" w:color="auto"/>
            <w:bottom w:val="none" w:sz="0" w:space="0" w:color="auto"/>
            <w:right w:val="none" w:sz="0" w:space="0" w:color="auto"/>
          </w:divBdr>
        </w:div>
        <w:div w:id="724913806">
          <w:marLeft w:val="480"/>
          <w:marRight w:val="0"/>
          <w:marTop w:val="0"/>
          <w:marBottom w:val="0"/>
          <w:divBdr>
            <w:top w:val="none" w:sz="0" w:space="0" w:color="auto"/>
            <w:left w:val="none" w:sz="0" w:space="0" w:color="auto"/>
            <w:bottom w:val="none" w:sz="0" w:space="0" w:color="auto"/>
            <w:right w:val="none" w:sz="0" w:space="0" w:color="auto"/>
          </w:divBdr>
        </w:div>
        <w:div w:id="743794728">
          <w:marLeft w:val="480"/>
          <w:marRight w:val="0"/>
          <w:marTop w:val="0"/>
          <w:marBottom w:val="0"/>
          <w:divBdr>
            <w:top w:val="none" w:sz="0" w:space="0" w:color="auto"/>
            <w:left w:val="none" w:sz="0" w:space="0" w:color="auto"/>
            <w:bottom w:val="none" w:sz="0" w:space="0" w:color="auto"/>
            <w:right w:val="none" w:sz="0" w:space="0" w:color="auto"/>
          </w:divBdr>
        </w:div>
        <w:div w:id="767623609">
          <w:marLeft w:val="480"/>
          <w:marRight w:val="0"/>
          <w:marTop w:val="0"/>
          <w:marBottom w:val="0"/>
          <w:divBdr>
            <w:top w:val="none" w:sz="0" w:space="0" w:color="auto"/>
            <w:left w:val="none" w:sz="0" w:space="0" w:color="auto"/>
            <w:bottom w:val="none" w:sz="0" w:space="0" w:color="auto"/>
            <w:right w:val="none" w:sz="0" w:space="0" w:color="auto"/>
          </w:divBdr>
        </w:div>
        <w:div w:id="865564838">
          <w:marLeft w:val="480"/>
          <w:marRight w:val="0"/>
          <w:marTop w:val="0"/>
          <w:marBottom w:val="0"/>
          <w:divBdr>
            <w:top w:val="none" w:sz="0" w:space="0" w:color="auto"/>
            <w:left w:val="none" w:sz="0" w:space="0" w:color="auto"/>
            <w:bottom w:val="none" w:sz="0" w:space="0" w:color="auto"/>
            <w:right w:val="none" w:sz="0" w:space="0" w:color="auto"/>
          </w:divBdr>
        </w:div>
        <w:div w:id="924385472">
          <w:marLeft w:val="480"/>
          <w:marRight w:val="0"/>
          <w:marTop w:val="0"/>
          <w:marBottom w:val="0"/>
          <w:divBdr>
            <w:top w:val="none" w:sz="0" w:space="0" w:color="auto"/>
            <w:left w:val="none" w:sz="0" w:space="0" w:color="auto"/>
            <w:bottom w:val="none" w:sz="0" w:space="0" w:color="auto"/>
            <w:right w:val="none" w:sz="0" w:space="0" w:color="auto"/>
          </w:divBdr>
        </w:div>
        <w:div w:id="1347752815">
          <w:marLeft w:val="480"/>
          <w:marRight w:val="0"/>
          <w:marTop w:val="0"/>
          <w:marBottom w:val="0"/>
          <w:divBdr>
            <w:top w:val="none" w:sz="0" w:space="0" w:color="auto"/>
            <w:left w:val="none" w:sz="0" w:space="0" w:color="auto"/>
            <w:bottom w:val="none" w:sz="0" w:space="0" w:color="auto"/>
            <w:right w:val="none" w:sz="0" w:space="0" w:color="auto"/>
          </w:divBdr>
        </w:div>
        <w:div w:id="1357539363">
          <w:marLeft w:val="480"/>
          <w:marRight w:val="0"/>
          <w:marTop w:val="0"/>
          <w:marBottom w:val="0"/>
          <w:divBdr>
            <w:top w:val="none" w:sz="0" w:space="0" w:color="auto"/>
            <w:left w:val="none" w:sz="0" w:space="0" w:color="auto"/>
            <w:bottom w:val="none" w:sz="0" w:space="0" w:color="auto"/>
            <w:right w:val="none" w:sz="0" w:space="0" w:color="auto"/>
          </w:divBdr>
        </w:div>
        <w:div w:id="1403721262">
          <w:marLeft w:val="480"/>
          <w:marRight w:val="0"/>
          <w:marTop w:val="0"/>
          <w:marBottom w:val="0"/>
          <w:divBdr>
            <w:top w:val="none" w:sz="0" w:space="0" w:color="auto"/>
            <w:left w:val="none" w:sz="0" w:space="0" w:color="auto"/>
            <w:bottom w:val="none" w:sz="0" w:space="0" w:color="auto"/>
            <w:right w:val="none" w:sz="0" w:space="0" w:color="auto"/>
          </w:divBdr>
        </w:div>
        <w:div w:id="1465781352">
          <w:marLeft w:val="480"/>
          <w:marRight w:val="0"/>
          <w:marTop w:val="0"/>
          <w:marBottom w:val="0"/>
          <w:divBdr>
            <w:top w:val="none" w:sz="0" w:space="0" w:color="auto"/>
            <w:left w:val="none" w:sz="0" w:space="0" w:color="auto"/>
            <w:bottom w:val="none" w:sz="0" w:space="0" w:color="auto"/>
            <w:right w:val="none" w:sz="0" w:space="0" w:color="auto"/>
          </w:divBdr>
        </w:div>
        <w:div w:id="1520853717">
          <w:marLeft w:val="480"/>
          <w:marRight w:val="0"/>
          <w:marTop w:val="0"/>
          <w:marBottom w:val="0"/>
          <w:divBdr>
            <w:top w:val="none" w:sz="0" w:space="0" w:color="auto"/>
            <w:left w:val="none" w:sz="0" w:space="0" w:color="auto"/>
            <w:bottom w:val="none" w:sz="0" w:space="0" w:color="auto"/>
            <w:right w:val="none" w:sz="0" w:space="0" w:color="auto"/>
          </w:divBdr>
        </w:div>
        <w:div w:id="1533303200">
          <w:marLeft w:val="480"/>
          <w:marRight w:val="0"/>
          <w:marTop w:val="0"/>
          <w:marBottom w:val="0"/>
          <w:divBdr>
            <w:top w:val="none" w:sz="0" w:space="0" w:color="auto"/>
            <w:left w:val="none" w:sz="0" w:space="0" w:color="auto"/>
            <w:bottom w:val="none" w:sz="0" w:space="0" w:color="auto"/>
            <w:right w:val="none" w:sz="0" w:space="0" w:color="auto"/>
          </w:divBdr>
        </w:div>
        <w:div w:id="1555042313">
          <w:marLeft w:val="480"/>
          <w:marRight w:val="0"/>
          <w:marTop w:val="0"/>
          <w:marBottom w:val="0"/>
          <w:divBdr>
            <w:top w:val="none" w:sz="0" w:space="0" w:color="auto"/>
            <w:left w:val="none" w:sz="0" w:space="0" w:color="auto"/>
            <w:bottom w:val="none" w:sz="0" w:space="0" w:color="auto"/>
            <w:right w:val="none" w:sz="0" w:space="0" w:color="auto"/>
          </w:divBdr>
        </w:div>
        <w:div w:id="1556502286">
          <w:marLeft w:val="480"/>
          <w:marRight w:val="0"/>
          <w:marTop w:val="0"/>
          <w:marBottom w:val="0"/>
          <w:divBdr>
            <w:top w:val="none" w:sz="0" w:space="0" w:color="auto"/>
            <w:left w:val="none" w:sz="0" w:space="0" w:color="auto"/>
            <w:bottom w:val="none" w:sz="0" w:space="0" w:color="auto"/>
            <w:right w:val="none" w:sz="0" w:space="0" w:color="auto"/>
          </w:divBdr>
        </w:div>
        <w:div w:id="1570338907">
          <w:marLeft w:val="480"/>
          <w:marRight w:val="0"/>
          <w:marTop w:val="0"/>
          <w:marBottom w:val="0"/>
          <w:divBdr>
            <w:top w:val="none" w:sz="0" w:space="0" w:color="auto"/>
            <w:left w:val="none" w:sz="0" w:space="0" w:color="auto"/>
            <w:bottom w:val="none" w:sz="0" w:space="0" w:color="auto"/>
            <w:right w:val="none" w:sz="0" w:space="0" w:color="auto"/>
          </w:divBdr>
        </w:div>
        <w:div w:id="1644657389">
          <w:marLeft w:val="480"/>
          <w:marRight w:val="0"/>
          <w:marTop w:val="0"/>
          <w:marBottom w:val="0"/>
          <w:divBdr>
            <w:top w:val="none" w:sz="0" w:space="0" w:color="auto"/>
            <w:left w:val="none" w:sz="0" w:space="0" w:color="auto"/>
            <w:bottom w:val="none" w:sz="0" w:space="0" w:color="auto"/>
            <w:right w:val="none" w:sz="0" w:space="0" w:color="auto"/>
          </w:divBdr>
        </w:div>
        <w:div w:id="1678652102">
          <w:marLeft w:val="480"/>
          <w:marRight w:val="0"/>
          <w:marTop w:val="0"/>
          <w:marBottom w:val="0"/>
          <w:divBdr>
            <w:top w:val="none" w:sz="0" w:space="0" w:color="auto"/>
            <w:left w:val="none" w:sz="0" w:space="0" w:color="auto"/>
            <w:bottom w:val="none" w:sz="0" w:space="0" w:color="auto"/>
            <w:right w:val="none" w:sz="0" w:space="0" w:color="auto"/>
          </w:divBdr>
        </w:div>
        <w:div w:id="1810781668">
          <w:marLeft w:val="480"/>
          <w:marRight w:val="0"/>
          <w:marTop w:val="0"/>
          <w:marBottom w:val="0"/>
          <w:divBdr>
            <w:top w:val="none" w:sz="0" w:space="0" w:color="auto"/>
            <w:left w:val="none" w:sz="0" w:space="0" w:color="auto"/>
            <w:bottom w:val="none" w:sz="0" w:space="0" w:color="auto"/>
            <w:right w:val="none" w:sz="0" w:space="0" w:color="auto"/>
          </w:divBdr>
        </w:div>
        <w:div w:id="1952934111">
          <w:marLeft w:val="480"/>
          <w:marRight w:val="0"/>
          <w:marTop w:val="0"/>
          <w:marBottom w:val="0"/>
          <w:divBdr>
            <w:top w:val="none" w:sz="0" w:space="0" w:color="auto"/>
            <w:left w:val="none" w:sz="0" w:space="0" w:color="auto"/>
            <w:bottom w:val="none" w:sz="0" w:space="0" w:color="auto"/>
            <w:right w:val="none" w:sz="0" w:space="0" w:color="auto"/>
          </w:divBdr>
        </w:div>
        <w:div w:id="1957442736">
          <w:marLeft w:val="480"/>
          <w:marRight w:val="0"/>
          <w:marTop w:val="0"/>
          <w:marBottom w:val="0"/>
          <w:divBdr>
            <w:top w:val="none" w:sz="0" w:space="0" w:color="auto"/>
            <w:left w:val="none" w:sz="0" w:space="0" w:color="auto"/>
            <w:bottom w:val="none" w:sz="0" w:space="0" w:color="auto"/>
            <w:right w:val="none" w:sz="0" w:space="0" w:color="auto"/>
          </w:divBdr>
        </w:div>
        <w:div w:id="2023123334">
          <w:marLeft w:val="480"/>
          <w:marRight w:val="0"/>
          <w:marTop w:val="0"/>
          <w:marBottom w:val="0"/>
          <w:divBdr>
            <w:top w:val="none" w:sz="0" w:space="0" w:color="auto"/>
            <w:left w:val="none" w:sz="0" w:space="0" w:color="auto"/>
            <w:bottom w:val="none" w:sz="0" w:space="0" w:color="auto"/>
            <w:right w:val="none" w:sz="0" w:space="0" w:color="auto"/>
          </w:divBdr>
        </w:div>
        <w:div w:id="2066030391">
          <w:marLeft w:val="480"/>
          <w:marRight w:val="0"/>
          <w:marTop w:val="0"/>
          <w:marBottom w:val="0"/>
          <w:divBdr>
            <w:top w:val="none" w:sz="0" w:space="0" w:color="auto"/>
            <w:left w:val="none" w:sz="0" w:space="0" w:color="auto"/>
            <w:bottom w:val="none" w:sz="0" w:space="0" w:color="auto"/>
            <w:right w:val="none" w:sz="0" w:space="0" w:color="auto"/>
          </w:divBdr>
        </w:div>
      </w:divsChild>
    </w:div>
    <w:div w:id="452215180">
      <w:bodyDiv w:val="1"/>
      <w:marLeft w:val="0"/>
      <w:marRight w:val="0"/>
      <w:marTop w:val="0"/>
      <w:marBottom w:val="0"/>
      <w:divBdr>
        <w:top w:val="none" w:sz="0" w:space="0" w:color="auto"/>
        <w:left w:val="none" w:sz="0" w:space="0" w:color="auto"/>
        <w:bottom w:val="none" w:sz="0" w:space="0" w:color="auto"/>
        <w:right w:val="none" w:sz="0" w:space="0" w:color="auto"/>
      </w:divBdr>
      <w:divsChild>
        <w:div w:id="38748612">
          <w:marLeft w:val="480"/>
          <w:marRight w:val="0"/>
          <w:marTop w:val="0"/>
          <w:marBottom w:val="0"/>
          <w:divBdr>
            <w:top w:val="none" w:sz="0" w:space="0" w:color="auto"/>
            <w:left w:val="none" w:sz="0" w:space="0" w:color="auto"/>
            <w:bottom w:val="none" w:sz="0" w:space="0" w:color="auto"/>
            <w:right w:val="none" w:sz="0" w:space="0" w:color="auto"/>
          </w:divBdr>
        </w:div>
        <w:div w:id="75788593">
          <w:marLeft w:val="480"/>
          <w:marRight w:val="0"/>
          <w:marTop w:val="0"/>
          <w:marBottom w:val="0"/>
          <w:divBdr>
            <w:top w:val="none" w:sz="0" w:space="0" w:color="auto"/>
            <w:left w:val="none" w:sz="0" w:space="0" w:color="auto"/>
            <w:bottom w:val="none" w:sz="0" w:space="0" w:color="auto"/>
            <w:right w:val="none" w:sz="0" w:space="0" w:color="auto"/>
          </w:divBdr>
        </w:div>
        <w:div w:id="86775384">
          <w:marLeft w:val="480"/>
          <w:marRight w:val="0"/>
          <w:marTop w:val="0"/>
          <w:marBottom w:val="0"/>
          <w:divBdr>
            <w:top w:val="none" w:sz="0" w:space="0" w:color="auto"/>
            <w:left w:val="none" w:sz="0" w:space="0" w:color="auto"/>
            <w:bottom w:val="none" w:sz="0" w:space="0" w:color="auto"/>
            <w:right w:val="none" w:sz="0" w:space="0" w:color="auto"/>
          </w:divBdr>
        </w:div>
        <w:div w:id="135731897">
          <w:marLeft w:val="480"/>
          <w:marRight w:val="0"/>
          <w:marTop w:val="0"/>
          <w:marBottom w:val="0"/>
          <w:divBdr>
            <w:top w:val="none" w:sz="0" w:space="0" w:color="auto"/>
            <w:left w:val="none" w:sz="0" w:space="0" w:color="auto"/>
            <w:bottom w:val="none" w:sz="0" w:space="0" w:color="auto"/>
            <w:right w:val="none" w:sz="0" w:space="0" w:color="auto"/>
          </w:divBdr>
        </w:div>
        <w:div w:id="160657497">
          <w:marLeft w:val="480"/>
          <w:marRight w:val="0"/>
          <w:marTop w:val="0"/>
          <w:marBottom w:val="0"/>
          <w:divBdr>
            <w:top w:val="none" w:sz="0" w:space="0" w:color="auto"/>
            <w:left w:val="none" w:sz="0" w:space="0" w:color="auto"/>
            <w:bottom w:val="none" w:sz="0" w:space="0" w:color="auto"/>
            <w:right w:val="none" w:sz="0" w:space="0" w:color="auto"/>
          </w:divBdr>
        </w:div>
        <w:div w:id="285815330">
          <w:marLeft w:val="480"/>
          <w:marRight w:val="0"/>
          <w:marTop w:val="0"/>
          <w:marBottom w:val="0"/>
          <w:divBdr>
            <w:top w:val="none" w:sz="0" w:space="0" w:color="auto"/>
            <w:left w:val="none" w:sz="0" w:space="0" w:color="auto"/>
            <w:bottom w:val="none" w:sz="0" w:space="0" w:color="auto"/>
            <w:right w:val="none" w:sz="0" w:space="0" w:color="auto"/>
          </w:divBdr>
        </w:div>
        <w:div w:id="382415156">
          <w:marLeft w:val="480"/>
          <w:marRight w:val="0"/>
          <w:marTop w:val="0"/>
          <w:marBottom w:val="0"/>
          <w:divBdr>
            <w:top w:val="none" w:sz="0" w:space="0" w:color="auto"/>
            <w:left w:val="none" w:sz="0" w:space="0" w:color="auto"/>
            <w:bottom w:val="none" w:sz="0" w:space="0" w:color="auto"/>
            <w:right w:val="none" w:sz="0" w:space="0" w:color="auto"/>
          </w:divBdr>
        </w:div>
        <w:div w:id="529075180">
          <w:marLeft w:val="480"/>
          <w:marRight w:val="0"/>
          <w:marTop w:val="0"/>
          <w:marBottom w:val="0"/>
          <w:divBdr>
            <w:top w:val="none" w:sz="0" w:space="0" w:color="auto"/>
            <w:left w:val="none" w:sz="0" w:space="0" w:color="auto"/>
            <w:bottom w:val="none" w:sz="0" w:space="0" w:color="auto"/>
            <w:right w:val="none" w:sz="0" w:space="0" w:color="auto"/>
          </w:divBdr>
        </w:div>
        <w:div w:id="551233889">
          <w:marLeft w:val="480"/>
          <w:marRight w:val="0"/>
          <w:marTop w:val="0"/>
          <w:marBottom w:val="0"/>
          <w:divBdr>
            <w:top w:val="none" w:sz="0" w:space="0" w:color="auto"/>
            <w:left w:val="none" w:sz="0" w:space="0" w:color="auto"/>
            <w:bottom w:val="none" w:sz="0" w:space="0" w:color="auto"/>
            <w:right w:val="none" w:sz="0" w:space="0" w:color="auto"/>
          </w:divBdr>
        </w:div>
        <w:div w:id="581258813">
          <w:marLeft w:val="480"/>
          <w:marRight w:val="0"/>
          <w:marTop w:val="0"/>
          <w:marBottom w:val="0"/>
          <w:divBdr>
            <w:top w:val="none" w:sz="0" w:space="0" w:color="auto"/>
            <w:left w:val="none" w:sz="0" w:space="0" w:color="auto"/>
            <w:bottom w:val="none" w:sz="0" w:space="0" w:color="auto"/>
            <w:right w:val="none" w:sz="0" w:space="0" w:color="auto"/>
          </w:divBdr>
        </w:div>
        <w:div w:id="706180172">
          <w:marLeft w:val="480"/>
          <w:marRight w:val="0"/>
          <w:marTop w:val="0"/>
          <w:marBottom w:val="0"/>
          <w:divBdr>
            <w:top w:val="none" w:sz="0" w:space="0" w:color="auto"/>
            <w:left w:val="none" w:sz="0" w:space="0" w:color="auto"/>
            <w:bottom w:val="none" w:sz="0" w:space="0" w:color="auto"/>
            <w:right w:val="none" w:sz="0" w:space="0" w:color="auto"/>
          </w:divBdr>
        </w:div>
        <w:div w:id="713504465">
          <w:marLeft w:val="480"/>
          <w:marRight w:val="0"/>
          <w:marTop w:val="0"/>
          <w:marBottom w:val="0"/>
          <w:divBdr>
            <w:top w:val="none" w:sz="0" w:space="0" w:color="auto"/>
            <w:left w:val="none" w:sz="0" w:space="0" w:color="auto"/>
            <w:bottom w:val="none" w:sz="0" w:space="0" w:color="auto"/>
            <w:right w:val="none" w:sz="0" w:space="0" w:color="auto"/>
          </w:divBdr>
        </w:div>
        <w:div w:id="753284709">
          <w:marLeft w:val="480"/>
          <w:marRight w:val="0"/>
          <w:marTop w:val="0"/>
          <w:marBottom w:val="0"/>
          <w:divBdr>
            <w:top w:val="none" w:sz="0" w:space="0" w:color="auto"/>
            <w:left w:val="none" w:sz="0" w:space="0" w:color="auto"/>
            <w:bottom w:val="none" w:sz="0" w:space="0" w:color="auto"/>
            <w:right w:val="none" w:sz="0" w:space="0" w:color="auto"/>
          </w:divBdr>
        </w:div>
        <w:div w:id="794525100">
          <w:marLeft w:val="480"/>
          <w:marRight w:val="0"/>
          <w:marTop w:val="0"/>
          <w:marBottom w:val="0"/>
          <w:divBdr>
            <w:top w:val="none" w:sz="0" w:space="0" w:color="auto"/>
            <w:left w:val="none" w:sz="0" w:space="0" w:color="auto"/>
            <w:bottom w:val="none" w:sz="0" w:space="0" w:color="auto"/>
            <w:right w:val="none" w:sz="0" w:space="0" w:color="auto"/>
          </w:divBdr>
        </w:div>
        <w:div w:id="869802245">
          <w:marLeft w:val="480"/>
          <w:marRight w:val="0"/>
          <w:marTop w:val="0"/>
          <w:marBottom w:val="0"/>
          <w:divBdr>
            <w:top w:val="none" w:sz="0" w:space="0" w:color="auto"/>
            <w:left w:val="none" w:sz="0" w:space="0" w:color="auto"/>
            <w:bottom w:val="none" w:sz="0" w:space="0" w:color="auto"/>
            <w:right w:val="none" w:sz="0" w:space="0" w:color="auto"/>
          </w:divBdr>
        </w:div>
        <w:div w:id="913053995">
          <w:marLeft w:val="480"/>
          <w:marRight w:val="0"/>
          <w:marTop w:val="0"/>
          <w:marBottom w:val="0"/>
          <w:divBdr>
            <w:top w:val="none" w:sz="0" w:space="0" w:color="auto"/>
            <w:left w:val="none" w:sz="0" w:space="0" w:color="auto"/>
            <w:bottom w:val="none" w:sz="0" w:space="0" w:color="auto"/>
            <w:right w:val="none" w:sz="0" w:space="0" w:color="auto"/>
          </w:divBdr>
        </w:div>
        <w:div w:id="932519806">
          <w:marLeft w:val="480"/>
          <w:marRight w:val="0"/>
          <w:marTop w:val="0"/>
          <w:marBottom w:val="0"/>
          <w:divBdr>
            <w:top w:val="none" w:sz="0" w:space="0" w:color="auto"/>
            <w:left w:val="none" w:sz="0" w:space="0" w:color="auto"/>
            <w:bottom w:val="none" w:sz="0" w:space="0" w:color="auto"/>
            <w:right w:val="none" w:sz="0" w:space="0" w:color="auto"/>
          </w:divBdr>
        </w:div>
        <w:div w:id="984511104">
          <w:marLeft w:val="480"/>
          <w:marRight w:val="0"/>
          <w:marTop w:val="0"/>
          <w:marBottom w:val="0"/>
          <w:divBdr>
            <w:top w:val="none" w:sz="0" w:space="0" w:color="auto"/>
            <w:left w:val="none" w:sz="0" w:space="0" w:color="auto"/>
            <w:bottom w:val="none" w:sz="0" w:space="0" w:color="auto"/>
            <w:right w:val="none" w:sz="0" w:space="0" w:color="auto"/>
          </w:divBdr>
        </w:div>
        <w:div w:id="1061052845">
          <w:marLeft w:val="480"/>
          <w:marRight w:val="0"/>
          <w:marTop w:val="0"/>
          <w:marBottom w:val="0"/>
          <w:divBdr>
            <w:top w:val="none" w:sz="0" w:space="0" w:color="auto"/>
            <w:left w:val="none" w:sz="0" w:space="0" w:color="auto"/>
            <w:bottom w:val="none" w:sz="0" w:space="0" w:color="auto"/>
            <w:right w:val="none" w:sz="0" w:space="0" w:color="auto"/>
          </w:divBdr>
        </w:div>
        <w:div w:id="1064640948">
          <w:marLeft w:val="480"/>
          <w:marRight w:val="0"/>
          <w:marTop w:val="0"/>
          <w:marBottom w:val="0"/>
          <w:divBdr>
            <w:top w:val="none" w:sz="0" w:space="0" w:color="auto"/>
            <w:left w:val="none" w:sz="0" w:space="0" w:color="auto"/>
            <w:bottom w:val="none" w:sz="0" w:space="0" w:color="auto"/>
            <w:right w:val="none" w:sz="0" w:space="0" w:color="auto"/>
          </w:divBdr>
        </w:div>
        <w:div w:id="1082678373">
          <w:marLeft w:val="480"/>
          <w:marRight w:val="0"/>
          <w:marTop w:val="0"/>
          <w:marBottom w:val="0"/>
          <w:divBdr>
            <w:top w:val="none" w:sz="0" w:space="0" w:color="auto"/>
            <w:left w:val="none" w:sz="0" w:space="0" w:color="auto"/>
            <w:bottom w:val="none" w:sz="0" w:space="0" w:color="auto"/>
            <w:right w:val="none" w:sz="0" w:space="0" w:color="auto"/>
          </w:divBdr>
        </w:div>
        <w:div w:id="1114640037">
          <w:marLeft w:val="480"/>
          <w:marRight w:val="0"/>
          <w:marTop w:val="0"/>
          <w:marBottom w:val="0"/>
          <w:divBdr>
            <w:top w:val="none" w:sz="0" w:space="0" w:color="auto"/>
            <w:left w:val="none" w:sz="0" w:space="0" w:color="auto"/>
            <w:bottom w:val="none" w:sz="0" w:space="0" w:color="auto"/>
            <w:right w:val="none" w:sz="0" w:space="0" w:color="auto"/>
          </w:divBdr>
        </w:div>
        <w:div w:id="1164587235">
          <w:marLeft w:val="480"/>
          <w:marRight w:val="0"/>
          <w:marTop w:val="0"/>
          <w:marBottom w:val="0"/>
          <w:divBdr>
            <w:top w:val="none" w:sz="0" w:space="0" w:color="auto"/>
            <w:left w:val="none" w:sz="0" w:space="0" w:color="auto"/>
            <w:bottom w:val="none" w:sz="0" w:space="0" w:color="auto"/>
            <w:right w:val="none" w:sz="0" w:space="0" w:color="auto"/>
          </w:divBdr>
        </w:div>
        <w:div w:id="1237326218">
          <w:marLeft w:val="480"/>
          <w:marRight w:val="0"/>
          <w:marTop w:val="0"/>
          <w:marBottom w:val="0"/>
          <w:divBdr>
            <w:top w:val="none" w:sz="0" w:space="0" w:color="auto"/>
            <w:left w:val="none" w:sz="0" w:space="0" w:color="auto"/>
            <w:bottom w:val="none" w:sz="0" w:space="0" w:color="auto"/>
            <w:right w:val="none" w:sz="0" w:space="0" w:color="auto"/>
          </w:divBdr>
        </w:div>
        <w:div w:id="1288585894">
          <w:marLeft w:val="480"/>
          <w:marRight w:val="0"/>
          <w:marTop w:val="0"/>
          <w:marBottom w:val="0"/>
          <w:divBdr>
            <w:top w:val="none" w:sz="0" w:space="0" w:color="auto"/>
            <w:left w:val="none" w:sz="0" w:space="0" w:color="auto"/>
            <w:bottom w:val="none" w:sz="0" w:space="0" w:color="auto"/>
            <w:right w:val="none" w:sz="0" w:space="0" w:color="auto"/>
          </w:divBdr>
        </w:div>
        <w:div w:id="1333222959">
          <w:marLeft w:val="480"/>
          <w:marRight w:val="0"/>
          <w:marTop w:val="0"/>
          <w:marBottom w:val="0"/>
          <w:divBdr>
            <w:top w:val="none" w:sz="0" w:space="0" w:color="auto"/>
            <w:left w:val="none" w:sz="0" w:space="0" w:color="auto"/>
            <w:bottom w:val="none" w:sz="0" w:space="0" w:color="auto"/>
            <w:right w:val="none" w:sz="0" w:space="0" w:color="auto"/>
          </w:divBdr>
        </w:div>
        <w:div w:id="1354109537">
          <w:marLeft w:val="480"/>
          <w:marRight w:val="0"/>
          <w:marTop w:val="0"/>
          <w:marBottom w:val="0"/>
          <w:divBdr>
            <w:top w:val="none" w:sz="0" w:space="0" w:color="auto"/>
            <w:left w:val="none" w:sz="0" w:space="0" w:color="auto"/>
            <w:bottom w:val="none" w:sz="0" w:space="0" w:color="auto"/>
            <w:right w:val="none" w:sz="0" w:space="0" w:color="auto"/>
          </w:divBdr>
        </w:div>
        <w:div w:id="1379084265">
          <w:marLeft w:val="480"/>
          <w:marRight w:val="0"/>
          <w:marTop w:val="0"/>
          <w:marBottom w:val="0"/>
          <w:divBdr>
            <w:top w:val="none" w:sz="0" w:space="0" w:color="auto"/>
            <w:left w:val="none" w:sz="0" w:space="0" w:color="auto"/>
            <w:bottom w:val="none" w:sz="0" w:space="0" w:color="auto"/>
            <w:right w:val="none" w:sz="0" w:space="0" w:color="auto"/>
          </w:divBdr>
        </w:div>
        <w:div w:id="1423405789">
          <w:marLeft w:val="480"/>
          <w:marRight w:val="0"/>
          <w:marTop w:val="0"/>
          <w:marBottom w:val="0"/>
          <w:divBdr>
            <w:top w:val="none" w:sz="0" w:space="0" w:color="auto"/>
            <w:left w:val="none" w:sz="0" w:space="0" w:color="auto"/>
            <w:bottom w:val="none" w:sz="0" w:space="0" w:color="auto"/>
            <w:right w:val="none" w:sz="0" w:space="0" w:color="auto"/>
          </w:divBdr>
        </w:div>
        <w:div w:id="1445273208">
          <w:marLeft w:val="480"/>
          <w:marRight w:val="0"/>
          <w:marTop w:val="0"/>
          <w:marBottom w:val="0"/>
          <w:divBdr>
            <w:top w:val="none" w:sz="0" w:space="0" w:color="auto"/>
            <w:left w:val="none" w:sz="0" w:space="0" w:color="auto"/>
            <w:bottom w:val="none" w:sz="0" w:space="0" w:color="auto"/>
            <w:right w:val="none" w:sz="0" w:space="0" w:color="auto"/>
          </w:divBdr>
        </w:div>
        <w:div w:id="1461925064">
          <w:marLeft w:val="480"/>
          <w:marRight w:val="0"/>
          <w:marTop w:val="0"/>
          <w:marBottom w:val="0"/>
          <w:divBdr>
            <w:top w:val="none" w:sz="0" w:space="0" w:color="auto"/>
            <w:left w:val="none" w:sz="0" w:space="0" w:color="auto"/>
            <w:bottom w:val="none" w:sz="0" w:space="0" w:color="auto"/>
            <w:right w:val="none" w:sz="0" w:space="0" w:color="auto"/>
          </w:divBdr>
        </w:div>
        <w:div w:id="1464540769">
          <w:marLeft w:val="480"/>
          <w:marRight w:val="0"/>
          <w:marTop w:val="0"/>
          <w:marBottom w:val="0"/>
          <w:divBdr>
            <w:top w:val="none" w:sz="0" w:space="0" w:color="auto"/>
            <w:left w:val="none" w:sz="0" w:space="0" w:color="auto"/>
            <w:bottom w:val="none" w:sz="0" w:space="0" w:color="auto"/>
            <w:right w:val="none" w:sz="0" w:space="0" w:color="auto"/>
          </w:divBdr>
        </w:div>
        <w:div w:id="1522209164">
          <w:marLeft w:val="480"/>
          <w:marRight w:val="0"/>
          <w:marTop w:val="0"/>
          <w:marBottom w:val="0"/>
          <w:divBdr>
            <w:top w:val="none" w:sz="0" w:space="0" w:color="auto"/>
            <w:left w:val="none" w:sz="0" w:space="0" w:color="auto"/>
            <w:bottom w:val="none" w:sz="0" w:space="0" w:color="auto"/>
            <w:right w:val="none" w:sz="0" w:space="0" w:color="auto"/>
          </w:divBdr>
        </w:div>
        <w:div w:id="1559978266">
          <w:marLeft w:val="480"/>
          <w:marRight w:val="0"/>
          <w:marTop w:val="0"/>
          <w:marBottom w:val="0"/>
          <w:divBdr>
            <w:top w:val="none" w:sz="0" w:space="0" w:color="auto"/>
            <w:left w:val="none" w:sz="0" w:space="0" w:color="auto"/>
            <w:bottom w:val="none" w:sz="0" w:space="0" w:color="auto"/>
            <w:right w:val="none" w:sz="0" w:space="0" w:color="auto"/>
          </w:divBdr>
        </w:div>
        <w:div w:id="1613629430">
          <w:marLeft w:val="480"/>
          <w:marRight w:val="0"/>
          <w:marTop w:val="0"/>
          <w:marBottom w:val="0"/>
          <w:divBdr>
            <w:top w:val="none" w:sz="0" w:space="0" w:color="auto"/>
            <w:left w:val="none" w:sz="0" w:space="0" w:color="auto"/>
            <w:bottom w:val="none" w:sz="0" w:space="0" w:color="auto"/>
            <w:right w:val="none" w:sz="0" w:space="0" w:color="auto"/>
          </w:divBdr>
        </w:div>
        <w:div w:id="1615868072">
          <w:marLeft w:val="480"/>
          <w:marRight w:val="0"/>
          <w:marTop w:val="0"/>
          <w:marBottom w:val="0"/>
          <w:divBdr>
            <w:top w:val="none" w:sz="0" w:space="0" w:color="auto"/>
            <w:left w:val="none" w:sz="0" w:space="0" w:color="auto"/>
            <w:bottom w:val="none" w:sz="0" w:space="0" w:color="auto"/>
            <w:right w:val="none" w:sz="0" w:space="0" w:color="auto"/>
          </w:divBdr>
        </w:div>
        <w:div w:id="1664510093">
          <w:marLeft w:val="480"/>
          <w:marRight w:val="0"/>
          <w:marTop w:val="0"/>
          <w:marBottom w:val="0"/>
          <w:divBdr>
            <w:top w:val="none" w:sz="0" w:space="0" w:color="auto"/>
            <w:left w:val="none" w:sz="0" w:space="0" w:color="auto"/>
            <w:bottom w:val="none" w:sz="0" w:space="0" w:color="auto"/>
            <w:right w:val="none" w:sz="0" w:space="0" w:color="auto"/>
          </w:divBdr>
        </w:div>
        <w:div w:id="1676877997">
          <w:marLeft w:val="480"/>
          <w:marRight w:val="0"/>
          <w:marTop w:val="0"/>
          <w:marBottom w:val="0"/>
          <w:divBdr>
            <w:top w:val="none" w:sz="0" w:space="0" w:color="auto"/>
            <w:left w:val="none" w:sz="0" w:space="0" w:color="auto"/>
            <w:bottom w:val="none" w:sz="0" w:space="0" w:color="auto"/>
            <w:right w:val="none" w:sz="0" w:space="0" w:color="auto"/>
          </w:divBdr>
        </w:div>
        <w:div w:id="1679767266">
          <w:marLeft w:val="480"/>
          <w:marRight w:val="0"/>
          <w:marTop w:val="0"/>
          <w:marBottom w:val="0"/>
          <w:divBdr>
            <w:top w:val="none" w:sz="0" w:space="0" w:color="auto"/>
            <w:left w:val="none" w:sz="0" w:space="0" w:color="auto"/>
            <w:bottom w:val="none" w:sz="0" w:space="0" w:color="auto"/>
            <w:right w:val="none" w:sz="0" w:space="0" w:color="auto"/>
          </w:divBdr>
        </w:div>
        <w:div w:id="1841306759">
          <w:marLeft w:val="480"/>
          <w:marRight w:val="0"/>
          <w:marTop w:val="0"/>
          <w:marBottom w:val="0"/>
          <w:divBdr>
            <w:top w:val="none" w:sz="0" w:space="0" w:color="auto"/>
            <w:left w:val="none" w:sz="0" w:space="0" w:color="auto"/>
            <w:bottom w:val="none" w:sz="0" w:space="0" w:color="auto"/>
            <w:right w:val="none" w:sz="0" w:space="0" w:color="auto"/>
          </w:divBdr>
        </w:div>
        <w:div w:id="1956666692">
          <w:marLeft w:val="480"/>
          <w:marRight w:val="0"/>
          <w:marTop w:val="0"/>
          <w:marBottom w:val="0"/>
          <w:divBdr>
            <w:top w:val="none" w:sz="0" w:space="0" w:color="auto"/>
            <w:left w:val="none" w:sz="0" w:space="0" w:color="auto"/>
            <w:bottom w:val="none" w:sz="0" w:space="0" w:color="auto"/>
            <w:right w:val="none" w:sz="0" w:space="0" w:color="auto"/>
          </w:divBdr>
        </w:div>
        <w:div w:id="1996109063">
          <w:marLeft w:val="480"/>
          <w:marRight w:val="0"/>
          <w:marTop w:val="0"/>
          <w:marBottom w:val="0"/>
          <w:divBdr>
            <w:top w:val="none" w:sz="0" w:space="0" w:color="auto"/>
            <w:left w:val="none" w:sz="0" w:space="0" w:color="auto"/>
            <w:bottom w:val="none" w:sz="0" w:space="0" w:color="auto"/>
            <w:right w:val="none" w:sz="0" w:space="0" w:color="auto"/>
          </w:divBdr>
        </w:div>
        <w:div w:id="2061320773">
          <w:marLeft w:val="480"/>
          <w:marRight w:val="0"/>
          <w:marTop w:val="0"/>
          <w:marBottom w:val="0"/>
          <w:divBdr>
            <w:top w:val="none" w:sz="0" w:space="0" w:color="auto"/>
            <w:left w:val="none" w:sz="0" w:space="0" w:color="auto"/>
            <w:bottom w:val="none" w:sz="0" w:space="0" w:color="auto"/>
            <w:right w:val="none" w:sz="0" w:space="0" w:color="auto"/>
          </w:divBdr>
        </w:div>
        <w:div w:id="2131243722">
          <w:marLeft w:val="480"/>
          <w:marRight w:val="0"/>
          <w:marTop w:val="0"/>
          <w:marBottom w:val="0"/>
          <w:divBdr>
            <w:top w:val="none" w:sz="0" w:space="0" w:color="auto"/>
            <w:left w:val="none" w:sz="0" w:space="0" w:color="auto"/>
            <w:bottom w:val="none" w:sz="0" w:space="0" w:color="auto"/>
            <w:right w:val="none" w:sz="0" w:space="0" w:color="auto"/>
          </w:divBdr>
        </w:div>
      </w:divsChild>
    </w:div>
    <w:div w:id="506407710">
      <w:bodyDiv w:val="1"/>
      <w:marLeft w:val="0"/>
      <w:marRight w:val="0"/>
      <w:marTop w:val="0"/>
      <w:marBottom w:val="0"/>
      <w:divBdr>
        <w:top w:val="none" w:sz="0" w:space="0" w:color="auto"/>
        <w:left w:val="none" w:sz="0" w:space="0" w:color="auto"/>
        <w:bottom w:val="none" w:sz="0" w:space="0" w:color="auto"/>
        <w:right w:val="none" w:sz="0" w:space="0" w:color="auto"/>
      </w:divBdr>
    </w:div>
    <w:div w:id="524825943">
      <w:bodyDiv w:val="1"/>
      <w:marLeft w:val="0"/>
      <w:marRight w:val="0"/>
      <w:marTop w:val="0"/>
      <w:marBottom w:val="0"/>
      <w:divBdr>
        <w:top w:val="none" w:sz="0" w:space="0" w:color="auto"/>
        <w:left w:val="none" w:sz="0" w:space="0" w:color="auto"/>
        <w:bottom w:val="none" w:sz="0" w:space="0" w:color="auto"/>
        <w:right w:val="none" w:sz="0" w:space="0" w:color="auto"/>
      </w:divBdr>
      <w:divsChild>
        <w:div w:id="56243731">
          <w:marLeft w:val="480"/>
          <w:marRight w:val="0"/>
          <w:marTop w:val="0"/>
          <w:marBottom w:val="0"/>
          <w:divBdr>
            <w:top w:val="none" w:sz="0" w:space="0" w:color="auto"/>
            <w:left w:val="none" w:sz="0" w:space="0" w:color="auto"/>
            <w:bottom w:val="none" w:sz="0" w:space="0" w:color="auto"/>
            <w:right w:val="none" w:sz="0" w:space="0" w:color="auto"/>
          </w:divBdr>
        </w:div>
        <w:div w:id="101153894">
          <w:marLeft w:val="480"/>
          <w:marRight w:val="0"/>
          <w:marTop w:val="0"/>
          <w:marBottom w:val="0"/>
          <w:divBdr>
            <w:top w:val="none" w:sz="0" w:space="0" w:color="auto"/>
            <w:left w:val="none" w:sz="0" w:space="0" w:color="auto"/>
            <w:bottom w:val="none" w:sz="0" w:space="0" w:color="auto"/>
            <w:right w:val="none" w:sz="0" w:space="0" w:color="auto"/>
          </w:divBdr>
        </w:div>
        <w:div w:id="108747824">
          <w:marLeft w:val="480"/>
          <w:marRight w:val="0"/>
          <w:marTop w:val="0"/>
          <w:marBottom w:val="0"/>
          <w:divBdr>
            <w:top w:val="none" w:sz="0" w:space="0" w:color="auto"/>
            <w:left w:val="none" w:sz="0" w:space="0" w:color="auto"/>
            <w:bottom w:val="none" w:sz="0" w:space="0" w:color="auto"/>
            <w:right w:val="none" w:sz="0" w:space="0" w:color="auto"/>
          </w:divBdr>
        </w:div>
        <w:div w:id="159736940">
          <w:marLeft w:val="480"/>
          <w:marRight w:val="0"/>
          <w:marTop w:val="0"/>
          <w:marBottom w:val="0"/>
          <w:divBdr>
            <w:top w:val="none" w:sz="0" w:space="0" w:color="auto"/>
            <w:left w:val="none" w:sz="0" w:space="0" w:color="auto"/>
            <w:bottom w:val="none" w:sz="0" w:space="0" w:color="auto"/>
            <w:right w:val="none" w:sz="0" w:space="0" w:color="auto"/>
          </w:divBdr>
        </w:div>
        <w:div w:id="172456166">
          <w:marLeft w:val="480"/>
          <w:marRight w:val="0"/>
          <w:marTop w:val="0"/>
          <w:marBottom w:val="0"/>
          <w:divBdr>
            <w:top w:val="none" w:sz="0" w:space="0" w:color="auto"/>
            <w:left w:val="none" w:sz="0" w:space="0" w:color="auto"/>
            <w:bottom w:val="none" w:sz="0" w:space="0" w:color="auto"/>
            <w:right w:val="none" w:sz="0" w:space="0" w:color="auto"/>
          </w:divBdr>
        </w:div>
        <w:div w:id="184176098">
          <w:marLeft w:val="480"/>
          <w:marRight w:val="0"/>
          <w:marTop w:val="0"/>
          <w:marBottom w:val="0"/>
          <w:divBdr>
            <w:top w:val="none" w:sz="0" w:space="0" w:color="auto"/>
            <w:left w:val="none" w:sz="0" w:space="0" w:color="auto"/>
            <w:bottom w:val="none" w:sz="0" w:space="0" w:color="auto"/>
            <w:right w:val="none" w:sz="0" w:space="0" w:color="auto"/>
          </w:divBdr>
        </w:div>
        <w:div w:id="198128640">
          <w:marLeft w:val="480"/>
          <w:marRight w:val="0"/>
          <w:marTop w:val="0"/>
          <w:marBottom w:val="0"/>
          <w:divBdr>
            <w:top w:val="none" w:sz="0" w:space="0" w:color="auto"/>
            <w:left w:val="none" w:sz="0" w:space="0" w:color="auto"/>
            <w:bottom w:val="none" w:sz="0" w:space="0" w:color="auto"/>
            <w:right w:val="none" w:sz="0" w:space="0" w:color="auto"/>
          </w:divBdr>
        </w:div>
        <w:div w:id="200868445">
          <w:marLeft w:val="480"/>
          <w:marRight w:val="0"/>
          <w:marTop w:val="0"/>
          <w:marBottom w:val="0"/>
          <w:divBdr>
            <w:top w:val="none" w:sz="0" w:space="0" w:color="auto"/>
            <w:left w:val="none" w:sz="0" w:space="0" w:color="auto"/>
            <w:bottom w:val="none" w:sz="0" w:space="0" w:color="auto"/>
            <w:right w:val="none" w:sz="0" w:space="0" w:color="auto"/>
          </w:divBdr>
        </w:div>
        <w:div w:id="225461823">
          <w:marLeft w:val="480"/>
          <w:marRight w:val="0"/>
          <w:marTop w:val="0"/>
          <w:marBottom w:val="0"/>
          <w:divBdr>
            <w:top w:val="none" w:sz="0" w:space="0" w:color="auto"/>
            <w:left w:val="none" w:sz="0" w:space="0" w:color="auto"/>
            <w:bottom w:val="none" w:sz="0" w:space="0" w:color="auto"/>
            <w:right w:val="none" w:sz="0" w:space="0" w:color="auto"/>
          </w:divBdr>
        </w:div>
        <w:div w:id="267545995">
          <w:marLeft w:val="480"/>
          <w:marRight w:val="0"/>
          <w:marTop w:val="0"/>
          <w:marBottom w:val="0"/>
          <w:divBdr>
            <w:top w:val="none" w:sz="0" w:space="0" w:color="auto"/>
            <w:left w:val="none" w:sz="0" w:space="0" w:color="auto"/>
            <w:bottom w:val="none" w:sz="0" w:space="0" w:color="auto"/>
            <w:right w:val="none" w:sz="0" w:space="0" w:color="auto"/>
          </w:divBdr>
        </w:div>
        <w:div w:id="267936219">
          <w:marLeft w:val="480"/>
          <w:marRight w:val="0"/>
          <w:marTop w:val="0"/>
          <w:marBottom w:val="0"/>
          <w:divBdr>
            <w:top w:val="none" w:sz="0" w:space="0" w:color="auto"/>
            <w:left w:val="none" w:sz="0" w:space="0" w:color="auto"/>
            <w:bottom w:val="none" w:sz="0" w:space="0" w:color="auto"/>
            <w:right w:val="none" w:sz="0" w:space="0" w:color="auto"/>
          </w:divBdr>
        </w:div>
        <w:div w:id="340350708">
          <w:marLeft w:val="480"/>
          <w:marRight w:val="0"/>
          <w:marTop w:val="0"/>
          <w:marBottom w:val="0"/>
          <w:divBdr>
            <w:top w:val="none" w:sz="0" w:space="0" w:color="auto"/>
            <w:left w:val="none" w:sz="0" w:space="0" w:color="auto"/>
            <w:bottom w:val="none" w:sz="0" w:space="0" w:color="auto"/>
            <w:right w:val="none" w:sz="0" w:space="0" w:color="auto"/>
          </w:divBdr>
        </w:div>
        <w:div w:id="394357143">
          <w:marLeft w:val="480"/>
          <w:marRight w:val="0"/>
          <w:marTop w:val="0"/>
          <w:marBottom w:val="0"/>
          <w:divBdr>
            <w:top w:val="none" w:sz="0" w:space="0" w:color="auto"/>
            <w:left w:val="none" w:sz="0" w:space="0" w:color="auto"/>
            <w:bottom w:val="none" w:sz="0" w:space="0" w:color="auto"/>
            <w:right w:val="none" w:sz="0" w:space="0" w:color="auto"/>
          </w:divBdr>
        </w:div>
        <w:div w:id="471481397">
          <w:marLeft w:val="480"/>
          <w:marRight w:val="0"/>
          <w:marTop w:val="0"/>
          <w:marBottom w:val="0"/>
          <w:divBdr>
            <w:top w:val="none" w:sz="0" w:space="0" w:color="auto"/>
            <w:left w:val="none" w:sz="0" w:space="0" w:color="auto"/>
            <w:bottom w:val="none" w:sz="0" w:space="0" w:color="auto"/>
            <w:right w:val="none" w:sz="0" w:space="0" w:color="auto"/>
          </w:divBdr>
        </w:div>
        <w:div w:id="606885652">
          <w:marLeft w:val="480"/>
          <w:marRight w:val="0"/>
          <w:marTop w:val="0"/>
          <w:marBottom w:val="0"/>
          <w:divBdr>
            <w:top w:val="none" w:sz="0" w:space="0" w:color="auto"/>
            <w:left w:val="none" w:sz="0" w:space="0" w:color="auto"/>
            <w:bottom w:val="none" w:sz="0" w:space="0" w:color="auto"/>
            <w:right w:val="none" w:sz="0" w:space="0" w:color="auto"/>
          </w:divBdr>
        </w:div>
        <w:div w:id="677856027">
          <w:marLeft w:val="480"/>
          <w:marRight w:val="0"/>
          <w:marTop w:val="0"/>
          <w:marBottom w:val="0"/>
          <w:divBdr>
            <w:top w:val="none" w:sz="0" w:space="0" w:color="auto"/>
            <w:left w:val="none" w:sz="0" w:space="0" w:color="auto"/>
            <w:bottom w:val="none" w:sz="0" w:space="0" w:color="auto"/>
            <w:right w:val="none" w:sz="0" w:space="0" w:color="auto"/>
          </w:divBdr>
        </w:div>
        <w:div w:id="733552698">
          <w:marLeft w:val="480"/>
          <w:marRight w:val="0"/>
          <w:marTop w:val="0"/>
          <w:marBottom w:val="0"/>
          <w:divBdr>
            <w:top w:val="none" w:sz="0" w:space="0" w:color="auto"/>
            <w:left w:val="none" w:sz="0" w:space="0" w:color="auto"/>
            <w:bottom w:val="none" w:sz="0" w:space="0" w:color="auto"/>
            <w:right w:val="none" w:sz="0" w:space="0" w:color="auto"/>
          </w:divBdr>
        </w:div>
        <w:div w:id="735663963">
          <w:marLeft w:val="480"/>
          <w:marRight w:val="0"/>
          <w:marTop w:val="0"/>
          <w:marBottom w:val="0"/>
          <w:divBdr>
            <w:top w:val="none" w:sz="0" w:space="0" w:color="auto"/>
            <w:left w:val="none" w:sz="0" w:space="0" w:color="auto"/>
            <w:bottom w:val="none" w:sz="0" w:space="0" w:color="auto"/>
            <w:right w:val="none" w:sz="0" w:space="0" w:color="auto"/>
          </w:divBdr>
        </w:div>
        <w:div w:id="736981088">
          <w:marLeft w:val="480"/>
          <w:marRight w:val="0"/>
          <w:marTop w:val="0"/>
          <w:marBottom w:val="0"/>
          <w:divBdr>
            <w:top w:val="none" w:sz="0" w:space="0" w:color="auto"/>
            <w:left w:val="none" w:sz="0" w:space="0" w:color="auto"/>
            <w:bottom w:val="none" w:sz="0" w:space="0" w:color="auto"/>
            <w:right w:val="none" w:sz="0" w:space="0" w:color="auto"/>
          </w:divBdr>
        </w:div>
        <w:div w:id="760377270">
          <w:marLeft w:val="480"/>
          <w:marRight w:val="0"/>
          <w:marTop w:val="0"/>
          <w:marBottom w:val="0"/>
          <w:divBdr>
            <w:top w:val="none" w:sz="0" w:space="0" w:color="auto"/>
            <w:left w:val="none" w:sz="0" w:space="0" w:color="auto"/>
            <w:bottom w:val="none" w:sz="0" w:space="0" w:color="auto"/>
            <w:right w:val="none" w:sz="0" w:space="0" w:color="auto"/>
          </w:divBdr>
        </w:div>
        <w:div w:id="773407232">
          <w:marLeft w:val="480"/>
          <w:marRight w:val="0"/>
          <w:marTop w:val="0"/>
          <w:marBottom w:val="0"/>
          <w:divBdr>
            <w:top w:val="none" w:sz="0" w:space="0" w:color="auto"/>
            <w:left w:val="none" w:sz="0" w:space="0" w:color="auto"/>
            <w:bottom w:val="none" w:sz="0" w:space="0" w:color="auto"/>
            <w:right w:val="none" w:sz="0" w:space="0" w:color="auto"/>
          </w:divBdr>
        </w:div>
        <w:div w:id="846017404">
          <w:marLeft w:val="480"/>
          <w:marRight w:val="0"/>
          <w:marTop w:val="0"/>
          <w:marBottom w:val="0"/>
          <w:divBdr>
            <w:top w:val="none" w:sz="0" w:space="0" w:color="auto"/>
            <w:left w:val="none" w:sz="0" w:space="0" w:color="auto"/>
            <w:bottom w:val="none" w:sz="0" w:space="0" w:color="auto"/>
            <w:right w:val="none" w:sz="0" w:space="0" w:color="auto"/>
          </w:divBdr>
        </w:div>
        <w:div w:id="861751171">
          <w:marLeft w:val="480"/>
          <w:marRight w:val="0"/>
          <w:marTop w:val="0"/>
          <w:marBottom w:val="0"/>
          <w:divBdr>
            <w:top w:val="none" w:sz="0" w:space="0" w:color="auto"/>
            <w:left w:val="none" w:sz="0" w:space="0" w:color="auto"/>
            <w:bottom w:val="none" w:sz="0" w:space="0" w:color="auto"/>
            <w:right w:val="none" w:sz="0" w:space="0" w:color="auto"/>
          </w:divBdr>
        </w:div>
        <w:div w:id="866210841">
          <w:marLeft w:val="480"/>
          <w:marRight w:val="0"/>
          <w:marTop w:val="0"/>
          <w:marBottom w:val="0"/>
          <w:divBdr>
            <w:top w:val="none" w:sz="0" w:space="0" w:color="auto"/>
            <w:left w:val="none" w:sz="0" w:space="0" w:color="auto"/>
            <w:bottom w:val="none" w:sz="0" w:space="0" w:color="auto"/>
            <w:right w:val="none" w:sz="0" w:space="0" w:color="auto"/>
          </w:divBdr>
        </w:div>
        <w:div w:id="881481926">
          <w:marLeft w:val="480"/>
          <w:marRight w:val="0"/>
          <w:marTop w:val="0"/>
          <w:marBottom w:val="0"/>
          <w:divBdr>
            <w:top w:val="none" w:sz="0" w:space="0" w:color="auto"/>
            <w:left w:val="none" w:sz="0" w:space="0" w:color="auto"/>
            <w:bottom w:val="none" w:sz="0" w:space="0" w:color="auto"/>
            <w:right w:val="none" w:sz="0" w:space="0" w:color="auto"/>
          </w:divBdr>
        </w:div>
        <w:div w:id="901255849">
          <w:marLeft w:val="480"/>
          <w:marRight w:val="0"/>
          <w:marTop w:val="0"/>
          <w:marBottom w:val="0"/>
          <w:divBdr>
            <w:top w:val="none" w:sz="0" w:space="0" w:color="auto"/>
            <w:left w:val="none" w:sz="0" w:space="0" w:color="auto"/>
            <w:bottom w:val="none" w:sz="0" w:space="0" w:color="auto"/>
            <w:right w:val="none" w:sz="0" w:space="0" w:color="auto"/>
          </w:divBdr>
        </w:div>
        <w:div w:id="929191993">
          <w:marLeft w:val="480"/>
          <w:marRight w:val="0"/>
          <w:marTop w:val="0"/>
          <w:marBottom w:val="0"/>
          <w:divBdr>
            <w:top w:val="none" w:sz="0" w:space="0" w:color="auto"/>
            <w:left w:val="none" w:sz="0" w:space="0" w:color="auto"/>
            <w:bottom w:val="none" w:sz="0" w:space="0" w:color="auto"/>
            <w:right w:val="none" w:sz="0" w:space="0" w:color="auto"/>
          </w:divBdr>
        </w:div>
        <w:div w:id="1148396917">
          <w:marLeft w:val="480"/>
          <w:marRight w:val="0"/>
          <w:marTop w:val="0"/>
          <w:marBottom w:val="0"/>
          <w:divBdr>
            <w:top w:val="none" w:sz="0" w:space="0" w:color="auto"/>
            <w:left w:val="none" w:sz="0" w:space="0" w:color="auto"/>
            <w:bottom w:val="none" w:sz="0" w:space="0" w:color="auto"/>
            <w:right w:val="none" w:sz="0" w:space="0" w:color="auto"/>
          </w:divBdr>
        </w:div>
        <w:div w:id="1321077762">
          <w:marLeft w:val="480"/>
          <w:marRight w:val="0"/>
          <w:marTop w:val="0"/>
          <w:marBottom w:val="0"/>
          <w:divBdr>
            <w:top w:val="none" w:sz="0" w:space="0" w:color="auto"/>
            <w:left w:val="none" w:sz="0" w:space="0" w:color="auto"/>
            <w:bottom w:val="none" w:sz="0" w:space="0" w:color="auto"/>
            <w:right w:val="none" w:sz="0" w:space="0" w:color="auto"/>
          </w:divBdr>
        </w:div>
        <w:div w:id="1328747652">
          <w:marLeft w:val="480"/>
          <w:marRight w:val="0"/>
          <w:marTop w:val="0"/>
          <w:marBottom w:val="0"/>
          <w:divBdr>
            <w:top w:val="none" w:sz="0" w:space="0" w:color="auto"/>
            <w:left w:val="none" w:sz="0" w:space="0" w:color="auto"/>
            <w:bottom w:val="none" w:sz="0" w:space="0" w:color="auto"/>
            <w:right w:val="none" w:sz="0" w:space="0" w:color="auto"/>
          </w:divBdr>
        </w:div>
        <w:div w:id="1360203888">
          <w:marLeft w:val="480"/>
          <w:marRight w:val="0"/>
          <w:marTop w:val="0"/>
          <w:marBottom w:val="0"/>
          <w:divBdr>
            <w:top w:val="none" w:sz="0" w:space="0" w:color="auto"/>
            <w:left w:val="none" w:sz="0" w:space="0" w:color="auto"/>
            <w:bottom w:val="none" w:sz="0" w:space="0" w:color="auto"/>
            <w:right w:val="none" w:sz="0" w:space="0" w:color="auto"/>
          </w:divBdr>
        </w:div>
        <w:div w:id="1441530606">
          <w:marLeft w:val="480"/>
          <w:marRight w:val="0"/>
          <w:marTop w:val="0"/>
          <w:marBottom w:val="0"/>
          <w:divBdr>
            <w:top w:val="none" w:sz="0" w:space="0" w:color="auto"/>
            <w:left w:val="none" w:sz="0" w:space="0" w:color="auto"/>
            <w:bottom w:val="none" w:sz="0" w:space="0" w:color="auto"/>
            <w:right w:val="none" w:sz="0" w:space="0" w:color="auto"/>
          </w:divBdr>
        </w:div>
        <w:div w:id="1483348037">
          <w:marLeft w:val="480"/>
          <w:marRight w:val="0"/>
          <w:marTop w:val="0"/>
          <w:marBottom w:val="0"/>
          <w:divBdr>
            <w:top w:val="none" w:sz="0" w:space="0" w:color="auto"/>
            <w:left w:val="none" w:sz="0" w:space="0" w:color="auto"/>
            <w:bottom w:val="none" w:sz="0" w:space="0" w:color="auto"/>
            <w:right w:val="none" w:sz="0" w:space="0" w:color="auto"/>
          </w:divBdr>
        </w:div>
        <w:div w:id="1572499248">
          <w:marLeft w:val="480"/>
          <w:marRight w:val="0"/>
          <w:marTop w:val="0"/>
          <w:marBottom w:val="0"/>
          <w:divBdr>
            <w:top w:val="none" w:sz="0" w:space="0" w:color="auto"/>
            <w:left w:val="none" w:sz="0" w:space="0" w:color="auto"/>
            <w:bottom w:val="none" w:sz="0" w:space="0" w:color="auto"/>
            <w:right w:val="none" w:sz="0" w:space="0" w:color="auto"/>
          </w:divBdr>
        </w:div>
        <w:div w:id="1592857191">
          <w:marLeft w:val="480"/>
          <w:marRight w:val="0"/>
          <w:marTop w:val="0"/>
          <w:marBottom w:val="0"/>
          <w:divBdr>
            <w:top w:val="none" w:sz="0" w:space="0" w:color="auto"/>
            <w:left w:val="none" w:sz="0" w:space="0" w:color="auto"/>
            <w:bottom w:val="none" w:sz="0" w:space="0" w:color="auto"/>
            <w:right w:val="none" w:sz="0" w:space="0" w:color="auto"/>
          </w:divBdr>
        </w:div>
        <w:div w:id="1640188444">
          <w:marLeft w:val="480"/>
          <w:marRight w:val="0"/>
          <w:marTop w:val="0"/>
          <w:marBottom w:val="0"/>
          <w:divBdr>
            <w:top w:val="none" w:sz="0" w:space="0" w:color="auto"/>
            <w:left w:val="none" w:sz="0" w:space="0" w:color="auto"/>
            <w:bottom w:val="none" w:sz="0" w:space="0" w:color="auto"/>
            <w:right w:val="none" w:sz="0" w:space="0" w:color="auto"/>
          </w:divBdr>
        </w:div>
        <w:div w:id="1741977678">
          <w:marLeft w:val="480"/>
          <w:marRight w:val="0"/>
          <w:marTop w:val="0"/>
          <w:marBottom w:val="0"/>
          <w:divBdr>
            <w:top w:val="none" w:sz="0" w:space="0" w:color="auto"/>
            <w:left w:val="none" w:sz="0" w:space="0" w:color="auto"/>
            <w:bottom w:val="none" w:sz="0" w:space="0" w:color="auto"/>
            <w:right w:val="none" w:sz="0" w:space="0" w:color="auto"/>
          </w:divBdr>
        </w:div>
        <w:div w:id="1749184422">
          <w:marLeft w:val="480"/>
          <w:marRight w:val="0"/>
          <w:marTop w:val="0"/>
          <w:marBottom w:val="0"/>
          <w:divBdr>
            <w:top w:val="none" w:sz="0" w:space="0" w:color="auto"/>
            <w:left w:val="none" w:sz="0" w:space="0" w:color="auto"/>
            <w:bottom w:val="none" w:sz="0" w:space="0" w:color="auto"/>
            <w:right w:val="none" w:sz="0" w:space="0" w:color="auto"/>
          </w:divBdr>
        </w:div>
        <w:div w:id="1820882706">
          <w:marLeft w:val="480"/>
          <w:marRight w:val="0"/>
          <w:marTop w:val="0"/>
          <w:marBottom w:val="0"/>
          <w:divBdr>
            <w:top w:val="none" w:sz="0" w:space="0" w:color="auto"/>
            <w:left w:val="none" w:sz="0" w:space="0" w:color="auto"/>
            <w:bottom w:val="none" w:sz="0" w:space="0" w:color="auto"/>
            <w:right w:val="none" w:sz="0" w:space="0" w:color="auto"/>
          </w:divBdr>
        </w:div>
        <w:div w:id="1839421451">
          <w:marLeft w:val="480"/>
          <w:marRight w:val="0"/>
          <w:marTop w:val="0"/>
          <w:marBottom w:val="0"/>
          <w:divBdr>
            <w:top w:val="none" w:sz="0" w:space="0" w:color="auto"/>
            <w:left w:val="none" w:sz="0" w:space="0" w:color="auto"/>
            <w:bottom w:val="none" w:sz="0" w:space="0" w:color="auto"/>
            <w:right w:val="none" w:sz="0" w:space="0" w:color="auto"/>
          </w:divBdr>
        </w:div>
        <w:div w:id="1906528544">
          <w:marLeft w:val="480"/>
          <w:marRight w:val="0"/>
          <w:marTop w:val="0"/>
          <w:marBottom w:val="0"/>
          <w:divBdr>
            <w:top w:val="none" w:sz="0" w:space="0" w:color="auto"/>
            <w:left w:val="none" w:sz="0" w:space="0" w:color="auto"/>
            <w:bottom w:val="none" w:sz="0" w:space="0" w:color="auto"/>
            <w:right w:val="none" w:sz="0" w:space="0" w:color="auto"/>
          </w:divBdr>
        </w:div>
        <w:div w:id="1911579574">
          <w:marLeft w:val="480"/>
          <w:marRight w:val="0"/>
          <w:marTop w:val="0"/>
          <w:marBottom w:val="0"/>
          <w:divBdr>
            <w:top w:val="none" w:sz="0" w:space="0" w:color="auto"/>
            <w:left w:val="none" w:sz="0" w:space="0" w:color="auto"/>
            <w:bottom w:val="none" w:sz="0" w:space="0" w:color="auto"/>
            <w:right w:val="none" w:sz="0" w:space="0" w:color="auto"/>
          </w:divBdr>
        </w:div>
        <w:div w:id="1939557512">
          <w:marLeft w:val="480"/>
          <w:marRight w:val="0"/>
          <w:marTop w:val="0"/>
          <w:marBottom w:val="0"/>
          <w:divBdr>
            <w:top w:val="none" w:sz="0" w:space="0" w:color="auto"/>
            <w:left w:val="none" w:sz="0" w:space="0" w:color="auto"/>
            <w:bottom w:val="none" w:sz="0" w:space="0" w:color="auto"/>
            <w:right w:val="none" w:sz="0" w:space="0" w:color="auto"/>
          </w:divBdr>
        </w:div>
        <w:div w:id="1963730546">
          <w:marLeft w:val="480"/>
          <w:marRight w:val="0"/>
          <w:marTop w:val="0"/>
          <w:marBottom w:val="0"/>
          <w:divBdr>
            <w:top w:val="none" w:sz="0" w:space="0" w:color="auto"/>
            <w:left w:val="none" w:sz="0" w:space="0" w:color="auto"/>
            <w:bottom w:val="none" w:sz="0" w:space="0" w:color="auto"/>
            <w:right w:val="none" w:sz="0" w:space="0" w:color="auto"/>
          </w:divBdr>
        </w:div>
        <w:div w:id="2010328009">
          <w:marLeft w:val="480"/>
          <w:marRight w:val="0"/>
          <w:marTop w:val="0"/>
          <w:marBottom w:val="0"/>
          <w:divBdr>
            <w:top w:val="none" w:sz="0" w:space="0" w:color="auto"/>
            <w:left w:val="none" w:sz="0" w:space="0" w:color="auto"/>
            <w:bottom w:val="none" w:sz="0" w:space="0" w:color="auto"/>
            <w:right w:val="none" w:sz="0" w:space="0" w:color="auto"/>
          </w:divBdr>
        </w:div>
        <w:div w:id="2116630121">
          <w:marLeft w:val="480"/>
          <w:marRight w:val="0"/>
          <w:marTop w:val="0"/>
          <w:marBottom w:val="0"/>
          <w:divBdr>
            <w:top w:val="none" w:sz="0" w:space="0" w:color="auto"/>
            <w:left w:val="none" w:sz="0" w:space="0" w:color="auto"/>
            <w:bottom w:val="none" w:sz="0" w:space="0" w:color="auto"/>
            <w:right w:val="none" w:sz="0" w:space="0" w:color="auto"/>
          </w:divBdr>
        </w:div>
      </w:divsChild>
    </w:div>
    <w:div w:id="540291697">
      <w:bodyDiv w:val="1"/>
      <w:marLeft w:val="0"/>
      <w:marRight w:val="0"/>
      <w:marTop w:val="0"/>
      <w:marBottom w:val="0"/>
      <w:divBdr>
        <w:top w:val="none" w:sz="0" w:space="0" w:color="auto"/>
        <w:left w:val="none" w:sz="0" w:space="0" w:color="auto"/>
        <w:bottom w:val="none" w:sz="0" w:space="0" w:color="auto"/>
        <w:right w:val="none" w:sz="0" w:space="0" w:color="auto"/>
      </w:divBdr>
      <w:divsChild>
        <w:div w:id="124471859">
          <w:marLeft w:val="480"/>
          <w:marRight w:val="0"/>
          <w:marTop w:val="0"/>
          <w:marBottom w:val="0"/>
          <w:divBdr>
            <w:top w:val="none" w:sz="0" w:space="0" w:color="auto"/>
            <w:left w:val="none" w:sz="0" w:space="0" w:color="auto"/>
            <w:bottom w:val="none" w:sz="0" w:space="0" w:color="auto"/>
            <w:right w:val="none" w:sz="0" w:space="0" w:color="auto"/>
          </w:divBdr>
        </w:div>
        <w:div w:id="131408915">
          <w:marLeft w:val="480"/>
          <w:marRight w:val="0"/>
          <w:marTop w:val="0"/>
          <w:marBottom w:val="0"/>
          <w:divBdr>
            <w:top w:val="none" w:sz="0" w:space="0" w:color="auto"/>
            <w:left w:val="none" w:sz="0" w:space="0" w:color="auto"/>
            <w:bottom w:val="none" w:sz="0" w:space="0" w:color="auto"/>
            <w:right w:val="none" w:sz="0" w:space="0" w:color="auto"/>
          </w:divBdr>
        </w:div>
        <w:div w:id="158815227">
          <w:marLeft w:val="480"/>
          <w:marRight w:val="0"/>
          <w:marTop w:val="0"/>
          <w:marBottom w:val="0"/>
          <w:divBdr>
            <w:top w:val="none" w:sz="0" w:space="0" w:color="auto"/>
            <w:left w:val="none" w:sz="0" w:space="0" w:color="auto"/>
            <w:bottom w:val="none" w:sz="0" w:space="0" w:color="auto"/>
            <w:right w:val="none" w:sz="0" w:space="0" w:color="auto"/>
          </w:divBdr>
        </w:div>
        <w:div w:id="173738214">
          <w:marLeft w:val="480"/>
          <w:marRight w:val="0"/>
          <w:marTop w:val="0"/>
          <w:marBottom w:val="0"/>
          <w:divBdr>
            <w:top w:val="none" w:sz="0" w:space="0" w:color="auto"/>
            <w:left w:val="none" w:sz="0" w:space="0" w:color="auto"/>
            <w:bottom w:val="none" w:sz="0" w:space="0" w:color="auto"/>
            <w:right w:val="none" w:sz="0" w:space="0" w:color="auto"/>
          </w:divBdr>
        </w:div>
        <w:div w:id="191306404">
          <w:marLeft w:val="480"/>
          <w:marRight w:val="0"/>
          <w:marTop w:val="0"/>
          <w:marBottom w:val="0"/>
          <w:divBdr>
            <w:top w:val="none" w:sz="0" w:space="0" w:color="auto"/>
            <w:left w:val="none" w:sz="0" w:space="0" w:color="auto"/>
            <w:bottom w:val="none" w:sz="0" w:space="0" w:color="auto"/>
            <w:right w:val="none" w:sz="0" w:space="0" w:color="auto"/>
          </w:divBdr>
        </w:div>
        <w:div w:id="239754256">
          <w:marLeft w:val="480"/>
          <w:marRight w:val="0"/>
          <w:marTop w:val="0"/>
          <w:marBottom w:val="0"/>
          <w:divBdr>
            <w:top w:val="none" w:sz="0" w:space="0" w:color="auto"/>
            <w:left w:val="none" w:sz="0" w:space="0" w:color="auto"/>
            <w:bottom w:val="none" w:sz="0" w:space="0" w:color="auto"/>
            <w:right w:val="none" w:sz="0" w:space="0" w:color="auto"/>
          </w:divBdr>
        </w:div>
        <w:div w:id="281620406">
          <w:marLeft w:val="480"/>
          <w:marRight w:val="0"/>
          <w:marTop w:val="0"/>
          <w:marBottom w:val="0"/>
          <w:divBdr>
            <w:top w:val="none" w:sz="0" w:space="0" w:color="auto"/>
            <w:left w:val="none" w:sz="0" w:space="0" w:color="auto"/>
            <w:bottom w:val="none" w:sz="0" w:space="0" w:color="auto"/>
            <w:right w:val="none" w:sz="0" w:space="0" w:color="auto"/>
          </w:divBdr>
        </w:div>
        <w:div w:id="322271588">
          <w:marLeft w:val="480"/>
          <w:marRight w:val="0"/>
          <w:marTop w:val="0"/>
          <w:marBottom w:val="0"/>
          <w:divBdr>
            <w:top w:val="none" w:sz="0" w:space="0" w:color="auto"/>
            <w:left w:val="none" w:sz="0" w:space="0" w:color="auto"/>
            <w:bottom w:val="none" w:sz="0" w:space="0" w:color="auto"/>
            <w:right w:val="none" w:sz="0" w:space="0" w:color="auto"/>
          </w:divBdr>
        </w:div>
        <w:div w:id="421220204">
          <w:marLeft w:val="480"/>
          <w:marRight w:val="0"/>
          <w:marTop w:val="0"/>
          <w:marBottom w:val="0"/>
          <w:divBdr>
            <w:top w:val="none" w:sz="0" w:space="0" w:color="auto"/>
            <w:left w:val="none" w:sz="0" w:space="0" w:color="auto"/>
            <w:bottom w:val="none" w:sz="0" w:space="0" w:color="auto"/>
            <w:right w:val="none" w:sz="0" w:space="0" w:color="auto"/>
          </w:divBdr>
        </w:div>
        <w:div w:id="440490831">
          <w:marLeft w:val="480"/>
          <w:marRight w:val="0"/>
          <w:marTop w:val="0"/>
          <w:marBottom w:val="0"/>
          <w:divBdr>
            <w:top w:val="none" w:sz="0" w:space="0" w:color="auto"/>
            <w:left w:val="none" w:sz="0" w:space="0" w:color="auto"/>
            <w:bottom w:val="none" w:sz="0" w:space="0" w:color="auto"/>
            <w:right w:val="none" w:sz="0" w:space="0" w:color="auto"/>
          </w:divBdr>
        </w:div>
        <w:div w:id="523400624">
          <w:marLeft w:val="480"/>
          <w:marRight w:val="0"/>
          <w:marTop w:val="0"/>
          <w:marBottom w:val="0"/>
          <w:divBdr>
            <w:top w:val="none" w:sz="0" w:space="0" w:color="auto"/>
            <w:left w:val="none" w:sz="0" w:space="0" w:color="auto"/>
            <w:bottom w:val="none" w:sz="0" w:space="0" w:color="auto"/>
            <w:right w:val="none" w:sz="0" w:space="0" w:color="auto"/>
          </w:divBdr>
        </w:div>
        <w:div w:id="565409602">
          <w:marLeft w:val="480"/>
          <w:marRight w:val="0"/>
          <w:marTop w:val="0"/>
          <w:marBottom w:val="0"/>
          <w:divBdr>
            <w:top w:val="none" w:sz="0" w:space="0" w:color="auto"/>
            <w:left w:val="none" w:sz="0" w:space="0" w:color="auto"/>
            <w:bottom w:val="none" w:sz="0" w:space="0" w:color="auto"/>
            <w:right w:val="none" w:sz="0" w:space="0" w:color="auto"/>
          </w:divBdr>
        </w:div>
        <w:div w:id="625041440">
          <w:marLeft w:val="480"/>
          <w:marRight w:val="0"/>
          <w:marTop w:val="0"/>
          <w:marBottom w:val="0"/>
          <w:divBdr>
            <w:top w:val="none" w:sz="0" w:space="0" w:color="auto"/>
            <w:left w:val="none" w:sz="0" w:space="0" w:color="auto"/>
            <w:bottom w:val="none" w:sz="0" w:space="0" w:color="auto"/>
            <w:right w:val="none" w:sz="0" w:space="0" w:color="auto"/>
          </w:divBdr>
        </w:div>
        <w:div w:id="647050205">
          <w:marLeft w:val="480"/>
          <w:marRight w:val="0"/>
          <w:marTop w:val="0"/>
          <w:marBottom w:val="0"/>
          <w:divBdr>
            <w:top w:val="none" w:sz="0" w:space="0" w:color="auto"/>
            <w:left w:val="none" w:sz="0" w:space="0" w:color="auto"/>
            <w:bottom w:val="none" w:sz="0" w:space="0" w:color="auto"/>
            <w:right w:val="none" w:sz="0" w:space="0" w:color="auto"/>
          </w:divBdr>
        </w:div>
        <w:div w:id="690835609">
          <w:marLeft w:val="480"/>
          <w:marRight w:val="0"/>
          <w:marTop w:val="0"/>
          <w:marBottom w:val="0"/>
          <w:divBdr>
            <w:top w:val="none" w:sz="0" w:space="0" w:color="auto"/>
            <w:left w:val="none" w:sz="0" w:space="0" w:color="auto"/>
            <w:bottom w:val="none" w:sz="0" w:space="0" w:color="auto"/>
            <w:right w:val="none" w:sz="0" w:space="0" w:color="auto"/>
          </w:divBdr>
        </w:div>
        <w:div w:id="874660649">
          <w:marLeft w:val="480"/>
          <w:marRight w:val="0"/>
          <w:marTop w:val="0"/>
          <w:marBottom w:val="0"/>
          <w:divBdr>
            <w:top w:val="none" w:sz="0" w:space="0" w:color="auto"/>
            <w:left w:val="none" w:sz="0" w:space="0" w:color="auto"/>
            <w:bottom w:val="none" w:sz="0" w:space="0" w:color="auto"/>
            <w:right w:val="none" w:sz="0" w:space="0" w:color="auto"/>
          </w:divBdr>
        </w:div>
        <w:div w:id="891114712">
          <w:marLeft w:val="480"/>
          <w:marRight w:val="0"/>
          <w:marTop w:val="0"/>
          <w:marBottom w:val="0"/>
          <w:divBdr>
            <w:top w:val="none" w:sz="0" w:space="0" w:color="auto"/>
            <w:left w:val="none" w:sz="0" w:space="0" w:color="auto"/>
            <w:bottom w:val="none" w:sz="0" w:space="0" w:color="auto"/>
            <w:right w:val="none" w:sz="0" w:space="0" w:color="auto"/>
          </w:divBdr>
        </w:div>
        <w:div w:id="1034118611">
          <w:marLeft w:val="480"/>
          <w:marRight w:val="0"/>
          <w:marTop w:val="0"/>
          <w:marBottom w:val="0"/>
          <w:divBdr>
            <w:top w:val="none" w:sz="0" w:space="0" w:color="auto"/>
            <w:left w:val="none" w:sz="0" w:space="0" w:color="auto"/>
            <w:bottom w:val="none" w:sz="0" w:space="0" w:color="auto"/>
            <w:right w:val="none" w:sz="0" w:space="0" w:color="auto"/>
          </w:divBdr>
        </w:div>
        <w:div w:id="1061057074">
          <w:marLeft w:val="480"/>
          <w:marRight w:val="0"/>
          <w:marTop w:val="0"/>
          <w:marBottom w:val="0"/>
          <w:divBdr>
            <w:top w:val="none" w:sz="0" w:space="0" w:color="auto"/>
            <w:left w:val="none" w:sz="0" w:space="0" w:color="auto"/>
            <w:bottom w:val="none" w:sz="0" w:space="0" w:color="auto"/>
            <w:right w:val="none" w:sz="0" w:space="0" w:color="auto"/>
          </w:divBdr>
        </w:div>
        <w:div w:id="1064108373">
          <w:marLeft w:val="480"/>
          <w:marRight w:val="0"/>
          <w:marTop w:val="0"/>
          <w:marBottom w:val="0"/>
          <w:divBdr>
            <w:top w:val="none" w:sz="0" w:space="0" w:color="auto"/>
            <w:left w:val="none" w:sz="0" w:space="0" w:color="auto"/>
            <w:bottom w:val="none" w:sz="0" w:space="0" w:color="auto"/>
            <w:right w:val="none" w:sz="0" w:space="0" w:color="auto"/>
          </w:divBdr>
        </w:div>
        <w:div w:id="1145657474">
          <w:marLeft w:val="480"/>
          <w:marRight w:val="0"/>
          <w:marTop w:val="0"/>
          <w:marBottom w:val="0"/>
          <w:divBdr>
            <w:top w:val="none" w:sz="0" w:space="0" w:color="auto"/>
            <w:left w:val="none" w:sz="0" w:space="0" w:color="auto"/>
            <w:bottom w:val="none" w:sz="0" w:space="0" w:color="auto"/>
            <w:right w:val="none" w:sz="0" w:space="0" w:color="auto"/>
          </w:divBdr>
        </w:div>
        <w:div w:id="1151292679">
          <w:marLeft w:val="480"/>
          <w:marRight w:val="0"/>
          <w:marTop w:val="0"/>
          <w:marBottom w:val="0"/>
          <w:divBdr>
            <w:top w:val="none" w:sz="0" w:space="0" w:color="auto"/>
            <w:left w:val="none" w:sz="0" w:space="0" w:color="auto"/>
            <w:bottom w:val="none" w:sz="0" w:space="0" w:color="auto"/>
            <w:right w:val="none" w:sz="0" w:space="0" w:color="auto"/>
          </w:divBdr>
        </w:div>
        <w:div w:id="1152791520">
          <w:marLeft w:val="480"/>
          <w:marRight w:val="0"/>
          <w:marTop w:val="0"/>
          <w:marBottom w:val="0"/>
          <w:divBdr>
            <w:top w:val="none" w:sz="0" w:space="0" w:color="auto"/>
            <w:left w:val="none" w:sz="0" w:space="0" w:color="auto"/>
            <w:bottom w:val="none" w:sz="0" w:space="0" w:color="auto"/>
            <w:right w:val="none" w:sz="0" w:space="0" w:color="auto"/>
          </w:divBdr>
        </w:div>
        <w:div w:id="1155099191">
          <w:marLeft w:val="480"/>
          <w:marRight w:val="0"/>
          <w:marTop w:val="0"/>
          <w:marBottom w:val="0"/>
          <w:divBdr>
            <w:top w:val="none" w:sz="0" w:space="0" w:color="auto"/>
            <w:left w:val="none" w:sz="0" w:space="0" w:color="auto"/>
            <w:bottom w:val="none" w:sz="0" w:space="0" w:color="auto"/>
            <w:right w:val="none" w:sz="0" w:space="0" w:color="auto"/>
          </w:divBdr>
        </w:div>
        <w:div w:id="1186820840">
          <w:marLeft w:val="480"/>
          <w:marRight w:val="0"/>
          <w:marTop w:val="0"/>
          <w:marBottom w:val="0"/>
          <w:divBdr>
            <w:top w:val="none" w:sz="0" w:space="0" w:color="auto"/>
            <w:left w:val="none" w:sz="0" w:space="0" w:color="auto"/>
            <w:bottom w:val="none" w:sz="0" w:space="0" w:color="auto"/>
            <w:right w:val="none" w:sz="0" w:space="0" w:color="auto"/>
          </w:divBdr>
        </w:div>
        <w:div w:id="1200238131">
          <w:marLeft w:val="480"/>
          <w:marRight w:val="0"/>
          <w:marTop w:val="0"/>
          <w:marBottom w:val="0"/>
          <w:divBdr>
            <w:top w:val="none" w:sz="0" w:space="0" w:color="auto"/>
            <w:left w:val="none" w:sz="0" w:space="0" w:color="auto"/>
            <w:bottom w:val="none" w:sz="0" w:space="0" w:color="auto"/>
            <w:right w:val="none" w:sz="0" w:space="0" w:color="auto"/>
          </w:divBdr>
        </w:div>
        <w:div w:id="1221986849">
          <w:marLeft w:val="480"/>
          <w:marRight w:val="0"/>
          <w:marTop w:val="0"/>
          <w:marBottom w:val="0"/>
          <w:divBdr>
            <w:top w:val="none" w:sz="0" w:space="0" w:color="auto"/>
            <w:left w:val="none" w:sz="0" w:space="0" w:color="auto"/>
            <w:bottom w:val="none" w:sz="0" w:space="0" w:color="auto"/>
            <w:right w:val="none" w:sz="0" w:space="0" w:color="auto"/>
          </w:divBdr>
        </w:div>
        <w:div w:id="1261765662">
          <w:marLeft w:val="480"/>
          <w:marRight w:val="0"/>
          <w:marTop w:val="0"/>
          <w:marBottom w:val="0"/>
          <w:divBdr>
            <w:top w:val="none" w:sz="0" w:space="0" w:color="auto"/>
            <w:left w:val="none" w:sz="0" w:space="0" w:color="auto"/>
            <w:bottom w:val="none" w:sz="0" w:space="0" w:color="auto"/>
            <w:right w:val="none" w:sz="0" w:space="0" w:color="auto"/>
          </w:divBdr>
        </w:div>
        <w:div w:id="1369449232">
          <w:marLeft w:val="480"/>
          <w:marRight w:val="0"/>
          <w:marTop w:val="0"/>
          <w:marBottom w:val="0"/>
          <w:divBdr>
            <w:top w:val="none" w:sz="0" w:space="0" w:color="auto"/>
            <w:left w:val="none" w:sz="0" w:space="0" w:color="auto"/>
            <w:bottom w:val="none" w:sz="0" w:space="0" w:color="auto"/>
            <w:right w:val="none" w:sz="0" w:space="0" w:color="auto"/>
          </w:divBdr>
        </w:div>
        <w:div w:id="1440366926">
          <w:marLeft w:val="480"/>
          <w:marRight w:val="0"/>
          <w:marTop w:val="0"/>
          <w:marBottom w:val="0"/>
          <w:divBdr>
            <w:top w:val="none" w:sz="0" w:space="0" w:color="auto"/>
            <w:left w:val="none" w:sz="0" w:space="0" w:color="auto"/>
            <w:bottom w:val="none" w:sz="0" w:space="0" w:color="auto"/>
            <w:right w:val="none" w:sz="0" w:space="0" w:color="auto"/>
          </w:divBdr>
        </w:div>
        <w:div w:id="1527328383">
          <w:marLeft w:val="480"/>
          <w:marRight w:val="0"/>
          <w:marTop w:val="0"/>
          <w:marBottom w:val="0"/>
          <w:divBdr>
            <w:top w:val="none" w:sz="0" w:space="0" w:color="auto"/>
            <w:left w:val="none" w:sz="0" w:space="0" w:color="auto"/>
            <w:bottom w:val="none" w:sz="0" w:space="0" w:color="auto"/>
            <w:right w:val="none" w:sz="0" w:space="0" w:color="auto"/>
          </w:divBdr>
        </w:div>
        <w:div w:id="1542980566">
          <w:marLeft w:val="480"/>
          <w:marRight w:val="0"/>
          <w:marTop w:val="0"/>
          <w:marBottom w:val="0"/>
          <w:divBdr>
            <w:top w:val="none" w:sz="0" w:space="0" w:color="auto"/>
            <w:left w:val="none" w:sz="0" w:space="0" w:color="auto"/>
            <w:bottom w:val="none" w:sz="0" w:space="0" w:color="auto"/>
            <w:right w:val="none" w:sz="0" w:space="0" w:color="auto"/>
          </w:divBdr>
        </w:div>
        <w:div w:id="1585644641">
          <w:marLeft w:val="480"/>
          <w:marRight w:val="0"/>
          <w:marTop w:val="0"/>
          <w:marBottom w:val="0"/>
          <w:divBdr>
            <w:top w:val="none" w:sz="0" w:space="0" w:color="auto"/>
            <w:left w:val="none" w:sz="0" w:space="0" w:color="auto"/>
            <w:bottom w:val="none" w:sz="0" w:space="0" w:color="auto"/>
            <w:right w:val="none" w:sz="0" w:space="0" w:color="auto"/>
          </w:divBdr>
        </w:div>
        <w:div w:id="1610431788">
          <w:marLeft w:val="480"/>
          <w:marRight w:val="0"/>
          <w:marTop w:val="0"/>
          <w:marBottom w:val="0"/>
          <w:divBdr>
            <w:top w:val="none" w:sz="0" w:space="0" w:color="auto"/>
            <w:left w:val="none" w:sz="0" w:space="0" w:color="auto"/>
            <w:bottom w:val="none" w:sz="0" w:space="0" w:color="auto"/>
            <w:right w:val="none" w:sz="0" w:space="0" w:color="auto"/>
          </w:divBdr>
        </w:div>
        <w:div w:id="1636446643">
          <w:marLeft w:val="480"/>
          <w:marRight w:val="0"/>
          <w:marTop w:val="0"/>
          <w:marBottom w:val="0"/>
          <w:divBdr>
            <w:top w:val="none" w:sz="0" w:space="0" w:color="auto"/>
            <w:left w:val="none" w:sz="0" w:space="0" w:color="auto"/>
            <w:bottom w:val="none" w:sz="0" w:space="0" w:color="auto"/>
            <w:right w:val="none" w:sz="0" w:space="0" w:color="auto"/>
          </w:divBdr>
        </w:div>
        <w:div w:id="1651709876">
          <w:marLeft w:val="480"/>
          <w:marRight w:val="0"/>
          <w:marTop w:val="0"/>
          <w:marBottom w:val="0"/>
          <w:divBdr>
            <w:top w:val="none" w:sz="0" w:space="0" w:color="auto"/>
            <w:left w:val="none" w:sz="0" w:space="0" w:color="auto"/>
            <w:bottom w:val="none" w:sz="0" w:space="0" w:color="auto"/>
            <w:right w:val="none" w:sz="0" w:space="0" w:color="auto"/>
          </w:divBdr>
        </w:div>
        <w:div w:id="1664312874">
          <w:marLeft w:val="480"/>
          <w:marRight w:val="0"/>
          <w:marTop w:val="0"/>
          <w:marBottom w:val="0"/>
          <w:divBdr>
            <w:top w:val="none" w:sz="0" w:space="0" w:color="auto"/>
            <w:left w:val="none" w:sz="0" w:space="0" w:color="auto"/>
            <w:bottom w:val="none" w:sz="0" w:space="0" w:color="auto"/>
            <w:right w:val="none" w:sz="0" w:space="0" w:color="auto"/>
          </w:divBdr>
        </w:div>
        <w:div w:id="1669553412">
          <w:marLeft w:val="480"/>
          <w:marRight w:val="0"/>
          <w:marTop w:val="0"/>
          <w:marBottom w:val="0"/>
          <w:divBdr>
            <w:top w:val="none" w:sz="0" w:space="0" w:color="auto"/>
            <w:left w:val="none" w:sz="0" w:space="0" w:color="auto"/>
            <w:bottom w:val="none" w:sz="0" w:space="0" w:color="auto"/>
            <w:right w:val="none" w:sz="0" w:space="0" w:color="auto"/>
          </w:divBdr>
        </w:div>
        <w:div w:id="1683631055">
          <w:marLeft w:val="480"/>
          <w:marRight w:val="0"/>
          <w:marTop w:val="0"/>
          <w:marBottom w:val="0"/>
          <w:divBdr>
            <w:top w:val="none" w:sz="0" w:space="0" w:color="auto"/>
            <w:left w:val="none" w:sz="0" w:space="0" w:color="auto"/>
            <w:bottom w:val="none" w:sz="0" w:space="0" w:color="auto"/>
            <w:right w:val="none" w:sz="0" w:space="0" w:color="auto"/>
          </w:divBdr>
        </w:div>
        <w:div w:id="1776827669">
          <w:marLeft w:val="480"/>
          <w:marRight w:val="0"/>
          <w:marTop w:val="0"/>
          <w:marBottom w:val="0"/>
          <w:divBdr>
            <w:top w:val="none" w:sz="0" w:space="0" w:color="auto"/>
            <w:left w:val="none" w:sz="0" w:space="0" w:color="auto"/>
            <w:bottom w:val="none" w:sz="0" w:space="0" w:color="auto"/>
            <w:right w:val="none" w:sz="0" w:space="0" w:color="auto"/>
          </w:divBdr>
        </w:div>
        <w:div w:id="1963028710">
          <w:marLeft w:val="480"/>
          <w:marRight w:val="0"/>
          <w:marTop w:val="0"/>
          <w:marBottom w:val="0"/>
          <w:divBdr>
            <w:top w:val="none" w:sz="0" w:space="0" w:color="auto"/>
            <w:left w:val="none" w:sz="0" w:space="0" w:color="auto"/>
            <w:bottom w:val="none" w:sz="0" w:space="0" w:color="auto"/>
            <w:right w:val="none" w:sz="0" w:space="0" w:color="auto"/>
          </w:divBdr>
        </w:div>
        <w:div w:id="2063170775">
          <w:marLeft w:val="480"/>
          <w:marRight w:val="0"/>
          <w:marTop w:val="0"/>
          <w:marBottom w:val="0"/>
          <w:divBdr>
            <w:top w:val="none" w:sz="0" w:space="0" w:color="auto"/>
            <w:left w:val="none" w:sz="0" w:space="0" w:color="auto"/>
            <w:bottom w:val="none" w:sz="0" w:space="0" w:color="auto"/>
            <w:right w:val="none" w:sz="0" w:space="0" w:color="auto"/>
          </w:divBdr>
        </w:div>
        <w:div w:id="2067298214">
          <w:marLeft w:val="480"/>
          <w:marRight w:val="0"/>
          <w:marTop w:val="0"/>
          <w:marBottom w:val="0"/>
          <w:divBdr>
            <w:top w:val="none" w:sz="0" w:space="0" w:color="auto"/>
            <w:left w:val="none" w:sz="0" w:space="0" w:color="auto"/>
            <w:bottom w:val="none" w:sz="0" w:space="0" w:color="auto"/>
            <w:right w:val="none" w:sz="0" w:space="0" w:color="auto"/>
          </w:divBdr>
        </w:div>
        <w:div w:id="2081245086">
          <w:marLeft w:val="480"/>
          <w:marRight w:val="0"/>
          <w:marTop w:val="0"/>
          <w:marBottom w:val="0"/>
          <w:divBdr>
            <w:top w:val="none" w:sz="0" w:space="0" w:color="auto"/>
            <w:left w:val="none" w:sz="0" w:space="0" w:color="auto"/>
            <w:bottom w:val="none" w:sz="0" w:space="0" w:color="auto"/>
            <w:right w:val="none" w:sz="0" w:space="0" w:color="auto"/>
          </w:divBdr>
        </w:div>
        <w:div w:id="2097090302">
          <w:marLeft w:val="480"/>
          <w:marRight w:val="0"/>
          <w:marTop w:val="0"/>
          <w:marBottom w:val="0"/>
          <w:divBdr>
            <w:top w:val="none" w:sz="0" w:space="0" w:color="auto"/>
            <w:left w:val="none" w:sz="0" w:space="0" w:color="auto"/>
            <w:bottom w:val="none" w:sz="0" w:space="0" w:color="auto"/>
            <w:right w:val="none" w:sz="0" w:space="0" w:color="auto"/>
          </w:divBdr>
        </w:div>
        <w:div w:id="2117554550">
          <w:marLeft w:val="480"/>
          <w:marRight w:val="0"/>
          <w:marTop w:val="0"/>
          <w:marBottom w:val="0"/>
          <w:divBdr>
            <w:top w:val="none" w:sz="0" w:space="0" w:color="auto"/>
            <w:left w:val="none" w:sz="0" w:space="0" w:color="auto"/>
            <w:bottom w:val="none" w:sz="0" w:space="0" w:color="auto"/>
            <w:right w:val="none" w:sz="0" w:space="0" w:color="auto"/>
          </w:divBdr>
        </w:div>
        <w:div w:id="2135294403">
          <w:marLeft w:val="480"/>
          <w:marRight w:val="0"/>
          <w:marTop w:val="0"/>
          <w:marBottom w:val="0"/>
          <w:divBdr>
            <w:top w:val="none" w:sz="0" w:space="0" w:color="auto"/>
            <w:left w:val="none" w:sz="0" w:space="0" w:color="auto"/>
            <w:bottom w:val="none" w:sz="0" w:space="0" w:color="auto"/>
            <w:right w:val="none" w:sz="0" w:space="0" w:color="auto"/>
          </w:divBdr>
        </w:div>
      </w:divsChild>
    </w:div>
    <w:div w:id="566571205">
      <w:bodyDiv w:val="1"/>
      <w:marLeft w:val="0"/>
      <w:marRight w:val="0"/>
      <w:marTop w:val="0"/>
      <w:marBottom w:val="0"/>
      <w:divBdr>
        <w:top w:val="none" w:sz="0" w:space="0" w:color="auto"/>
        <w:left w:val="none" w:sz="0" w:space="0" w:color="auto"/>
        <w:bottom w:val="none" w:sz="0" w:space="0" w:color="auto"/>
        <w:right w:val="none" w:sz="0" w:space="0" w:color="auto"/>
      </w:divBdr>
      <w:divsChild>
        <w:div w:id="23362322">
          <w:marLeft w:val="480"/>
          <w:marRight w:val="0"/>
          <w:marTop w:val="0"/>
          <w:marBottom w:val="0"/>
          <w:divBdr>
            <w:top w:val="none" w:sz="0" w:space="0" w:color="auto"/>
            <w:left w:val="none" w:sz="0" w:space="0" w:color="auto"/>
            <w:bottom w:val="none" w:sz="0" w:space="0" w:color="auto"/>
            <w:right w:val="none" w:sz="0" w:space="0" w:color="auto"/>
          </w:divBdr>
        </w:div>
        <w:div w:id="38474546">
          <w:marLeft w:val="480"/>
          <w:marRight w:val="0"/>
          <w:marTop w:val="0"/>
          <w:marBottom w:val="0"/>
          <w:divBdr>
            <w:top w:val="none" w:sz="0" w:space="0" w:color="auto"/>
            <w:left w:val="none" w:sz="0" w:space="0" w:color="auto"/>
            <w:bottom w:val="none" w:sz="0" w:space="0" w:color="auto"/>
            <w:right w:val="none" w:sz="0" w:space="0" w:color="auto"/>
          </w:divBdr>
        </w:div>
        <w:div w:id="40635582">
          <w:marLeft w:val="480"/>
          <w:marRight w:val="0"/>
          <w:marTop w:val="0"/>
          <w:marBottom w:val="0"/>
          <w:divBdr>
            <w:top w:val="none" w:sz="0" w:space="0" w:color="auto"/>
            <w:left w:val="none" w:sz="0" w:space="0" w:color="auto"/>
            <w:bottom w:val="none" w:sz="0" w:space="0" w:color="auto"/>
            <w:right w:val="none" w:sz="0" w:space="0" w:color="auto"/>
          </w:divBdr>
        </w:div>
        <w:div w:id="129249531">
          <w:marLeft w:val="480"/>
          <w:marRight w:val="0"/>
          <w:marTop w:val="0"/>
          <w:marBottom w:val="0"/>
          <w:divBdr>
            <w:top w:val="none" w:sz="0" w:space="0" w:color="auto"/>
            <w:left w:val="none" w:sz="0" w:space="0" w:color="auto"/>
            <w:bottom w:val="none" w:sz="0" w:space="0" w:color="auto"/>
            <w:right w:val="none" w:sz="0" w:space="0" w:color="auto"/>
          </w:divBdr>
        </w:div>
        <w:div w:id="298800219">
          <w:marLeft w:val="480"/>
          <w:marRight w:val="0"/>
          <w:marTop w:val="0"/>
          <w:marBottom w:val="0"/>
          <w:divBdr>
            <w:top w:val="none" w:sz="0" w:space="0" w:color="auto"/>
            <w:left w:val="none" w:sz="0" w:space="0" w:color="auto"/>
            <w:bottom w:val="none" w:sz="0" w:space="0" w:color="auto"/>
            <w:right w:val="none" w:sz="0" w:space="0" w:color="auto"/>
          </w:divBdr>
        </w:div>
        <w:div w:id="328874459">
          <w:marLeft w:val="480"/>
          <w:marRight w:val="0"/>
          <w:marTop w:val="0"/>
          <w:marBottom w:val="0"/>
          <w:divBdr>
            <w:top w:val="none" w:sz="0" w:space="0" w:color="auto"/>
            <w:left w:val="none" w:sz="0" w:space="0" w:color="auto"/>
            <w:bottom w:val="none" w:sz="0" w:space="0" w:color="auto"/>
            <w:right w:val="none" w:sz="0" w:space="0" w:color="auto"/>
          </w:divBdr>
        </w:div>
        <w:div w:id="337971620">
          <w:marLeft w:val="480"/>
          <w:marRight w:val="0"/>
          <w:marTop w:val="0"/>
          <w:marBottom w:val="0"/>
          <w:divBdr>
            <w:top w:val="none" w:sz="0" w:space="0" w:color="auto"/>
            <w:left w:val="none" w:sz="0" w:space="0" w:color="auto"/>
            <w:bottom w:val="none" w:sz="0" w:space="0" w:color="auto"/>
            <w:right w:val="none" w:sz="0" w:space="0" w:color="auto"/>
          </w:divBdr>
        </w:div>
        <w:div w:id="404501106">
          <w:marLeft w:val="480"/>
          <w:marRight w:val="0"/>
          <w:marTop w:val="0"/>
          <w:marBottom w:val="0"/>
          <w:divBdr>
            <w:top w:val="none" w:sz="0" w:space="0" w:color="auto"/>
            <w:left w:val="none" w:sz="0" w:space="0" w:color="auto"/>
            <w:bottom w:val="none" w:sz="0" w:space="0" w:color="auto"/>
            <w:right w:val="none" w:sz="0" w:space="0" w:color="auto"/>
          </w:divBdr>
        </w:div>
        <w:div w:id="409081724">
          <w:marLeft w:val="480"/>
          <w:marRight w:val="0"/>
          <w:marTop w:val="0"/>
          <w:marBottom w:val="0"/>
          <w:divBdr>
            <w:top w:val="none" w:sz="0" w:space="0" w:color="auto"/>
            <w:left w:val="none" w:sz="0" w:space="0" w:color="auto"/>
            <w:bottom w:val="none" w:sz="0" w:space="0" w:color="auto"/>
            <w:right w:val="none" w:sz="0" w:space="0" w:color="auto"/>
          </w:divBdr>
        </w:div>
        <w:div w:id="453906577">
          <w:marLeft w:val="480"/>
          <w:marRight w:val="0"/>
          <w:marTop w:val="0"/>
          <w:marBottom w:val="0"/>
          <w:divBdr>
            <w:top w:val="none" w:sz="0" w:space="0" w:color="auto"/>
            <w:left w:val="none" w:sz="0" w:space="0" w:color="auto"/>
            <w:bottom w:val="none" w:sz="0" w:space="0" w:color="auto"/>
            <w:right w:val="none" w:sz="0" w:space="0" w:color="auto"/>
          </w:divBdr>
        </w:div>
        <w:div w:id="454177833">
          <w:marLeft w:val="480"/>
          <w:marRight w:val="0"/>
          <w:marTop w:val="0"/>
          <w:marBottom w:val="0"/>
          <w:divBdr>
            <w:top w:val="none" w:sz="0" w:space="0" w:color="auto"/>
            <w:left w:val="none" w:sz="0" w:space="0" w:color="auto"/>
            <w:bottom w:val="none" w:sz="0" w:space="0" w:color="auto"/>
            <w:right w:val="none" w:sz="0" w:space="0" w:color="auto"/>
          </w:divBdr>
        </w:div>
        <w:div w:id="455177917">
          <w:marLeft w:val="480"/>
          <w:marRight w:val="0"/>
          <w:marTop w:val="0"/>
          <w:marBottom w:val="0"/>
          <w:divBdr>
            <w:top w:val="none" w:sz="0" w:space="0" w:color="auto"/>
            <w:left w:val="none" w:sz="0" w:space="0" w:color="auto"/>
            <w:bottom w:val="none" w:sz="0" w:space="0" w:color="auto"/>
            <w:right w:val="none" w:sz="0" w:space="0" w:color="auto"/>
          </w:divBdr>
        </w:div>
        <w:div w:id="531380857">
          <w:marLeft w:val="480"/>
          <w:marRight w:val="0"/>
          <w:marTop w:val="0"/>
          <w:marBottom w:val="0"/>
          <w:divBdr>
            <w:top w:val="none" w:sz="0" w:space="0" w:color="auto"/>
            <w:left w:val="none" w:sz="0" w:space="0" w:color="auto"/>
            <w:bottom w:val="none" w:sz="0" w:space="0" w:color="auto"/>
            <w:right w:val="none" w:sz="0" w:space="0" w:color="auto"/>
          </w:divBdr>
        </w:div>
        <w:div w:id="540020130">
          <w:marLeft w:val="480"/>
          <w:marRight w:val="0"/>
          <w:marTop w:val="0"/>
          <w:marBottom w:val="0"/>
          <w:divBdr>
            <w:top w:val="none" w:sz="0" w:space="0" w:color="auto"/>
            <w:left w:val="none" w:sz="0" w:space="0" w:color="auto"/>
            <w:bottom w:val="none" w:sz="0" w:space="0" w:color="auto"/>
            <w:right w:val="none" w:sz="0" w:space="0" w:color="auto"/>
          </w:divBdr>
        </w:div>
        <w:div w:id="558326554">
          <w:marLeft w:val="480"/>
          <w:marRight w:val="0"/>
          <w:marTop w:val="0"/>
          <w:marBottom w:val="0"/>
          <w:divBdr>
            <w:top w:val="none" w:sz="0" w:space="0" w:color="auto"/>
            <w:left w:val="none" w:sz="0" w:space="0" w:color="auto"/>
            <w:bottom w:val="none" w:sz="0" w:space="0" w:color="auto"/>
            <w:right w:val="none" w:sz="0" w:space="0" w:color="auto"/>
          </w:divBdr>
        </w:div>
        <w:div w:id="565804695">
          <w:marLeft w:val="480"/>
          <w:marRight w:val="0"/>
          <w:marTop w:val="0"/>
          <w:marBottom w:val="0"/>
          <w:divBdr>
            <w:top w:val="none" w:sz="0" w:space="0" w:color="auto"/>
            <w:left w:val="none" w:sz="0" w:space="0" w:color="auto"/>
            <w:bottom w:val="none" w:sz="0" w:space="0" w:color="auto"/>
            <w:right w:val="none" w:sz="0" w:space="0" w:color="auto"/>
          </w:divBdr>
        </w:div>
        <w:div w:id="639068806">
          <w:marLeft w:val="480"/>
          <w:marRight w:val="0"/>
          <w:marTop w:val="0"/>
          <w:marBottom w:val="0"/>
          <w:divBdr>
            <w:top w:val="none" w:sz="0" w:space="0" w:color="auto"/>
            <w:left w:val="none" w:sz="0" w:space="0" w:color="auto"/>
            <w:bottom w:val="none" w:sz="0" w:space="0" w:color="auto"/>
            <w:right w:val="none" w:sz="0" w:space="0" w:color="auto"/>
          </w:divBdr>
        </w:div>
        <w:div w:id="639270540">
          <w:marLeft w:val="480"/>
          <w:marRight w:val="0"/>
          <w:marTop w:val="0"/>
          <w:marBottom w:val="0"/>
          <w:divBdr>
            <w:top w:val="none" w:sz="0" w:space="0" w:color="auto"/>
            <w:left w:val="none" w:sz="0" w:space="0" w:color="auto"/>
            <w:bottom w:val="none" w:sz="0" w:space="0" w:color="auto"/>
            <w:right w:val="none" w:sz="0" w:space="0" w:color="auto"/>
          </w:divBdr>
        </w:div>
        <w:div w:id="785075726">
          <w:marLeft w:val="480"/>
          <w:marRight w:val="0"/>
          <w:marTop w:val="0"/>
          <w:marBottom w:val="0"/>
          <w:divBdr>
            <w:top w:val="none" w:sz="0" w:space="0" w:color="auto"/>
            <w:left w:val="none" w:sz="0" w:space="0" w:color="auto"/>
            <w:bottom w:val="none" w:sz="0" w:space="0" w:color="auto"/>
            <w:right w:val="none" w:sz="0" w:space="0" w:color="auto"/>
          </w:divBdr>
        </w:div>
        <w:div w:id="789783206">
          <w:marLeft w:val="480"/>
          <w:marRight w:val="0"/>
          <w:marTop w:val="0"/>
          <w:marBottom w:val="0"/>
          <w:divBdr>
            <w:top w:val="none" w:sz="0" w:space="0" w:color="auto"/>
            <w:left w:val="none" w:sz="0" w:space="0" w:color="auto"/>
            <w:bottom w:val="none" w:sz="0" w:space="0" w:color="auto"/>
            <w:right w:val="none" w:sz="0" w:space="0" w:color="auto"/>
          </w:divBdr>
        </w:div>
        <w:div w:id="801074849">
          <w:marLeft w:val="480"/>
          <w:marRight w:val="0"/>
          <w:marTop w:val="0"/>
          <w:marBottom w:val="0"/>
          <w:divBdr>
            <w:top w:val="none" w:sz="0" w:space="0" w:color="auto"/>
            <w:left w:val="none" w:sz="0" w:space="0" w:color="auto"/>
            <w:bottom w:val="none" w:sz="0" w:space="0" w:color="auto"/>
            <w:right w:val="none" w:sz="0" w:space="0" w:color="auto"/>
          </w:divBdr>
        </w:div>
        <w:div w:id="994605894">
          <w:marLeft w:val="480"/>
          <w:marRight w:val="0"/>
          <w:marTop w:val="0"/>
          <w:marBottom w:val="0"/>
          <w:divBdr>
            <w:top w:val="none" w:sz="0" w:space="0" w:color="auto"/>
            <w:left w:val="none" w:sz="0" w:space="0" w:color="auto"/>
            <w:bottom w:val="none" w:sz="0" w:space="0" w:color="auto"/>
            <w:right w:val="none" w:sz="0" w:space="0" w:color="auto"/>
          </w:divBdr>
        </w:div>
        <w:div w:id="1000305010">
          <w:marLeft w:val="480"/>
          <w:marRight w:val="0"/>
          <w:marTop w:val="0"/>
          <w:marBottom w:val="0"/>
          <w:divBdr>
            <w:top w:val="none" w:sz="0" w:space="0" w:color="auto"/>
            <w:left w:val="none" w:sz="0" w:space="0" w:color="auto"/>
            <w:bottom w:val="none" w:sz="0" w:space="0" w:color="auto"/>
            <w:right w:val="none" w:sz="0" w:space="0" w:color="auto"/>
          </w:divBdr>
        </w:div>
        <w:div w:id="1003895890">
          <w:marLeft w:val="480"/>
          <w:marRight w:val="0"/>
          <w:marTop w:val="0"/>
          <w:marBottom w:val="0"/>
          <w:divBdr>
            <w:top w:val="none" w:sz="0" w:space="0" w:color="auto"/>
            <w:left w:val="none" w:sz="0" w:space="0" w:color="auto"/>
            <w:bottom w:val="none" w:sz="0" w:space="0" w:color="auto"/>
            <w:right w:val="none" w:sz="0" w:space="0" w:color="auto"/>
          </w:divBdr>
        </w:div>
        <w:div w:id="1012299743">
          <w:marLeft w:val="480"/>
          <w:marRight w:val="0"/>
          <w:marTop w:val="0"/>
          <w:marBottom w:val="0"/>
          <w:divBdr>
            <w:top w:val="none" w:sz="0" w:space="0" w:color="auto"/>
            <w:left w:val="none" w:sz="0" w:space="0" w:color="auto"/>
            <w:bottom w:val="none" w:sz="0" w:space="0" w:color="auto"/>
            <w:right w:val="none" w:sz="0" w:space="0" w:color="auto"/>
          </w:divBdr>
        </w:div>
        <w:div w:id="1073547926">
          <w:marLeft w:val="480"/>
          <w:marRight w:val="0"/>
          <w:marTop w:val="0"/>
          <w:marBottom w:val="0"/>
          <w:divBdr>
            <w:top w:val="none" w:sz="0" w:space="0" w:color="auto"/>
            <w:left w:val="none" w:sz="0" w:space="0" w:color="auto"/>
            <w:bottom w:val="none" w:sz="0" w:space="0" w:color="auto"/>
            <w:right w:val="none" w:sz="0" w:space="0" w:color="auto"/>
          </w:divBdr>
        </w:div>
        <w:div w:id="1161232476">
          <w:marLeft w:val="480"/>
          <w:marRight w:val="0"/>
          <w:marTop w:val="0"/>
          <w:marBottom w:val="0"/>
          <w:divBdr>
            <w:top w:val="none" w:sz="0" w:space="0" w:color="auto"/>
            <w:left w:val="none" w:sz="0" w:space="0" w:color="auto"/>
            <w:bottom w:val="none" w:sz="0" w:space="0" w:color="auto"/>
            <w:right w:val="none" w:sz="0" w:space="0" w:color="auto"/>
          </w:divBdr>
        </w:div>
        <w:div w:id="1170559064">
          <w:marLeft w:val="480"/>
          <w:marRight w:val="0"/>
          <w:marTop w:val="0"/>
          <w:marBottom w:val="0"/>
          <w:divBdr>
            <w:top w:val="none" w:sz="0" w:space="0" w:color="auto"/>
            <w:left w:val="none" w:sz="0" w:space="0" w:color="auto"/>
            <w:bottom w:val="none" w:sz="0" w:space="0" w:color="auto"/>
            <w:right w:val="none" w:sz="0" w:space="0" w:color="auto"/>
          </w:divBdr>
        </w:div>
        <w:div w:id="1201015631">
          <w:marLeft w:val="480"/>
          <w:marRight w:val="0"/>
          <w:marTop w:val="0"/>
          <w:marBottom w:val="0"/>
          <w:divBdr>
            <w:top w:val="none" w:sz="0" w:space="0" w:color="auto"/>
            <w:left w:val="none" w:sz="0" w:space="0" w:color="auto"/>
            <w:bottom w:val="none" w:sz="0" w:space="0" w:color="auto"/>
            <w:right w:val="none" w:sz="0" w:space="0" w:color="auto"/>
          </w:divBdr>
        </w:div>
        <w:div w:id="1202093122">
          <w:marLeft w:val="480"/>
          <w:marRight w:val="0"/>
          <w:marTop w:val="0"/>
          <w:marBottom w:val="0"/>
          <w:divBdr>
            <w:top w:val="none" w:sz="0" w:space="0" w:color="auto"/>
            <w:left w:val="none" w:sz="0" w:space="0" w:color="auto"/>
            <w:bottom w:val="none" w:sz="0" w:space="0" w:color="auto"/>
            <w:right w:val="none" w:sz="0" w:space="0" w:color="auto"/>
          </w:divBdr>
        </w:div>
        <w:div w:id="1412772970">
          <w:marLeft w:val="480"/>
          <w:marRight w:val="0"/>
          <w:marTop w:val="0"/>
          <w:marBottom w:val="0"/>
          <w:divBdr>
            <w:top w:val="none" w:sz="0" w:space="0" w:color="auto"/>
            <w:left w:val="none" w:sz="0" w:space="0" w:color="auto"/>
            <w:bottom w:val="none" w:sz="0" w:space="0" w:color="auto"/>
            <w:right w:val="none" w:sz="0" w:space="0" w:color="auto"/>
          </w:divBdr>
        </w:div>
        <w:div w:id="1428888233">
          <w:marLeft w:val="480"/>
          <w:marRight w:val="0"/>
          <w:marTop w:val="0"/>
          <w:marBottom w:val="0"/>
          <w:divBdr>
            <w:top w:val="none" w:sz="0" w:space="0" w:color="auto"/>
            <w:left w:val="none" w:sz="0" w:space="0" w:color="auto"/>
            <w:bottom w:val="none" w:sz="0" w:space="0" w:color="auto"/>
            <w:right w:val="none" w:sz="0" w:space="0" w:color="auto"/>
          </w:divBdr>
        </w:div>
        <w:div w:id="1515463060">
          <w:marLeft w:val="480"/>
          <w:marRight w:val="0"/>
          <w:marTop w:val="0"/>
          <w:marBottom w:val="0"/>
          <w:divBdr>
            <w:top w:val="none" w:sz="0" w:space="0" w:color="auto"/>
            <w:left w:val="none" w:sz="0" w:space="0" w:color="auto"/>
            <w:bottom w:val="none" w:sz="0" w:space="0" w:color="auto"/>
            <w:right w:val="none" w:sz="0" w:space="0" w:color="auto"/>
          </w:divBdr>
        </w:div>
        <w:div w:id="1538157866">
          <w:marLeft w:val="480"/>
          <w:marRight w:val="0"/>
          <w:marTop w:val="0"/>
          <w:marBottom w:val="0"/>
          <w:divBdr>
            <w:top w:val="none" w:sz="0" w:space="0" w:color="auto"/>
            <w:left w:val="none" w:sz="0" w:space="0" w:color="auto"/>
            <w:bottom w:val="none" w:sz="0" w:space="0" w:color="auto"/>
            <w:right w:val="none" w:sz="0" w:space="0" w:color="auto"/>
          </w:divBdr>
        </w:div>
        <w:div w:id="1588728008">
          <w:marLeft w:val="480"/>
          <w:marRight w:val="0"/>
          <w:marTop w:val="0"/>
          <w:marBottom w:val="0"/>
          <w:divBdr>
            <w:top w:val="none" w:sz="0" w:space="0" w:color="auto"/>
            <w:left w:val="none" w:sz="0" w:space="0" w:color="auto"/>
            <w:bottom w:val="none" w:sz="0" w:space="0" w:color="auto"/>
            <w:right w:val="none" w:sz="0" w:space="0" w:color="auto"/>
          </w:divBdr>
        </w:div>
        <w:div w:id="1608003733">
          <w:marLeft w:val="480"/>
          <w:marRight w:val="0"/>
          <w:marTop w:val="0"/>
          <w:marBottom w:val="0"/>
          <w:divBdr>
            <w:top w:val="none" w:sz="0" w:space="0" w:color="auto"/>
            <w:left w:val="none" w:sz="0" w:space="0" w:color="auto"/>
            <w:bottom w:val="none" w:sz="0" w:space="0" w:color="auto"/>
            <w:right w:val="none" w:sz="0" w:space="0" w:color="auto"/>
          </w:divBdr>
        </w:div>
        <w:div w:id="1687320832">
          <w:marLeft w:val="480"/>
          <w:marRight w:val="0"/>
          <w:marTop w:val="0"/>
          <w:marBottom w:val="0"/>
          <w:divBdr>
            <w:top w:val="none" w:sz="0" w:space="0" w:color="auto"/>
            <w:left w:val="none" w:sz="0" w:space="0" w:color="auto"/>
            <w:bottom w:val="none" w:sz="0" w:space="0" w:color="auto"/>
            <w:right w:val="none" w:sz="0" w:space="0" w:color="auto"/>
          </w:divBdr>
        </w:div>
        <w:div w:id="1741825732">
          <w:marLeft w:val="480"/>
          <w:marRight w:val="0"/>
          <w:marTop w:val="0"/>
          <w:marBottom w:val="0"/>
          <w:divBdr>
            <w:top w:val="none" w:sz="0" w:space="0" w:color="auto"/>
            <w:left w:val="none" w:sz="0" w:space="0" w:color="auto"/>
            <w:bottom w:val="none" w:sz="0" w:space="0" w:color="auto"/>
            <w:right w:val="none" w:sz="0" w:space="0" w:color="auto"/>
          </w:divBdr>
        </w:div>
        <w:div w:id="1747336934">
          <w:marLeft w:val="480"/>
          <w:marRight w:val="0"/>
          <w:marTop w:val="0"/>
          <w:marBottom w:val="0"/>
          <w:divBdr>
            <w:top w:val="none" w:sz="0" w:space="0" w:color="auto"/>
            <w:left w:val="none" w:sz="0" w:space="0" w:color="auto"/>
            <w:bottom w:val="none" w:sz="0" w:space="0" w:color="auto"/>
            <w:right w:val="none" w:sz="0" w:space="0" w:color="auto"/>
          </w:divBdr>
        </w:div>
        <w:div w:id="1818106036">
          <w:marLeft w:val="480"/>
          <w:marRight w:val="0"/>
          <w:marTop w:val="0"/>
          <w:marBottom w:val="0"/>
          <w:divBdr>
            <w:top w:val="none" w:sz="0" w:space="0" w:color="auto"/>
            <w:left w:val="none" w:sz="0" w:space="0" w:color="auto"/>
            <w:bottom w:val="none" w:sz="0" w:space="0" w:color="auto"/>
            <w:right w:val="none" w:sz="0" w:space="0" w:color="auto"/>
          </w:divBdr>
        </w:div>
        <w:div w:id="1819690004">
          <w:marLeft w:val="480"/>
          <w:marRight w:val="0"/>
          <w:marTop w:val="0"/>
          <w:marBottom w:val="0"/>
          <w:divBdr>
            <w:top w:val="none" w:sz="0" w:space="0" w:color="auto"/>
            <w:left w:val="none" w:sz="0" w:space="0" w:color="auto"/>
            <w:bottom w:val="none" w:sz="0" w:space="0" w:color="auto"/>
            <w:right w:val="none" w:sz="0" w:space="0" w:color="auto"/>
          </w:divBdr>
        </w:div>
        <w:div w:id="2000038152">
          <w:marLeft w:val="480"/>
          <w:marRight w:val="0"/>
          <w:marTop w:val="0"/>
          <w:marBottom w:val="0"/>
          <w:divBdr>
            <w:top w:val="none" w:sz="0" w:space="0" w:color="auto"/>
            <w:left w:val="none" w:sz="0" w:space="0" w:color="auto"/>
            <w:bottom w:val="none" w:sz="0" w:space="0" w:color="auto"/>
            <w:right w:val="none" w:sz="0" w:space="0" w:color="auto"/>
          </w:divBdr>
        </w:div>
        <w:div w:id="2016181053">
          <w:marLeft w:val="480"/>
          <w:marRight w:val="0"/>
          <w:marTop w:val="0"/>
          <w:marBottom w:val="0"/>
          <w:divBdr>
            <w:top w:val="none" w:sz="0" w:space="0" w:color="auto"/>
            <w:left w:val="none" w:sz="0" w:space="0" w:color="auto"/>
            <w:bottom w:val="none" w:sz="0" w:space="0" w:color="auto"/>
            <w:right w:val="none" w:sz="0" w:space="0" w:color="auto"/>
          </w:divBdr>
        </w:div>
        <w:div w:id="2035569309">
          <w:marLeft w:val="480"/>
          <w:marRight w:val="0"/>
          <w:marTop w:val="0"/>
          <w:marBottom w:val="0"/>
          <w:divBdr>
            <w:top w:val="none" w:sz="0" w:space="0" w:color="auto"/>
            <w:left w:val="none" w:sz="0" w:space="0" w:color="auto"/>
            <w:bottom w:val="none" w:sz="0" w:space="0" w:color="auto"/>
            <w:right w:val="none" w:sz="0" w:space="0" w:color="auto"/>
          </w:divBdr>
        </w:div>
        <w:div w:id="2079816907">
          <w:marLeft w:val="480"/>
          <w:marRight w:val="0"/>
          <w:marTop w:val="0"/>
          <w:marBottom w:val="0"/>
          <w:divBdr>
            <w:top w:val="none" w:sz="0" w:space="0" w:color="auto"/>
            <w:left w:val="none" w:sz="0" w:space="0" w:color="auto"/>
            <w:bottom w:val="none" w:sz="0" w:space="0" w:color="auto"/>
            <w:right w:val="none" w:sz="0" w:space="0" w:color="auto"/>
          </w:divBdr>
        </w:div>
      </w:divsChild>
    </w:div>
    <w:div w:id="570507827">
      <w:bodyDiv w:val="1"/>
      <w:marLeft w:val="0"/>
      <w:marRight w:val="0"/>
      <w:marTop w:val="0"/>
      <w:marBottom w:val="0"/>
      <w:divBdr>
        <w:top w:val="none" w:sz="0" w:space="0" w:color="auto"/>
        <w:left w:val="none" w:sz="0" w:space="0" w:color="auto"/>
        <w:bottom w:val="none" w:sz="0" w:space="0" w:color="auto"/>
        <w:right w:val="none" w:sz="0" w:space="0" w:color="auto"/>
      </w:divBdr>
      <w:divsChild>
        <w:div w:id="99421339">
          <w:marLeft w:val="480"/>
          <w:marRight w:val="0"/>
          <w:marTop w:val="0"/>
          <w:marBottom w:val="0"/>
          <w:divBdr>
            <w:top w:val="none" w:sz="0" w:space="0" w:color="auto"/>
            <w:left w:val="none" w:sz="0" w:space="0" w:color="auto"/>
            <w:bottom w:val="none" w:sz="0" w:space="0" w:color="auto"/>
            <w:right w:val="none" w:sz="0" w:space="0" w:color="auto"/>
          </w:divBdr>
        </w:div>
        <w:div w:id="293871408">
          <w:marLeft w:val="480"/>
          <w:marRight w:val="0"/>
          <w:marTop w:val="0"/>
          <w:marBottom w:val="0"/>
          <w:divBdr>
            <w:top w:val="none" w:sz="0" w:space="0" w:color="auto"/>
            <w:left w:val="none" w:sz="0" w:space="0" w:color="auto"/>
            <w:bottom w:val="none" w:sz="0" w:space="0" w:color="auto"/>
            <w:right w:val="none" w:sz="0" w:space="0" w:color="auto"/>
          </w:divBdr>
        </w:div>
        <w:div w:id="361369608">
          <w:marLeft w:val="480"/>
          <w:marRight w:val="0"/>
          <w:marTop w:val="0"/>
          <w:marBottom w:val="0"/>
          <w:divBdr>
            <w:top w:val="none" w:sz="0" w:space="0" w:color="auto"/>
            <w:left w:val="none" w:sz="0" w:space="0" w:color="auto"/>
            <w:bottom w:val="none" w:sz="0" w:space="0" w:color="auto"/>
            <w:right w:val="none" w:sz="0" w:space="0" w:color="auto"/>
          </w:divBdr>
        </w:div>
        <w:div w:id="390345648">
          <w:marLeft w:val="480"/>
          <w:marRight w:val="0"/>
          <w:marTop w:val="0"/>
          <w:marBottom w:val="0"/>
          <w:divBdr>
            <w:top w:val="none" w:sz="0" w:space="0" w:color="auto"/>
            <w:left w:val="none" w:sz="0" w:space="0" w:color="auto"/>
            <w:bottom w:val="none" w:sz="0" w:space="0" w:color="auto"/>
            <w:right w:val="none" w:sz="0" w:space="0" w:color="auto"/>
          </w:divBdr>
        </w:div>
        <w:div w:id="432550602">
          <w:marLeft w:val="480"/>
          <w:marRight w:val="0"/>
          <w:marTop w:val="0"/>
          <w:marBottom w:val="0"/>
          <w:divBdr>
            <w:top w:val="none" w:sz="0" w:space="0" w:color="auto"/>
            <w:left w:val="none" w:sz="0" w:space="0" w:color="auto"/>
            <w:bottom w:val="none" w:sz="0" w:space="0" w:color="auto"/>
            <w:right w:val="none" w:sz="0" w:space="0" w:color="auto"/>
          </w:divBdr>
        </w:div>
        <w:div w:id="472142287">
          <w:marLeft w:val="480"/>
          <w:marRight w:val="0"/>
          <w:marTop w:val="0"/>
          <w:marBottom w:val="0"/>
          <w:divBdr>
            <w:top w:val="none" w:sz="0" w:space="0" w:color="auto"/>
            <w:left w:val="none" w:sz="0" w:space="0" w:color="auto"/>
            <w:bottom w:val="none" w:sz="0" w:space="0" w:color="auto"/>
            <w:right w:val="none" w:sz="0" w:space="0" w:color="auto"/>
          </w:divBdr>
        </w:div>
        <w:div w:id="512381729">
          <w:marLeft w:val="480"/>
          <w:marRight w:val="0"/>
          <w:marTop w:val="0"/>
          <w:marBottom w:val="0"/>
          <w:divBdr>
            <w:top w:val="none" w:sz="0" w:space="0" w:color="auto"/>
            <w:left w:val="none" w:sz="0" w:space="0" w:color="auto"/>
            <w:bottom w:val="none" w:sz="0" w:space="0" w:color="auto"/>
            <w:right w:val="none" w:sz="0" w:space="0" w:color="auto"/>
          </w:divBdr>
        </w:div>
        <w:div w:id="512501153">
          <w:marLeft w:val="480"/>
          <w:marRight w:val="0"/>
          <w:marTop w:val="0"/>
          <w:marBottom w:val="0"/>
          <w:divBdr>
            <w:top w:val="none" w:sz="0" w:space="0" w:color="auto"/>
            <w:left w:val="none" w:sz="0" w:space="0" w:color="auto"/>
            <w:bottom w:val="none" w:sz="0" w:space="0" w:color="auto"/>
            <w:right w:val="none" w:sz="0" w:space="0" w:color="auto"/>
          </w:divBdr>
        </w:div>
        <w:div w:id="550265092">
          <w:marLeft w:val="480"/>
          <w:marRight w:val="0"/>
          <w:marTop w:val="0"/>
          <w:marBottom w:val="0"/>
          <w:divBdr>
            <w:top w:val="none" w:sz="0" w:space="0" w:color="auto"/>
            <w:left w:val="none" w:sz="0" w:space="0" w:color="auto"/>
            <w:bottom w:val="none" w:sz="0" w:space="0" w:color="auto"/>
            <w:right w:val="none" w:sz="0" w:space="0" w:color="auto"/>
          </w:divBdr>
        </w:div>
        <w:div w:id="611203980">
          <w:marLeft w:val="480"/>
          <w:marRight w:val="0"/>
          <w:marTop w:val="0"/>
          <w:marBottom w:val="0"/>
          <w:divBdr>
            <w:top w:val="none" w:sz="0" w:space="0" w:color="auto"/>
            <w:left w:val="none" w:sz="0" w:space="0" w:color="auto"/>
            <w:bottom w:val="none" w:sz="0" w:space="0" w:color="auto"/>
            <w:right w:val="none" w:sz="0" w:space="0" w:color="auto"/>
          </w:divBdr>
        </w:div>
        <w:div w:id="614408805">
          <w:marLeft w:val="480"/>
          <w:marRight w:val="0"/>
          <w:marTop w:val="0"/>
          <w:marBottom w:val="0"/>
          <w:divBdr>
            <w:top w:val="none" w:sz="0" w:space="0" w:color="auto"/>
            <w:left w:val="none" w:sz="0" w:space="0" w:color="auto"/>
            <w:bottom w:val="none" w:sz="0" w:space="0" w:color="auto"/>
            <w:right w:val="none" w:sz="0" w:space="0" w:color="auto"/>
          </w:divBdr>
        </w:div>
        <w:div w:id="645162179">
          <w:marLeft w:val="480"/>
          <w:marRight w:val="0"/>
          <w:marTop w:val="0"/>
          <w:marBottom w:val="0"/>
          <w:divBdr>
            <w:top w:val="none" w:sz="0" w:space="0" w:color="auto"/>
            <w:left w:val="none" w:sz="0" w:space="0" w:color="auto"/>
            <w:bottom w:val="none" w:sz="0" w:space="0" w:color="auto"/>
            <w:right w:val="none" w:sz="0" w:space="0" w:color="auto"/>
          </w:divBdr>
        </w:div>
        <w:div w:id="736364534">
          <w:marLeft w:val="480"/>
          <w:marRight w:val="0"/>
          <w:marTop w:val="0"/>
          <w:marBottom w:val="0"/>
          <w:divBdr>
            <w:top w:val="none" w:sz="0" w:space="0" w:color="auto"/>
            <w:left w:val="none" w:sz="0" w:space="0" w:color="auto"/>
            <w:bottom w:val="none" w:sz="0" w:space="0" w:color="auto"/>
            <w:right w:val="none" w:sz="0" w:space="0" w:color="auto"/>
          </w:divBdr>
        </w:div>
        <w:div w:id="757336000">
          <w:marLeft w:val="480"/>
          <w:marRight w:val="0"/>
          <w:marTop w:val="0"/>
          <w:marBottom w:val="0"/>
          <w:divBdr>
            <w:top w:val="none" w:sz="0" w:space="0" w:color="auto"/>
            <w:left w:val="none" w:sz="0" w:space="0" w:color="auto"/>
            <w:bottom w:val="none" w:sz="0" w:space="0" w:color="auto"/>
            <w:right w:val="none" w:sz="0" w:space="0" w:color="auto"/>
          </w:divBdr>
        </w:div>
        <w:div w:id="819227961">
          <w:marLeft w:val="480"/>
          <w:marRight w:val="0"/>
          <w:marTop w:val="0"/>
          <w:marBottom w:val="0"/>
          <w:divBdr>
            <w:top w:val="none" w:sz="0" w:space="0" w:color="auto"/>
            <w:left w:val="none" w:sz="0" w:space="0" w:color="auto"/>
            <w:bottom w:val="none" w:sz="0" w:space="0" w:color="auto"/>
            <w:right w:val="none" w:sz="0" w:space="0" w:color="auto"/>
          </w:divBdr>
        </w:div>
        <w:div w:id="897323123">
          <w:marLeft w:val="480"/>
          <w:marRight w:val="0"/>
          <w:marTop w:val="0"/>
          <w:marBottom w:val="0"/>
          <w:divBdr>
            <w:top w:val="none" w:sz="0" w:space="0" w:color="auto"/>
            <w:left w:val="none" w:sz="0" w:space="0" w:color="auto"/>
            <w:bottom w:val="none" w:sz="0" w:space="0" w:color="auto"/>
            <w:right w:val="none" w:sz="0" w:space="0" w:color="auto"/>
          </w:divBdr>
        </w:div>
        <w:div w:id="1048336883">
          <w:marLeft w:val="480"/>
          <w:marRight w:val="0"/>
          <w:marTop w:val="0"/>
          <w:marBottom w:val="0"/>
          <w:divBdr>
            <w:top w:val="none" w:sz="0" w:space="0" w:color="auto"/>
            <w:left w:val="none" w:sz="0" w:space="0" w:color="auto"/>
            <w:bottom w:val="none" w:sz="0" w:space="0" w:color="auto"/>
            <w:right w:val="none" w:sz="0" w:space="0" w:color="auto"/>
          </w:divBdr>
        </w:div>
        <w:div w:id="1059475739">
          <w:marLeft w:val="480"/>
          <w:marRight w:val="0"/>
          <w:marTop w:val="0"/>
          <w:marBottom w:val="0"/>
          <w:divBdr>
            <w:top w:val="none" w:sz="0" w:space="0" w:color="auto"/>
            <w:left w:val="none" w:sz="0" w:space="0" w:color="auto"/>
            <w:bottom w:val="none" w:sz="0" w:space="0" w:color="auto"/>
            <w:right w:val="none" w:sz="0" w:space="0" w:color="auto"/>
          </w:divBdr>
        </w:div>
        <w:div w:id="1086540856">
          <w:marLeft w:val="480"/>
          <w:marRight w:val="0"/>
          <w:marTop w:val="0"/>
          <w:marBottom w:val="0"/>
          <w:divBdr>
            <w:top w:val="none" w:sz="0" w:space="0" w:color="auto"/>
            <w:left w:val="none" w:sz="0" w:space="0" w:color="auto"/>
            <w:bottom w:val="none" w:sz="0" w:space="0" w:color="auto"/>
            <w:right w:val="none" w:sz="0" w:space="0" w:color="auto"/>
          </w:divBdr>
        </w:div>
        <w:div w:id="1183400679">
          <w:marLeft w:val="480"/>
          <w:marRight w:val="0"/>
          <w:marTop w:val="0"/>
          <w:marBottom w:val="0"/>
          <w:divBdr>
            <w:top w:val="none" w:sz="0" w:space="0" w:color="auto"/>
            <w:left w:val="none" w:sz="0" w:space="0" w:color="auto"/>
            <w:bottom w:val="none" w:sz="0" w:space="0" w:color="auto"/>
            <w:right w:val="none" w:sz="0" w:space="0" w:color="auto"/>
          </w:divBdr>
        </w:div>
        <w:div w:id="1187791879">
          <w:marLeft w:val="480"/>
          <w:marRight w:val="0"/>
          <w:marTop w:val="0"/>
          <w:marBottom w:val="0"/>
          <w:divBdr>
            <w:top w:val="none" w:sz="0" w:space="0" w:color="auto"/>
            <w:left w:val="none" w:sz="0" w:space="0" w:color="auto"/>
            <w:bottom w:val="none" w:sz="0" w:space="0" w:color="auto"/>
            <w:right w:val="none" w:sz="0" w:space="0" w:color="auto"/>
          </w:divBdr>
        </w:div>
        <w:div w:id="1304388164">
          <w:marLeft w:val="480"/>
          <w:marRight w:val="0"/>
          <w:marTop w:val="0"/>
          <w:marBottom w:val="0"/>
          <w:divBdr>
            <w:top w:val="none" w:sz="0" w:space="0" w:color="auto"/>
            <w:left w:val="none" w:sz="0" w:space="0" w:color="auto"/>
            <w:bottom w:val="none" w:sz="0" w:space="0" w:color="auto"/>
            <w:right w:val="none" w:sz="0" w:space="0" w:color="auto"/>
          </w:divBdr>
        </w:div>
        <w:div w:id="1317958981">
          <w:marLeft w:val="480"/>
          <w:marRight w:val="0"/>
          <w:marTop w:val="0"/>
          <w:marBottom w:val="0"/>
          <w:divBdr>
            <w:top w:val="none" w:sz="0" w:space="0" w:color="auto"/>
            <w:left w:val="none" w:sz="0" w:space="0" w:color="auto"/>
            <w:bottom w:val="none" w:sz="0" w:space="0" w:color="auto"/>
            <w:right w:val="none" w:sz="0" w:space="0" w:color="auto"/>
          </w:divBdr>
        </w:div>
        <w:div w:id="1322855197">
          <w:marLeft w:val="480"/>
          <w:marRight w:val="0"/>
          <w:marTop w:val="0"/>
          <w:marBottom w:val="0"/>
          <w:divBdr>
            <w:top w:val="none" w:sz="0" w:space="0" w:color="auto"/>
            <w:left w:val="none" w:sz="0" w:space="0" w:color="auto"/>
            <w:bottom w:val="none" w:sz="0" w:space="0" w:color="auto"/>
            <w:right w:val="none" w:sz="0" w:space="0" w:color="auto"/>
          </w:divBdr>
        </w:div>
        <w:div w:id="1401444230">
          <w:marLeft w:val="480"/>
          <w:marRight w:val="0"/>
          <w:marTop w:val="0"/>
          <w:marBottom w:val="0"/>
          <w:divBdr>
            <w:top w:val="none" w:sz="0" w:space="0" w:color="auto"/>
            <w:left w:val="none" w:sz="0" w:space="0" w:color="auto"/>
            <w:bottom w:val="none" w:sz="0" w:space="0" w:color="auto"/>
            <w:right w:val="none" w:sz="0" w:space="0" w:color="auto"/>
          </w:divBdr>
        </w:div>
        <w:div w:id="1420373106">
          <w:marLeft w:val="480"/>
          <w:marRight w:val="0"/>
          <w:marTop w:val="0"/>
          <w:marBottom w:val="0"/>
          <w:divBdr>
            <w:top w:val="none" w:sz="0" w:space="0" w:color="auto"/>
            <w:left w:val="none" w:sz="0" w:space="0" w:color="auto"/>
            <w:bottom w:val="none" w:sz="0" w:space="0" w:color="auto"/>
            <w:right w:val="none" w:sz="0" w:space="0" w:color="auto"/>
          </w:divBdr>
        </w:div>
        <w:div w:id="1449621521">
          <w:marLeft w:val="480"/>
          <w:marRight w:val="0"/>
          <w:marTop w:val="0"/>
          <w:marBottom w:val="0"/>
          <w:divBdr>
            <w:top w:val="none" w:sz="0" w:space="0" w:color="auto"/>
            <w:left w:val="none" w:sz="0" w:space="0" w:color="auto"/>
            <w:bottom w:val="none" w:sz="0" w:space="0" w:color="auto"/>
            <w:right w:val="none" w:sz="0" w:space="0" w:color="auto"/>
          </w:divBdr>
        </w:div>
        <w:div w:id="1546022461">
          <w:marLeft w:val="480"/>
          <w:marRight w:val="0"/>
          <w:marTop w:val="0"/>
          <w:marBottom w:val="0"/>
          <w:divBdr>
            <w:top w:val="none" w:sz="0" w:space="0" w:color="auto"/>
            <w:left w:val="none" w:sz="0" w:space="0" w:color="auto"/>
            <w:bottom w:val="none" w:sz="0" w:space="0" w:color="auto"/>
            <w:right w:val="none" w:sz="0" w:space="0" w:color="auto"/>
          </w:divBdr>
        </w:div>
        <w:div w:id="1598100629">
          <w:marLeft w:val="480"/>
          <w:marRight w:val="0"/>
          <w:marTop w:val="0"/>
          <w:marBottom w:val="0"/>
          <w:divBdr>
            <w:top w:val="none" w:sz="0" w:space="0" w:color="auto"/>
            <w:left w:val="none" w:sz="0" w:space="0" w:color="auto"/>
            <w:bottom w:val="none" w:sz="0" w:space="0" w:color="auto"/>
            <w:right w:val="none" w:sz="0" w:space="0" w:color="auto"/>
          </w:divBdr>
        </w:div>
        <w:div w:id="1652252332">
          <w:marLeft w:val="480"/>
          <w:marRight w:val="0"/>
          <w:marTop w:val="0"/>
          <w:marBottom w:val="0"/>
          <w:divBdr>
            <w:top w:val="none" w:sz="0" w:space="0" w:color="auto"/>
            <w:left w:val="none" w:sz="0" w:space="0" w:color="auto"/>
            <w:bottom w:val="none" w:sz="0" w:space="0" w:color="auto"/>
            <w:right w:val="none" w:sz="0" w:space="0" w:color="auto"/>
          </w:divBdr>
        </w:div>
        <w:div w:id="1691101197">
          <w:marLeft w:val="480"/>
          <w:marRight w:val="0"/>
          <w:marTop w:val="0"/>
          <w:marBottom w:val="0"/>
          <w:divBdr>
            <w:top w:val="none" w:sz="0" w:space="0" w:color="auto"/>
            <w:left w:val="none" w:sz="0" w:space="0" w:color="auto"/>
            <w:bottom w:val="none" w:sz="0" w:space="0" w:color="auto"/>
            <w:right w:val="none" w:sz="0" w:space="0" w:color="auto"/>
          </w:divBdr>
        </w:div>
        <w:div w:id="1749646946">
          <w:marLeft w:val="480"/>
          <w:marRight w:val="0"/>
          <w:marTop w:val="0"/>
          <w:marBottom w:val="0"/>
          <w:divBdr>
            <w:top w:val="none" w:sz="0" w:space="0" w:color="auto"/>
            <w:left w:val="none" w:sz="0" w:space="0" w:color="auto"/>
            <w:bottom w:val="none" w:sz="0" w:space="0" w:color="auto"/>
            <w:right w:val="none" w:sz="0" w:space="0" w:color="auto"/>
          </w:divBdr>
        </w:div>
        <w:div w:id="1793401410">
          <w:marLeft w:val="480"/>
          <w:marRight w:val="0"/>
          <w:marTop w:val="0"/>
          <w:marBottom w:val="0"/>
          <w:divBdr>
            <w:top w:val="none" w:sz="0" w:space="0" w:color="auto"/>
            <w:left w:val="none" w:sz="0" w:space="0" w:color="auto"/>
            <w:bottom w:val="none" w:sz="0" w:space="0" w:color="auto"/>
            <w:right w:val="none" w:sz="0" w:space="0" w:color="auto"/>
          </w:divBdr>
        </w:div>
        <w:div w:id="1852375177">
          <w:marLeft w:val="480"/>
          <w:marRight w:val="0"/>
          <w:marTop w:val="0"/>
          <w:marBottom w:val="0"/>
          <w:divBdr>
            <w:top w:val="none" w:sz="0" w:space="0" w:color="auto"/>
            <w:left w:val="none" w:sz="0" w:space="0" w:color="auto"/>
            <w:bottom w:val="none" w:sz="0" w:space="0" w:color="auto"/>
            <w:right w:val="none" w:sz="0" w:space="0" w:color="auto"/>
          </w:divBdr>
        </w:div>
        <w:div w:id="1866138451">
          <w:marLeft w:val="480"/>
          <w:marRight w:val="0"/>
          <w:marTop w:val="0"/>
          <w:marBottom w:val="0"/>
          <w:divBdr>
            <w:top w:val="none" w:sz="0" w:space="0" w:color="auto"/>
            <w:left w:val="none" w:sz="0" w:space="0" w:color="auto"/>
            <w:bottom w:val="none" w:sz="0" w:space="0" w:color="auto"/>
            <w:right w:val="none" w:sz="0" w:space="0" w:color="auto"/>
          </w:divBdr>
        </w:div>
        <w:div w:id="1892424843">
          <w:marLeft w:val="480"/>
          <w:marRight w:val="0"/>
          <w:marTop w:val="0"/>
          <w:marBottom w:val="0"/>
          <w:divBdr>
            <w:top w:val="none" w:sz="0" w:space="0" w:color="auto"/>
            <w:left w:val="none" w:sz="0" w:space="0" w:color="auto"/>
            <w:bottom w:val="none" w:sz="0" w:space="0" w:color="auto"/>
            <w:right w:val="none" w:sz="0" w:space="0" w:color="auto"/>
          </w:divBdr>
        </w:div>
        <w:div w:id="1932932981">
          <w:marLeft w:val="480"/>
          <w:marRight w:val="0"/>
          <w:marTop w:val="0"/>
          <w:marBottom w:val="0"/>
          <w:divBdr>
            <w:top w:val="none" w:sz="0" w:space="0" w:color="auto"/>
            <w:left w:val="none" w:sz="0" w:space="0" w:color="auto"/>
            <w:bottom w:val="none" w:sz="0" w:space="0" w:color="auto"/>
            <w:right w:val="none" w:sz="0" w:space="0" w:color="auto"/>
          </w:divBdr>
        </w:div>
        <w:div w:id="2012097926">
          <w:marLeft w:val="480"/>
          <w:marRight w:val="0"/>
          <w:marTop w:val="0"/>
          <w:marBottom w:val="0"/>
          <w:divBdr>
            <w:top w:val="none" w:sz="0" w:space="0" w:color="auto"/>
            <w:left w:val="none" w:sz="0" w:space="0" w:color="auto"/>
            <w:bottom w:val="none" w:sz="0" w:space="0" w:color="auto"/>
            <w:right w:val="none" w:sz="0" w:space="0" w:color="auto"/>
          </w:divBdr>
        </w:div>
        <w:div w:id="2025472557">
          <w:marLeft w:val="480"/>
          <w:marRight w:val="0"/>
          <w:marTop w:val="0"/>
          <w:marBottom w:val="0"/>
          <w:divBdr>
            <w:top w:val="none" w:sz="0" w:space="0" w:color="auto"/>
            <w:left w:val="none" w:sz="0" w:space="0" w:color="auto"/>
            <w:bottom w:val="none" w:sz="0" w:space="0" w:color="auto"/>
            <w:right w:val="none" w:sz="0" w:space="0" w:color="auto"/>
          </w:divBdr>
        </w:div>
        <w:div w:id="2033264215">
          <w:marLeft w:val="480"/>
          <w:marRight w:val="0"/>
          <w:marTop w:val="0"/>
          <w:marBottom w:val="0"/>
          <w:divBdr>
            <w:top w:val="none" w:sz="0" w:space="0" w:color="auto"/>
            <w:left w:val="none" w:sz="0" w:space="0" w:color="auto"/>
            <w:bottom w:val="none" w:sz="0" w:space="0" w:color="auto"/>
            <w:right w:val="none" w:sz="0" w:space="0" w:color="auto"/>
          </w:divBdr>
        </w:div>
        <w:div w:id="2057581079">
          <w:marLeft w:val="480"/>
          <w:marRight w:val="0"/>
          <w:marTop w:val="0"/>
          <w:marBottom w:val="0"/>
          <w:divBdr>
            <w:top w:val="none" w:sz="0" w:space="0" w:color="auto"/>
            <w:left w:val="none" w:sz="0" w:space="0" w:color="auto"/>
            <w:bottom w:val="none" w:sz="0" w:space="0" w:color="auto"/>
            <w:right w:val="none" w:sz="0" w:space="0" w:color="auto"/>
          </w:divBdr>
        </w:div>
        <w:div w:id="2059087213">
          <w:marLeft w:val="480"/>
          <w:marRight w:val="0"/>
          <w:marTop w:val="0"/>
          <w:marBottom w:val="0"/>
          <w:divBdr>
            <w:top w:val="none" w:sz="0" w:space="0" w:color="auto"/>
            <w:left w:val="none" w:sz="0" w:space="0" w:color="auto"/>
            <w:bottom w:val="none" w:sz="0" w:space="0" w:color="auto"/>
            <w:right w:val="none" w:sz="0" w:space="0" w:color="auto"/>
          </w:divBdr>
        </w:div>
        <w:div w:id="2068069920">
          <w:marLeft w:val="480"/>
          <w:marRight w:val="0"/>
          <w:marTop w:val="0"/>
          <w:marBottom w:val="0"/>
          <w:divBdr>
            <w:top w:val="none" w:sz="0" w:space="0" w:color="auto"/>
            <w:left w:val="none" w:sz="0" w:space="0" w:color="auto"/>
            <w:bottom w:val="none" w:sz="0" w:space="0" w:color="auto"/>
            <w:right w:val="none" w:sz="0" w:space="0" w:color="auto"/>
          </w:divBdr>
        </w:div>
        <w:div w:id="2088920107">
          <w:marLeft w:val="480"/>
          <w:marRight w:val="0"/>
          <w:marTop w:val="0"/>
          <w:marBottom w:val="0"/>
          <w:divBdr>
            <w:top w:val="none" w:sz="0" w:space="0" w:color="auto"/>
            <w:left w:val="none" w:sz="0" w:space="0" w:color="auto"/>
            <w:bottom w:val="none" w:sz="0" w:space="0" w:color="auto"/>
            <w:right w:val="none" w:sz="0" w:space="0" w:color="auto"/>
          </w:divBdr>
        </w:div>
        <w:div w:id="2102334506">
          <w:marLeft w:val="480"/>
          <w:marRight w:val="0"/>
          <w:marTop w:val="0"/>
          <w:marBottom w:val="0"/>
          <w:divBdr>
            <w:top w:val="none" w:sz="0" w:space="0" w:color="auto"/>
            <w:left w:val="none" w:sz="0" w:space="0" w:color="auto"/>
            <w:bottom w:val="none" w:sz="0" w:space="0" w:color="auto"/>
            <w:right w:val="none" w:sz="0" w:space="0" w:color="auto"/>
          </w:divBdr>
        </w:div>
        <w:div w:id="2130925574">
          <w:marLeft w:val="480"/>
          <w:marRight w:val="0"/>
          <w:marTop w:val="0"/>
          <w:marBottom w:val="0"/>
          <w:divBdr>
            <w:top w:val="none" w:sz="0" w:space="0" w:color="auto"/>
            <w:left w:val="none" w:sz="0" w:space="0" w:color="auto"/>
            <w:bottom w:val="none" w:sz="0" w:space="0" w:color="auto"/>
            <w:right w:val="none" w:sz="0" w:space="0" w:color="auto"/>
          </w:divBdr>
        </w:div>
      </w:divsChild>
    </w:div>
    <w:div w:id="610747267">
      <w:bodyDiv w:val="1"/>
      <w:marLeft w:val="0"/>
      <w:marRight w:val="0"/>
      <w:marTop w:val="0"/>
      <w:marBottom w:val="0"/>
      <w:divBdr>
        <w:top w:val="none" w:sz="0" w:space="0" w:color="auto"/>
        <w:left w:val="none" w:sz="0" w:space="0" w:color="auto"/>
        <w:bottom w:val="none" w:sz="0" w:space="0" w:color="auto"/>
        <w:right w:val="none" w:sz="0" w:space="0" w:color="auto"/>
      </w:divBdr>
      <w:divsChild>
        <w:div w:id="29502185">
          <w:marLeft w:val="480"/>
          <w:marRight w:val="0"/>
          <w:marTop w:val="0"/>
          <w:marBottom w:val="0"/>
          <w:divBdr>
            <w:top w:val="none" w:sz="0" w:space="0" w:color="auto"/>
            <w:left w:val="none" w:sz="0" w:space="0" w:color="auto"/>
            <w:bottom w:val="none" w:sz="0" w:space="0" w:color="auto"/>
            <w:right w:val="none" w:sz="0" w:space="0" w:color="auto"/>
          </w:divBdr>
        </w:div>
        <w:div w:id="74480145">
          <w:marLeft w:val="480"/>
          <w:marRight w:val="0"/>
          <w:marTop w:val="0"/>
          <w:marBottom w:val="0"/>
          <w:divBdr>
            <w:top w:val="none" w:sz="0" w:space="0" w:color="auto"/>
            <w:left w:val="none" w:sz="0" w:space="0" w:color="auto"/>
            <w:bottom w:val="none" w:sz="0" w:space="0" w:color="auto"/>
            <w:right w:val="none" w:sz="0" w:space="0" w:color="auto"/>
          </w:divBdr>
        </w:div>
        <w:div w:id="85804858">
          <w:marLeft w:val="480"/>
          <w:marRight w:val="0"/>
          <w:marTop w:val="0"/>
          <w:marBottom w:val="0"/>
          <w:divBdr>
            <w:top w:val="none" w:sz="0" w:space="0" w:color="auto"/>
            <w:left w:val="none" w:sz="0" w:space="0" w:color="auto"/>
            <w:bottom w:val="none" w:sz="0" w:space="0" w:color="auto"/>
            <w:right w:val="none" w:sz="0" w:space="0" w:color="auto"/>
          </w:divBdr>
        </w:div>
        <w:div w:id="133376840">
          <w:marLeft w:val="480"/>
          <w:marRight w:val="0"/>
          <w:marTop w:val="0"/>
          <w:marBottom w:val="0"/>
          <w:divBdr>
            <w:top w:val="none" w:sz="0" w:space="0" w:color="auto"/>
            <w:left w:val="none" w:sz="0" w:space="0" w:color="auto"/>
            <w:bottom w:val="none" w:sz="0" w:space="0" w:color="auto"/>
            <w:right w:val="none" w:sz="0" w:space="0" w:color="auto"/>
          </w:divBdr>
        </w:div>
        <w:div w:id="202837546">
          <w:marLeft w:val="480"/>
          <w:marRight w:val="0"/>
          <w:marTop w:val="0"/>
          <w:marBottom w:val="0"/>
          <w:divBdr>
            <w:top w:val="none" w:sz="0" w:space="0" w:color="auto"/>
            <w:left w:val="none" w:sz="0" w:space="0" w:color="auto"/>
            <w:bottom w:val="none" w:sz="0" w:space="0" w:color="auto"/>
            <w:right w:val="none" w:sz="0" w:space="0" w:color="auto"/>
          </w:divBdr>
        </w:div>
        <w:div w:id="214970126">
          <w:marLeft w:val="480"/>
          <w:marRight w:val="0"/>
          <w:marTop w:val="0"/>
          <w:marBottom w:val="0"/>
          <w:divBdr>
            <w:top w:val="none" w:sz="0" w:space="0" w:color="auto"/>
            <w:left w:val="none" w:sz="0" w:space="0" w:color="auto"/>
            <w:bottom w:val="none" w:sz="0" w:space="0" w:color="auto"/>
            <w:right w:val="none" w:sz="0" w:space="0" w:color="auto"/>
          </w:divBdr>
        </w:div>
        <w:div w:id="242297059">
          <w:marLeft w:val="480"/>
          <w:marRight w:val="0"/>
          <w:marTop w:val="0"/>
          <w:marBottom w:val="0"/>
          <w:divBdr>
            <w:top w:val="none" w:sz="0" w:space="0" w:color="auto"/>
            <w:left w:val="none" w:sz="0" w:space="0" w:color="auto"/>
            <w:bottom w:val="none" w:sz="0" w:space="0" w:color="auto"/>
            <w:right w:val="none" w:sz="0" w:space="0" w:color="auto"/>
          </w:divBdr>
        </w:div>
        <w:div w:id="316957961">
          <w:marLeft w:val="480"/>
          <w:marRight w:val="0"/>
          <w:marTop w:val="0"/>
          <w:marBottom w:val="0"/>
          <w:divBdr>
            <w:top w:val="none" w:sz="0" w:space="0" w:color="auto"/>
            <w:left w:val="none" w:sz="0" w:space="0" w:color="auto"/>
            <w:bottom w:val="none" w:sz="0" w:space="0" w:color="auto"/>
            <w:right w:val="none" w:sz="0" w:space="0" w:color="auto"/>
          </w:divBdr>
        </w:div>
        <w:div w:id="366032075">
          <w:marLeft w:val="480"/>
          <w:marRight w:val="0"/>
          <w:marTop w:val="0"/>
          <w:marBottom w:val="0"/>
          <w:divBdr>
            <w:top w:val="none" w:sz="0" w:space="0" w:color="auto"/>
            <w:left w:val="none" w:sz="0" w:space="0" w:color="auto"/>
            <w:bottom w:val="none" w:sz="0" w:space="0" w:color="auto"/>
            <w:right w:val="none" w:sz="0" w:space="0" w:color="auto"/>
          </w:divBdr>
        </w:div>
        <w:div w:id="487675509">
          <w:marLeft w:val="480"/>
          <w:marRight w:val="0"/>
          <w:marTop w:val="0"/>
          <w:marBottom w:val="0"/>
          <w:divBdr>
            <w:top w:val="none" w:sz="0" w:space="0" w:color="auto"/>
            <w:left w:val="none" w:sz="0" w:space="0" w:color="auto"/>
            <w:bottom w:val="none" w:sz="0" w:space="0" w:color="auto"/>
            <w:right w:val="none" w:sz="0" w:space="0" w:color="auto"/>
          </w:divBdr>
        </w:div>
        <w:div w:id="673650386">
          <w:marLeft w:val="480"/>
          <w:marRight w:val="0"/>
          <w:marTop w:val="0"/>
          <w:marBottom w:val="0"/>
          <w:divBdr>
            <w:top w:val="none" w:sz="0" w:space="0" w:color="auto"/>
            <w:left w:val="none" w:sz="0" w:space="0" w:color="auto"/>
            <w:bottom w:val="none" w:sz="0" w:space="0" w:color="auto"/>
            <w:right w:val="none" w:sz="0" w:space="0" w:color="auto"/>
          </w:divBdr>
        </w:div>
        <w:div w:id="679966723">
          <w:marLeft w:val="480"/>
          <w:marRight w:val="0"/>
          <w:marTop w:val="0"/>
          <w:marBottom w:val="0"/>
          <w:divBdr>
            <w:top w:val="none" w:sz="0" w:space="0" w:color="auto"/>
            <w:left w:val="none" w:sz="0" w:space="0" w:color="auto"/>
            <w:bottom w:val="none" w:sz="0" w:space="0" w:color="auto"/>
            <w:right w:val="none" w:sz="0" w:space="0" w:color="auto"/>
          </w:divBdr>
        </w:div>
        <w:div w:id="699818656">
          <w:marLeft w:val="480"/>
          <w:marRight w:val="0"/>
          <w:marTop w:val="0"/>
          <w:marBottom w:val="0"/>
          <w:divBdr>
            <w:top w:val="none" w:sz="0" w:space="0" w:color="auto"/>
            <w:left w:val="none" w:sz="0" w:space="0" w:color="auto"/>
            <w:bottom w:val="none" w:sz="0" w:space="0" w:color="auto"/>
            <w:right w:val="none" w:sz="0" w:space="0" w:color="auto"/>
          </w:divBdr>
        </w:div>
        <w:div w:id="717238870">
          <w:marLeft w:val="480"/>
          <w:marRight w:val="0"/>
          <w:marTop w:val="0"/>
          <w:marBottom w:val="0"/>
          <w:divBdr>
            <w:top w:val="none" w:sz="0" w:space="0" w:color="auto"/>
            <w:left w:val="none" w:sz="0" w:space="0" w:color="auto"/>
            <w:bottom w:val="none" w:sz="0" w:space="0" w:color="auto"/>
            <w:right w:val="none" w:sz="0" w:space="0" w:color="auto"/>
          </w:divBdr>
        </w:div>
        <w:div w:id="717438080">
          <w:marLeft w:val="480"/>
          <w:marRight w:val="0"/>
          <w:marTop w:val="0"/>
          <w:marBottom w:val="0"/>
          <w:divBdr>
            <w:top w:val="none" w:sz="0" w:space="0" w:color="auto"/>
            <w:left w:val="none" w:sz="0" w:space="0" w:color="auto"/>
            <w:bottom w:val="none" w:sz="0" w:space="0" w:color="auto"/>
            <w:right w:val="none" w:sz="0" w:space="0" w:color="auto"/>
          </w:divBdr>
        </w:div>
        <w:div w:id="740829864">
          <w:marLeft w:val="480"/>
          <w:marRight w:val="0"/>
          <w:marTop w:val="0"/>
          <w:marBottom w:val="0"/>
          <w:divBdr>
            <w:top w:val="none" w:sz="0" w:space="0" w:color="auto"/>
            <w:left w:val="none" w:sz="0" w:space="0" w:color="auto"/>
            <w:bottom w:val="none" w:sz="0" w:space="0" w:color="auto"/>
            <w:right w:val="none" w:sz="0" w:space="0" w:color="auto"/>
          </w:divBdr>
        </w:div>
        <w:div w:id="786704875">
          <w:marLeft w:val="480"/>
          <w:marRight w:val="0"/>
          <w:marTop w:val="0"/>
          <w:marBottom w:val="0"/>
          <w:divBdr>
            <w:top w:val="none" w:sz="0" w:space="0" w:color="auto"/>
            <w:left w:val="none" w:sz="0" w:space="0" w:color="auto"/>
            <w:bottom w:val="none" w:sz="0" w:space="0" w:color="auto"/>
            <w:right w:val="none" w:sz="0" w:space="0" w:color="auto"/>
          </w:divBdr>
        </w:div>
        <w:div w:id="814950043">
          <w:marLeft w:val="480"/>
          <w:marRight w:val="0"/>
          <w:marTop w:val="0"/>
          <w:marBottom w:val="0"/>
          <w:divBdr>
            <w:top w:val="none" w:sz="0" w:space="0" w:color="auto"/>
            <w:left w:val="none" w:sz="0" w:space="0" w:color="auto"/>
            <w:bottom w:val="none" w:sz="0" w:space="0" w:color="auto"/>
            <w:right w:val="none" w:sz="0" w:space="0" w:color="auto"/>
          </w:divBdr>
        </w:div>
        <w:div w:id="824204529">
          <w:marLeft w:val="480"/>
          <w:marRight w:val="0"/>
          <w:marTop w:val="0"/>
          <w:marBottom w:val="0"/>
          <w:divBdr>
            <w:top w:val="none" w:sz="0" w:space="0" w:color="auto"/>
            <w:left w:val="none" w:sz="0" w:space="0" w:color="auto"/>
            <w:bottom w:val="none" w:sz="0" w:space="0" w:color="auto"/>
            <w:right w:val="none" w:sz="0" w:space="0" w:color="auto"/>
          </w:divBdr>
        </w:div>
        <w:div w:id="854810933">
          <w:marLeft w:val="480"/>
          <w:marRight w:val="0"/>
          <w:marTop w:val="0"/>
          <w:marBottom w:val="0"/>
          <w:divBdr>
            <w:top w:val="none" w:sz="0" w:space="0" w:color="auto"/>
            <w:left w:val="none" w:sz="0" w:space="0" w:color="auto"/>
            <w:bottom w:val="none" w:sz="0" w:space="0" w:color="auto"/>
            <w:right w:val="none" w:sz="0" w:space="0" w:color="auto"/>
          </w:divBdr>
        </w:div>
        <w:div w:id="872039439">
          <w:marLeft w:val="480"/>
          <w:marRight w:val="0"/>
          <w:marTop w:val="0"/>
          <w:marBottom w:val="0"/>
          <w:divBdr>
            <w:top w:val="none" w:sz="0" w:space="0" w:color="auto"/>
            <w:left w:val="none" w:sz="0" w:space="0" w:color="auto"/>
            <w:bottom w:val="none" w:sz="0" w:space="0" w:color="auto"/>
            <w:right w:val="none" w:sz="0" w:space="0" w:color="auto"/>
          </w:divBdr>
        </w:div>
        <w:div w:id="886720505">
          <w:marLeft w:val="480"/>
          <w:marRight w:val="0"/>
          <w:marTop w:val="0"/>
          <w:marBottom w:val="0"/>
          <w:divBdr>
            <w:top w:val="none" w:sz="0" w:space="0" w:color="auto"/>
            <w:left w:val="none" w:sz="0" w:space="0" w:color="auto"/>
            <w:bottom w:val="none" w:sz="0" w:space="0" w:color="auto"/>
            <w:right w:val="none" w:sz="0" w:space="0" w:color="auto"/>
          </w:divBdr>
        </w:div>
        <w:div w:id="910120083">
          <w:marLeft w:val="480"/>
          <w:marRight w:val="0"/>
          <w:marTop w:val="0"/>
          <w:marBottom w:val="0"/>
          <w:divBdr>
            <w:top w:val="none" w:sz="0" w:space="0" w:color="auto"/>
            <w:left w:val="none" w:sz="0" w:space="0" w:color="auto"/>
            <w:bottom w:val="none" w:sz="0" w:space="0" w:color="auto"/>
            <w:right w:val="none" w:sz="0" w:space="0" w:color="auto"/>
          </w:divBdr>
        </w:div>
        <w:div w:id="1021202647">
          <w:marLeft w:val="480"/>
          <w:marRight w:val="0"/>
          <w:marTop w:val="0"/>
          <w:marBottom w:val="0"/>
          <w:divBdr>
            <w:top w:val="none" w:sz="0" w:space="0" w:color="auto"/>
            <w:left w:val="none" w:sz="0" w:space="0" w:color="auto"/>
            <w:bottom w:val="none" w:sz="0" w:space="0" w:color="auto"/>
            <w:right w:val="none" w:sz="0" w:space="0" w:color="auto"/>
          </w:divBdr>
        </w:div>
        <w:div w:id="1041782668">
          <w:marLeft w:val="480"/>
          <w:marRight w:val="0"/>
          <w:marTop w:val="0"/>
          <w:marBottom w:val="0"/>
          <w:divBdr>
            <w:top w:val="none" w:sz="0" w:space="0" w:color="auto"/>
            <w:left w:val="none" w:sz="0" w:space="0" w:color="auto"/>
            <w:bottom w:val="none" w:sz="0" w:space="0" w:color="auto"/>
            <w:right w:val="none" w:sz="0" w:space="0" w:color="auto"/>
          </w:divBdr>
        </w:div>
        <w:div w:id="1072509647">
          <w:marLeft w:val="480"/>
          <w:marRight w:val="0"/>
          <w:marTop w:val="0"/>
          <w:marBottom w:val="0"/>
          <w:divBdr>
            <w:top w:val="none" w:sz="0" w:space="0" w:color="auto"/>
            <w:left w:val="none" w:sz="0" w:space="0" w:color="auto"/>
            <w:bottom w:val="none" w:sz="0" w:space="0" w:color="auto"/>
            <w:right w:val="none" w:sz="0" w:space="0" w:color="auto"/>
          </w:divBdr>
        </w:div>
        <w:div w:id="1154955182">
          <w:marLeft w:val="480"/>
          <w:marRight w:val="0"/>
          <w:marTop w:val="0"/>
          <w:marBottom w:val="0"/>
          <w:divBdr>
            <w:top w:val="none" w:sz="0" w:space="0" w:color="auto"/>
            <w:left w:val="none" w:sz="0" w:space="0" w:color="auto"/>
            <w:bottom w:val="none" w:sz="0" w:space="0" w:color="auto"/>
            <w:right w:val="none" w:sz="0" w:space="0" w:color="auto"/>
          </w:divBdr>
        </w:div>
        <w:div w:id="1226724454">
          <w:marLeft w:val="480"/>
          <w:marRight w:val="0"/>
          <w:marTop w:val="0"/>
          <w:marBottom w:val="0"/>
          <w:divBdr>
            <w:top w:val="none" w:sz="0" w:space="0" w:color="auto"/>
            <w:left w:val="none" w:sz="0" w:space="0" w:color="auto"/>
            <w:bottom w:val="none" w:sz="0" w:space="0" w:color="auto"/>
            <w:right w:val="none" w:sz="0" w:space="0" w:color="auto"/>
          </w:divBdr>
        </w:div>
        <w:div w:id="1308048034">
          <w:marLeft w:val="480"/>
          <w:marRight w:val="0"/>
          <w:marTop w:val="0"/>
          <w:marBottom w:val="0"/>
          <w:divBdr>
            <w:top w:val="none" w:sz="0" w:space="0" w:color="auto"/>
            <w:left w:val="none" w:sz="0" w:space="0" w:color="auto"/>
            <w:bottom w:val="none" w:sz="0" w:space="0" w:color="auto"/>
            <w:right w:val="none" w:sz="0" w:space="0" w:color="auto"/>
          </w:divBdr>
        </w:div>
        <w:div w:id="1312826075">
          <w:marLeft w:val="480"/>
          <w:marRight w:val="0"/>
          <w:marTop w:val="0"/>
          <w:marBottom w:val="0"/>
          <w:divBdr>
            <w:top w:val="none" w:sz="0" w:space="0" w:color="auto"/>
            <w:left w:val="none" w:sz="0" w:space="0" w:color="auto"/>
            <w:bottom w:val="none" w:sz="0" w:space="0" w:color="auto"/>
            <w:right w:val="none" w:sz="0" w:space="0" w:color="auto"/>
          </w:divBdr>
        </w:div>
        <w:div w:id="1339625709">
          <w:marLeft w:val="480"/>
          <w:marRight w:val="0"/>
          <w:marTop w:val="0"/>
          <w:marBottom w:val="0"/>
          <w:divBdr>
            <w:top w:val="none" w:sz="0" w:space="0" w:color="auto"/>
            <w:left w:val="none" w:sz="0" w:space="0" w:color="auto"/>
            <w:bottom w:val="none" w:sz="0" w:space="0" w:color="auto"/>
            <w:right w:val="none" w:sz="0" w:space="0" w:color="auto"/>
          </w:divBdr>
        </w:div>
        <w:div w:id="1365592309">
          <w:marLeft w:val="480"/>
          <w:marRight w:val="0"/>
          <w:marTop w:val="0"/>
          <w:marBottom w:val="0"/>
          <w:divBdr>
            <w:top w:val="none" w:sz="0" w:space="0" w:color="auto"/>
            <w:left w:val="none" w:sz="0" w:space="0" w:color="auto"/>
            <w:bottom w:val="none" w:sz="0" w:space="0" w:color="auto"/>
            <w:right w:val="none" w:sz="0" w:space="0" w:color="auto"/>
          </w:divBdr>
        </w:div>
        <w:div w:id="1366441379">
          <w:marLeft w:val="480"/>
          <w:marRight w:val="0"/>
          <w:marTop w:val="0"/>
          <w:marBottom w:val="0"/>
          <w:divBdr>
            <w:top w:val="none" w:sz="0" w:space="0" w:color="auto"/>
            <w:left w:val="none" w:sz="0" w:space="0" w:color="auto"/>
            <w:bottom w:val="none" w:sz="0" w:space="0" w:color="auto"/>
            <w:right w:val="none" w:sz="0" w:space="0" w:color="auto"/>
          </w:divBdr>
        </w:div>
        <w:div w:id="1733000821">
          <w:marLeft w:val="480"/>
          <w:marRight w:val="0"/>
          <w:marTop w:val="0"/>
          <w:marBottom w:val="0"/>
          <w:divBdr>
            <w:top w:val="none" w:sz="0" w:space="0" w:color="auto"/>
            <w:left w:val="none" w:sz="0" w:space="0" w:color="auto"/>
            <w:bottom w:val="none" w:sz="0" w:space="0" w:color="auto"/>
            <w:right w:val="none" w:sz="0" w:space="0" w:color="auto"/>
          </w:divBdr>
        </w:div>
        <w:div w:id="1770814585">
          <w:marLeft w:val="480"/>
          <w:marRight w:val="0"/>
          <w:marTop w:val="0"/>
          <w:marBottom w:val="0"/>
          <w:divBdr>
            <w:top w:val="none" w:sz="0" w:space="0" w:color="auto"/>
            <w:left w:val="none" w:sz="0" w:space="0" w:color="auto"/>
            <w:bottom w:val="none" w:sz="0" w:space="0" w:color="auto"/>
            <w:right w:val="none" w:sz="0" w:space="0" w:color="auto"/>
          </w:divBdr>
        </w:div>
        <w:div w:id="1805152600">
          <w:marLeft w:val="480"/>
          <w:marRight w:val="0"/>
          <w:marTop w:val="0"/>
          <w:marBottom w:val="0"/>
          <w:divBdr>
            <w:top w:val="none" w:sz="0" w:space="0" w:color="auto"/>
            <w:left w:val="none" w:sz="0" w:space="0" w:color="auto"/>
            <w:bottom w:val="none" w:sz="0" w:space="0" w:color="auto"/>
            <w:right w:val="none" w:sz="0" w:space="0" w:color="auto"/>
          </w:divBdr>
        </w:div>
        <w:div w:id="1845709368">
          <w:marLeft w:val="480"/>
          <w:marRight w:val="0"/>
          <w:marTop w:val="0"/>
          <w:marBottom w:val="0"/>
          <w:divBdr>
            <w:top w:val="none" w:sz="0" w:space="0" w:color="auto"/>
            <w:left w:val="none" w:sz="0" w:space="0" w:color="auto"/>
            <w:bottom w:val="none" w:sz="0" w:space="0" w:color="auto"/>
            <w:right w:val="none" w:sz="0" w:space="0" w:color="auto"/>
          </w:divBdr>
        </w:div>
        <w:div w:id="1916163358">
          <w:marLeft w:val="480"/>
          <w:marRight w:val="0"/>
          <w:marTop w:val="0"/>
          <w:marBottom w:val="0"/>
          <w:divBdr>
            <w:top w:val="none" w:sz="0" w:space="0" w:color="auto"/>
            <w:left w:val="none" w:sz="0" w:space="0" w:color="auto"/>
            <w:bottom w:val="none" w:sz="0" w:space="0" w:color="auto"/>
            <w:right w:val="none" w:sz="0" w:space="0" w:color="auto"/>
          </w:divBdr>
        </w:div>
        <w:div w:id="1919165905">
          <w:marLeft w:val="480"/>
          <w:marRight w:val="0"/>
          <w:marTop w:val="0"/>
          <w:marBottom w:val="0"/>
          <w:divBdr>
            <w:top w:val="none" w:sz="0" w:space="0" w:color="auto"/>
            <w:left w:val="none" w:sz="0" w:space="0" w:color="auto"/>
            <w:bottom w:val="none" w:sz="0" w:space="0" w:color="auto"/>
            <w:right w:val="none" w:sz="0" w:space="0" w:color="auto"/>
          </w:divBdr>
        </w:div>
        <w:div w:id="1937320200">
          <w:marLeft w:val="480"/>
          <w:marRight w:val="0"/>
          <w:marTop w:val="0"/>
          <w:marBottom w:val="0"/>
          <w:divBdr>
            <w:top w:val="none" w:sz="0" w:space="0" w:color="auto"/>
            <w:left w:val="none" w:sz="0" w:space="0" w:color="auto"/>
            <w:bottom w:val="none" w:sz="0" w:space="0" w:color="auto"/>
            <w:right w:val="none" w:sz="0" w:space="0" w:color="auto"/>
          </w:divBdr>
        </w:div>
        <w:div w:id="2060274572">
          <w:marLeft w:val="480"/>
          <w:marRight w:val="0"/>
          <w:marTop w:val="0"/>
          <w:marBottom w:val="0"/>
          <w:divBdr>
            <w:top w:val="none" w:sz="0" w:space="0" w:color="auto"/>
            <w:left w:val="none" w:sz="0" w:space="0" w:color="auto"/>
            <w:bottom w:val="none" w:sz="0" w:space="0" w:color="auto"/>
            <w:right w:val="none" w:sz="0" w:space="0" w:color="auto"/>
          </w:divBdr>
        </w:div>
        <w:div w:id="2068065066">
          <w:marLeft w:val="480"/>
          <w:marRight w:val="0"/>
          <w:marTop w:val="0"/>
          <w:marBottom w:val="0"/>
          <w:divBdr>
            <w:top w:val="none" w:sz="0" w:space="0" w:color="auto"/>
            <w:left w:val="none" w:sz="0" w:space="0" w:color="auto"/>
            <w:bottom w:val="none" w:sz="0" w:space="0" w:color="auto"/>
            <w:right w:val="none" w:sz="0" w:space="0" w:color="auto"/>
          </w:divBdr>
        </w:div>
        <w:div w:id="2083914971">
          <w:marLeft w:val="480"/>
          <w:marRight w:val="0"/>
          <w:marTop w:val="0"/>
          <w:marBottom w:val="0"/>
          <w:divBdr>
            <w:top w:val="none" w:sz="0" w:space="0" w:color="auto"/>
            <w:left w:val="none" w:sz="0" w:space="0" w:color="auto"/>
            <w:bottom w:val="none" w:sz="0" w:space="0" w:color="auto"/>
            <w:right w:val="none" w:sz="0" w:space="0" w:color="auto"/>
          </w:divBdr>
        </w:div>
        <w:div w:id="2104451311">
          <w:marLeft w:val="480"/>
          <w:marRight w:val="0"/>
          <w:marTop w:val="0"/>
          <w:marBottom w:val="0"/>
          <w:divBdr>
            <w:top w:val="none" w:sz="0" w:space="0" w:color="auto"/>
            <w:left w:val="none" w:sz="0" w:space="0" w:color="auto"/>
            <w:bottom w:val="none" w:sz="0" w:space="0" w:color="auto"/>
            <w:right w:val="none" w:sz="0" w:space="0" w:color="auto"/>
          </w:divBdr>
        </w:div>
      </w:divsChild>
    </w:div>
    <w:div w:id="797645471">
      <w:bodyDiv w:val="1"/>
      <w:marLeft w:val="0"/>
      <w:marRight w:val="0"/>
      <w:marTop w:val="0"/>
      <w:marBottom w:val="0"/>
      <w:divBdr>
        <w:top w:val="none" w:sz="0" w:space="0" w:color="auto"/>
        <w:left w:val="none" w:sz="0" w:space="0" w:color="auto"/>
        <w:bottom w:val="none" w:sz="0" w:space="0" w:color="auto"/>
        <w:right w:val="none" w:sz="0" w:space="0" w:color="auto"/>
      </w:divBdr>
      <w:divsChild>
        <w:div w:id="71050400">
          <w:marLeft w:val="480"/>
          <w:marRight w:val="0"/>
          <w:marTop w:val="0"/>
          <w:marBottom w:val="0"/>
          <w:divBdr>
            <w:top w:val="none" w:sz="0" w:space="0" w:color="auto"/>
            <w:left w:val="none" w:sz="0" w:space="0" w:color="auto"/>
            <w:bottom w:val="none" w:sz="0" w:space="0" w:color="auto"/>
            <w:right w:val="none" w:sz="0" w:space="0" w:color="auto"/>
          </w:divBdr>
        </w:div>
        <w:div w:id="155535198">
          <w:marLeft w:val="480"/>
          <w:marRight w:val="0"/>
          <w:marTop w:val="0"/>
          <w:marBottom w:val="0"/>
          <w:divBdr>
            <w:top w:val="none" w:sz="0" w:space="0" w:color="auto"/>
            <w:left w:val="none" w:sz="0" w:space="0" w:color="auto"/>
            <w:bottom w:val="none" w:sz="0" w:space="0" w:color="auto"/>
            <w:right w:val="none" w:sz="0" w:space="0" w:color="auto"/>
          </w:divBdr>
        </w:div>
        <w:div w:id="171534208">
          <w:marLeft w:val="480"/>
          <w:marRight w:val="0"/>
          <w:marTop w:val="0"/>
          <w:marBottom w:val="0"/>
          <w:divBdr>
            <w:top w:val="none" w:sz="0" w:space="0" w:color="auto"/>
            <w:left w:val="none" w:sz="0" w:space="0" w:color="auto"/>
            <w:bottom w:val="none" w:sz="0" w:space="0" w:color="auto"/>
            <w:right w:val="none" w:sz="0" w:space="0" w:color="auto"/>
          </w:divBdr>
        </w:div>
        <w:div w:id="186140302">
          <w:marLeft w:val="480"/>
          <w:marRight w:val="0"/>
          <w:marTop w:val="0"/>
          <w:marBottom w:val="0"/>
          <w:divBdr>
            <w:top w:val="none" w:sz="0" w:space="0" w:color="auto"/>
            <w:left w:val="none" w:sz="0" w:space="0" w:color="auto"/>
            <w:bottom w:val="none" w:sz="0" w:space="0" w:color="auto"/>
            <w:right w:val="none" w:sz="0" w:space="0" w:color="auto"/>
          </w:divBdr>
        </w:div>
        <w:div w:id="273246406">
          <w:marLeft w:val="480"/>
          <w:marRight w:val="0"/>
          <w:marTop w:val="0"/>
          <w:marBottom w:val="0"/>
          <w:divBdr>
            <w:top w:val="none" w:sz="0" w:space="0" w:color="auto"/>
            <w:left w:val="none" w:sz="0" w:space="0" w:color="auto"/>
            <w:bottom w:val="none" w:sz="0" w:space="0" w:color="auto"/>
            <w:right w:val="none" w:sz="0" w:space="0" w:color="auto"/>
          </w:divBdr>
        </w:div>
        <w:div w:id="384766078">
          <w:marLeft w:val="480"/>
          <w:marRight w:val="0"/>
          <w:marTop w:val="0"/>
          <w:marBottom w:val="0"/>
          <w:divBdr>
            <w:top w:val="none" w:sz="0" w:space="0" w:color="auto"/>
            <w:left w:val="none" w:sz="0" w:space="0" w:color="auto"/>
            <w:bottom w:val="none" w:sz="0" w:space="0" w:color="auto"/>
            <w:right w:val="none" w:sz="0" w:space="0" w:color="auto"/>
          </w:divBdr>
        </w:div>
        <w:div w:id="384990783">
          <w:marLeft w:val="480"/>
          <w:marRight w:val="0"/>
          <w:marTop w:val="0"/>
          <w:marBottom w:val="0"/>
          <w:divBdr>
            <w:top w:val="none" w:sz="0" w:space="0" w:color="auto"/>
            <w:left w:val="none" w:sz="0" w:space="0" w:color="auto"/>
            <w:bottom w:val="none" w:sz="0" w:space="0" w:color="auto"/>
            <w:right w:val="none" w:sz="0" w:space="0" w:color="auto"/>
          </w:divBdr>
        </w:div>
        <w:div w:id="421143665">
          <w:marLeft w:val="480"/>
          <w:marRight w:val="0"/>
          <w:marTop w:val="0"/>
          <w:marBottom w:val="0"/>
          <w:divBdr>
            <w:top w:val="none" w:sz="0" w:space="0" w:color="auto"/>
            <w:left w:val="none" w:sz="0" w:space="0" w:color="auto"/>
            <w:bottom w:val="none" w:sz="0" w:space="0" w:color="auto"/>
            <w:right w:val="none" w:sz="0" w:space="0" w:color="auto"/>
          </w:divBdr>
        </w:div>
        <w:div w:id="433670977">
          <w:marLeft w:val="480"/>
          <w:marRight w:val="0"/>
          <w:marTop w:val="0"/>
          <w:marBottom w:val="0"/>
          <w:divBdr>
            <w:top w:val="none" w:sz="0" w:space="0" w:color="auto"/>
            <w:left w:val="none" w:sz="0" w:space="0" w:color="auto"/>
            <w:bottom w:val="none" w:sz="0" w:space="0" w:color="auto"/>
            <w:right w:val="none" w:sz="0" w:space="0" w:color="auto"/>
          </w:divBdr>
        </w:div>
        <w:div w:id="461459502">
          <w:marLeft w:val="480"/>
          <w:marRight w:val="0"/>
          <w:marTop w:val="0"/>
          <w:marBottom w:val="0"/>
          <w:divBdr>
            <w:top w:val="none" w:sz="0" w:space="0" w:color="auto"/>
            <w:left w:val="none" w:sz="0" w:space="0" w:color="auto"/>
            <w:bottom w:val="none" w:sz="0" w:space="0" w:color="auto"/>
            <w:right w:val="none" w:sz="0" w:space="0" w:color="auto"/>
          </w:divBdr>
        </w:div>
        <w:div w:id="478037546">
          <w:marLeft w:val="480"/>
          <w:marRight w:val="0"/>
          <w:marTop w:val="0"/>
          <w:marBottom w:val="0"/>
          <w:divBdr>
            <w:top w:val="none" w:sz="0" w:space="0" w:color="auto"/>
            <w:left w:val="none" w:sz="0" w:space="0" w:color="auto"/>
            <w:bottom w:val="none" w:sz="0" w:space="0" w:color="auto"/>
            <w:right w:val="none" w:sz="0" w:space="0" w:color="auto"/>
          </w:divBdr>
        </w:div>
        <w:div w:id="478109263">
          <w:marLeft w:val="480"/>
          <w:marRight w:val="0"/>
          <w:marTop w:val="0"/>
          <w:marBottom w:val="0"/>
          <w:divBdr>
            <w:top w:val="none" w:sz="0" w:space="0" w:color="auto"/>
            <w:left w:val="none" w:sz="0" w:space="0" w:color="auto"/>
            <w:bottom w:val="none" w:sz="0" w:space="0" w:color="auto"/>
            <w:right w:val="none" w:sz="0" w:space="0" w:color="auto"/>
          </w:divBdr>
        </w:div>
        <w:div w:id="526337398">
          <w:marLeft w:val="480"/>
          <w:marRight w:val="0"/>
          <w:marTop w:val="0"/>
          <w:marBottom w:val="0"/>
          <w:divBdr>
            <w:top w:val="none" w:sz="0" w:space="0" w:color="auto"/>
            <w:left w:val="none" w:sz="0" w:space="0" w:color="auto"/>
            <w:bottom w:val="none" w:sz="0" w:space="0" w:color="auto"/>
            <w:right w:val="none" w:sz="0" w:space="0" w:color="auto"/>
          </w:divBdr>
        </w:div>
        <w:div w:id="560143341">
          <w:marLeft w:val="480"/>
          <w:marRight w:val="0"/>
          <w:marTop w:val="0"/>
          <w:marBottom w:val="0"/>
          <w:divBdr>
            <w:top w:val="none" w:sz="0" w:space="0" w:color="auto"/>
            <w:left w:val="none" w:sz="0" w:space="0" w:color="auto"/>
            <w:bottom w:val="none" w:sz="0" w:space="0" w:color="auto"/>
            <w:right w:val="none" w:sz="0" w:space="0" w:color="auto"/>
          </w:divBdr>
        </w:div>
        <w:div w:id="572618091">
          <w:marLeft w:val="480"/>
          <w:marRight w:val="0"/>
          <w:marTop w:val="0"/>
          <w:marBottom w:val="0"/>
          <w:divBdr>
            <w:top w:val="none" w:sz="0" w:space="0" w:color="auto"/>
            <w:left w:val="none" w:sz="0" w:space="0" w:color="auto"/>
            <w:bottom w:val="none" w:sz="0" w:space="0" w:color="auto"/>
            <w:right w:val="none" w:sz="0" w:space="0" w:color="auto"/>
          </w:divBdr>
        </w:div>
        <w:div w:id="742794295">
          <w:marLeft w:val="480"/>
          <w:marRight w:val="0"/>
          <w:marTop w:val="0"/>
          <w:marBottom w:val="0"/>
          <w:divBdr>
            <w:top w:val="none" w:sz="0" w:space="0" w:color="auto"/>
            <w:left w:val="none" w:sz="0" w:space="0" w:color="auto"/>
            <w:bottom w:val="none" w:sz="0" w:space="0" w:color="auto"/>
            <w:right w:val="none" w:sz="0" w:space="0" w:color="auto"/>
          </w:divBdr>
        </w:div>
        <w:div w:id="856623300">
          <w:marLeft w:val="480"/>
          <w:marRight w:val="0"/>
          <w:marTop w:val="0"/>
          <w:marBottom w:val="0"/>
          <w:divBdr>
            <w:top w:val="none" w:sz="0" w:space="0" w:color="auto"/>
            <w:left w:val="none" w:sz="0" w:space="0" w:color="auto"/>
            <w:bottom w:val="none" w:sz="0" w:space="0" w:color="auto"/>
            <w:right w:val="none" w:sz="0" w:space="0" w:color="auto"/>
          </w:divBdr>
        </w:div>
        <w:div w:id="916019882">
          <w:marLeft w:val="480"/>
          <w:marRight w:val="0"/>
          <w:marTop w:val="0"/>
          <w:marBottom w:val="0"/>
          <w:divBdr>
            <w:top w:val="none" w:sz="0" w:space="0" w:color="auto"/>
            <w:left w:val="none" w:sz="0" w:space="0" w:color="auto"/>
            <w:bottom w:val="none" w:sz="0" w:space="0" w:color="auto"/>
            <w:right w:val="none" w:sz="0" w:space="0" w:color="auto"/>
          </w:divBdr>
        </w:div>
        <w:div w:id="923762367">
          <w:marLeft w:val="480"/>
          <w:marRight w:val="0"/>
          <w:marTop w:val="0"/>
          <w:marBottom w:val="0"/>
          <w:divBdr>
            <w:top w:val="none" w:sz="0" w:space="0" w:color="auto"/>
            <w:left w:val="none" w:sz="0" w:space="0" w:color="auto"/>
            <w:bottom w:val="none" w:sz="0" w:space="0" w:color="auto"/>
            <w:right w:val="none" w:sz="0" w:space="0" w:color="auto"/>
          </w:divBdr>
        </w:div>
        <w:div w:id="1168404317">
          <w:marLeft w:val="480"/>
          <w:marRight w:val="0"/>
          <w:marTop w:val="0"/>
          <w:marBottom w:val="0"/>
          <w:divBdr>
            <w:top w:val="none" w:sz="0" w:space="0" w:color="auto"/>
            <w:left w:val="none" w:sz="0" w:space="0" w:color="auto"/>
            <w:bottom w:val="none" w:sz="0" w:space="0" w:color="auto"/>
            <w:right w:val="none" w:sz="0" w:space="0" w:color="auto"/>
          </w:divBdr>
        </w:div>
        <w:div w:id="1219168562">
          <w:marLeft w:val="480"/>
          <w:marRight w:val="0"/>
          <w:marTop w:val="0"/>
          <w:marBottom w:val="0"/>
          <w:divBdr>
            <w:top w:val="none" w:sz="0" w:space="0" w:color="auto"/>
            <w:left w:val="none" w:sz="0" w:space="0" w:color="auto"/>
            <w:bottom w:val="none" w:sz="0" w:space="0" w:color="auto"/>
            <w:right w:val="none" w:sz="0" w:space="0" w:color="auto"/>
          </w:divBdr>
        </w:div>
        <w:div w:id="1229924532">
          <w:marLeft w:val="480"/>
          <w:marRight w:val="0"/>
          <w:marTop w:val="0"/>
          <w:marBottom w:val="0"/>
          <w:divBdr>
            <w:top w:val="none" w:sz="0" w:space="0" w:color="auto"/>
            <w:left w:val="none" w:sz="0" w:space="0" w:color="auto"/>
            <w:bottom w:val="none" w:sz="0" w:space="0" w:color="auto"/>
            <w:right w:val="none" w:sz="0" w:space="0" w:color="auto"/>
          </w:divBdr>
        </w:div>
        <w:div w:id="1326207991">
          <w:marLeft w:val="480"/>
          <w:marRight w:val="0"/>
          <w:marTop w:val="0"/>
          <w:marBottom w:val="0"/>
          <w:divBdr>
            <w:top w:val="none" w:sz="0" w:space="0" w:color="auto"/>
            <w:left w:val="none" w:sz="0" w:space="0" w:color="auto"/>
            <w:bottom w:val="none" w:sz="0" w:space="0" w:color="auto"/>
            <w:right w:val="none" w:sz="0" w:space="0" w:color="auto"/>
          </w:divBdr>
        </w:div>
        <w:div w:id="1329672457">
          <w:marLeft w:val="480"/>
          <w:marRight w:val="0"/>
          <w:marTop w:val="0"/>
          <w:marBottom w:val="0"/>
          <w:divBdr>
            <w:top w:val="none" w:sz="0" w:space="0" w:color="auto"/>
            <w:left w:val="none" w:sz="0" w:space="0" w:color="auto"/>
            <w:bottom w:val="none" w:sz="0" w:space="0" w:color="auto"/>
            <w:right w:val="none" w:sz="0" w:space="0" w:color="auto"/>
          </w:divBdr>
        </w:div>
        <w:div w:id="1380394100">
          <w:marLeft w:val="480"/>
          <w:marRight w:val="0"/>
          <w:marTop w:val="0"/>
          <w:marBottom w:val="0"/>
          <w:divBdr>
            <w:top w:val="none" w:sz="0" w:space="0" w:color="auto"/>
            <w:left w:val="none" w:sz="0" w:space="0" w:color="auto"/>
            <w:bottom w:val="none" w:sz="0" w:space="0" w:color="auto"/>
            <w:right w:val="none" w:sz="0" w:space="0" w:color="auto"/>
          </w:divBdr>
        </w:div>
        <w:div w:id="1466505580">
          <w:marLeft w:val="480"/>
          <w:marRight w:val="0"/>
          <w:marTop w:val="0"/>
          <w:marBottom w:val="0"/>
          <w:divBdr>
            <w:top w:val="none" w:sz="0" w:space="0" w:color="auto"/>
            <w:left w:val="none" w:sz="0" w:space="0" w:color="auto"/>
            <w:bottom w:val="none" w:sz="0" w:space="0" w:color="auto"/>
            <w:right w:val="none" w:sz="0" w:space="0" w:color="auto"/>
          </w:divBdr>
        </w:div>
        <w:div w:id="1490172541">
          <w:marLeft w:val="480"/>
          <w:marRight w:val="0"/>
          <w:marTop w:val="0"/>
          <w:marBottom w:val="0"/>
          <w:divBdr>
            <w:top w:val="none" w:sz="0" w:space="0" w:color="auto"/>
            <w:left w:val="none" w:sz="0" w:space="0" w:color="auto"/>
            <w:bottom w:val="none" w:sz="0" w:space="0" w:color="auto"/>
            <w:right w:val="none" w:sz="0" w:space="0" w:color="auto"/>
          </w:divBdr>
        </w:div>
        <w:div w:id="1525247089">
          <w:marLeft w:val="480"/>
          <w:marRight w:val="0"/>
          <w:marTop w:val="0"/>
          <w:marBottom w:val="0"/>
          <w:divBdr>
            <w:top w:val="none" w:sz="0" w:space="0" w:color="auto"/>
            <w:left w:val="none" w:sz="0" w:space="0" w:color="auto"/>
            <w:bottom w:val="none" w:sz="0" w:space="0" w:color="auto"/>
            <w:right w:val="none" w:sz="0" w:space="0" w:color="auto"/>
          </w:divBdr>
        </w:div>
        <w:div w:id="1546720871">
          <w:marLeft w:val="480"/>
          <w:marRight w:val="0"/>
          <w:marTop w:val="0"/>
          <w:marBottom w:val="0"/>
          <w:divBdr>
            <w:top w:val="none" w:sz="0" w:space="0" w:color="auto"/>
            <w:left w:val="none" w:sz="0" w:space="0" w:color="auto"/>
            <w:bottom w:val="none" w:sz="0" w:space="0" w:color="auto"/>
            <w:right w:val="none" w:sz="0" w:space="0" w:color="auto"/>
          </w:divBdr>
        </w:div>
        <w:div w:id="1550990939">
          <w:marLeft w:val="480"/>
          <w:marRight w:val="0"/>
          <w:marTop w:val="0"/>
          <w:marBottom w:val="0"/>
          <w:divBdr>
            <w:top w:val="none" w:sz="0" w:space="0" w:color="auto"/>
            <w:left w:val="none" w:sz="0" w:space="0" w:color="auto"/>
            <w:bottom w:val="none" w:sz="0" w:space="0" w:color="auto"/>
            <w:right w:val="none" w:sz="0" w:space="0" w:color="auto"/>
          </w:divBdr>
        </w:div>
        <w:div w:id="1553662553">
          <w:marLeft w:val="480"/>
          <w:marRight w:val="0"/>
          <w:marTop w:val="0"/>
          <w:marBottom w:val="0"/>
          <w:divBdr>
            <w:top w:val="none" w:sz="0" w:space="0" w:color="auto"/>
            <w:left w:val="none" w:sz="0" w:space="0" w:color="auto"/>
            <w:bottom w:val="none" w:sz="0" w:space="0" w:color="auto"/>
            <w:right w:val="none" w:sz="0" w:space="0" w:color="auto"/>
          </w:divBdr>
        </w:div>
        <w:div w:id="1557622233">
          <w:marLeft w:val="480"/>
          <w:marRight w:val="0"/>
          <w:marTop w:val="0"/>
          <w:marBottom w:val="0"/>
          <w:divBdr>
            <w:top w:val="none" w:sz="0" w:space="0" w:color="auto"/>
            <w:left w:val="none" w:sz="0" w:space="0" w:color="auto"/>
            <w:bottom w:val="none" w:sz="0" w:space="0" w:color="auto"/>
            <w:right w:val="none" w:sz="0" w:space="0" w:color="auto"/>
          </w:divBdr>
        </w:div>
        <w:div w:id="1571844391">
          <w:marLeft w:val="480"/>
          <w:marRight w:val="0"/>
          <w:marTop w:val="0"/>
          <w:marBottom w:val="0"/>
          <w:divBdr>
            <w:top w:val="none" w:sz="0" w:space="0" w:color="auto"/>
            <w:left w:val="none" w:sz="0" w:space="0" w:color="auto"/>
            <w:bottom w:val="none" w:sz="0" w:space="0" w:color="auto"/>
            <w:right w:val="none" w:sz="0" w:space="0" w:color="auto"/>
          </w:divBdr>
        </w:div>
        <w:div w:id="1582837965">
          <w:marLeft w:val="480"/>
          <w:marRight w:val="0"/>
          <w:marTop w:val="0"/>
          <w:marBottom w:val="0"/>
          <w:divBdr>
            <w:top w:val="none" w:sz="0" w:space="0" w:color="auto"/>
            <w:left w:val="none" w:sz="0" w:space="0" w:color="auto"/>
            <w:bottom w:val="none" w:sz="0" w:space="0" w:color="auto"/>
            <w:right w:val="none" w:sz="0" w:space="0" w:color="auto"/>
          </w:divBdr>
        </w:div>
        <w:div w:id="1617710641">
          <w:marLeft w:val="480"/>
          <w:marRight w:val="0"/>
          <w:marTop w:val="0"/>
          <w:marBottom w:val="0"/>
          <w:divBdr>
            <w:top w:val="none" w:sz="0" w:space="0" w:color="auto"/>
            <w:left w:val="none" w:sz="0" w:space="0" w:color="auto"/>
            <w:bottom w:val="none" w:sz="0" w:space="0" w:color="auto"/>
            <w:right w:val="none" w:sz="0" w:space="0" w:color="auto"/>
          </w:divBdr>
        </w:div>
        <w:div w:id="1815023589">
          <w:marLeft w:val="480"/>
          <w:marRight w:val="0"/>
          <w:marTop w:val="0"/>
          <w:marBottom w:val="0"/>
          <w:divBdr>
            <w:top w:val="none" w:sz="0" w:space="0" w:color="auto"/>
            <w:left w:val="none" w:sz="0" w:space="0" w:color="auto"/>
            <w:bottom w:val="none" w:sz="0" w:space="0" w:color="auto"/>
            <w:right w:val="none" w:sz="0" w:space="0" w:color="auto"/>
          </w:divBdr>
        </w:div>
        <w:div w:id="1910964760">
          <w:marLeft w:val="480"/>
          <w:marRight w:val="0"/>
          <w:marTop w:val="0"/>
          <w:marBottom w:val="0"/>
          <w:divBdr>
            <w:top w:val="none" w:sz="0" w:space="0" w:color="auto"/>
            <w:left w:val="none" w:sz="0" w:space="0" w:color="auto"/>
            <w:bottom w:val="none" w:sz="0" w:space="0" w:color="auto"/>
            <w:right w:val="none" w:sz="0" w:space="0" w:color="auto"/>
          </w:divBdr>
        </w:div>
        <w:div w:id="1975603604">
          <w:marLeft w:val="480"/>
          <w:marRight w:val="0"/>
          <w:marTop w:val="0"/>
          <w:marBottom w:val="0"/>
          <w:divBdr>
            <w:top w:val="none" w:sz="0" w:space="0" w:color="auto"/>
            <w:left w:val="none" w:sz="0" w:space="0" w:color="auto"/>
            <w:bottom w:val="none" w:sz="0" w:space="0" w:color="auto"/>
            <w:right w:val="none" w:sz="0" w:space="0" w:color="auto"/>
          </w:divBdr>
        </w:div>
        <w:div w:id="2030568921">
          <w:marLeft w:val="480"/>
          <w:marRight w:val="0"/>
          <w:marTop w:val="0"/>
          <w:marBottom w:val="0"/>
          <w:divBdr>
            <w:top w:val="none" w:sz="0" w:space="0" w:color="auto"/>
            <w:left w:val="none" w:sz="0" w:space="0" w:color="auto"/>
            <w:bottom w:val="none" w:sz="0" w:space="0" w:color="auto"/>
            <w:right w:val="none" w:sz="0" w:space="0" w:color="auto"/>
          </w:divBdr>
        </w:div>
      </w:divsChild>
    </w:div>
    <w:div w:id="797837321">
      <w:bodyDiv w:val="1"/>
      <w:marLeft w:val="0"/>
      <w:marRight w:val="0"/>
      <w:marTop w:val="0"/>
      <w:marBottom w:val="0"/>
      <w:divBdr>
        <w:top w:val="none" w:sz="0" w:space="0" w:color="auto"/>
        <w:left w:val="none" w:sz="0" w:space="0" w:color="auto"/>
        <w:bottom w:val="none" w:sz="0" w:space="0" w:color="auto"/>
        <w:right w:val="none" w:sz="0" w:space="0" w:color="auto"/>
      </w:divBdr>
    </w:div>
    <w:div w:id="800609917">
      <w:bodyDiv w:val="1"/>
      <w:marLeft w:val="0"/>
      <w:marRight w:val="0"/>
      <w:marTop w:val="0"/>
      <w:marBottom w:val="0"/>
      <w:divBdr>
        <w:top w:val="none" w:sz="0" w:space="0" w:color="auto"/>
        <w:left w:val="none" w:sz="0" w:space="0" w:color="auto"/>
        <w:bottom w:val="none" w:sz="0" w:space="0" w:color="auto"/>
        <w:right w:val="none" w:sz="0" w:space="0" w:color="auto"/>
      </w:divBdr>
    </w:div>
    <w:div w:id="810287946">
      <w:bodyDiv w:val="1"/>
      <w:marLeft w:val="0"/>
      <w:marRight w:val="0"/>
      <w:marTop w:val="0"/>
      <w:marBottom w:val="0"/>
      <w:divBdr>
        <w:top w:val="none" w:sz="0" w:space="0" w:color="auto"/>
        <w:left w:val="none" w:sz="0" w:space="0" w:color="auto"/>
        <w:bottom w:val="none" w:sz="0" w:space="0" w:color="auto"/>
        <w:right w:val="none" w:sz="0" w:space="0" w:color="auto"/>
      </w:divBdr>
      <w:divsChild>
        <w:div w:id="9378883">
          <w:marLeft w:val="480"/>
          <w:marRight w:val="0"/>
          <w:marTop w:val="0"/>
          <w:marBottom w:val="0"/>
          <w:divBdr>
            <w:top w:val="none" w:sz="0" w:space="0" w:color="auto"/>
            <w:left w:val="none" w:sz="0" w:space="0" w:color="auto"/>
            <w:bottom w:val="none" w:sz="0" w:space="0" w:color="auto"/>
            <w:right w:val="none" w:sz="0" w:space="0" w:color="auto"/>
          </w:divBdr>
        </w:div>
        <w:div w:id="103502539">
          <w:marLeft w:val="480"/>
          <w:marRight w:val="0"/>
          <w:marTop w:val="0"/>
          <w:marBottom w:val="0"/>
          <w:divBdr>
            <w:top w:val="none" w:sz="0" w:space="0" w:color="auto"/>
            <w:left w:val="none" w:sz="0" w:space="0" w:color="auto"/>
            <w:bottom w:val="none" w:sz="0" w:space="0" w:color="auto"/>
            <w:right w:val="none" w:sz="0" w:space="0" w:color="auto"/>
          </w:divBdr>
        </w:div>
        <w:div w:id="138352618">
          <w:marLeft w:val="480"/>
          <w:marRight w:val="0"/>
          <w:marTop w:val="0"/>
          <w:marBottom w:val="0"/>
          <w:divBdr>
            <w:top w:val="none" w:sz="0" w:space="0" w:color="auto"/>
            <w:left w:val="none" w:sz="0" w:space="0" w:color="auto"/>
            <w:bottom w:val="none" w:sz="0" w:space="0" w:color="auto"/>
            <w:right w:val="none" w:sz="0" w:space="0" w:color="auto"/>
          </w:divBdr>
        </w:div>
        <w:div w:id="145712493">
          <w:marLeft w:val="480"/>
          <w:marRight w:val="0"/>
          <w:marTop w:val="0"/>
          <w:marBottom w:val="0"/>
          <w:divBdr>
            <w:top w:val="none" w:sz="0" w:space="0" w:color="auto"/>
            <w:left w:val="none" w:sz="0" w:space="0" w:color="auto"/>
            <w:bottom w:val="none" w:sz="0" w:space="0" w:color="auto"/>
            <w:right w:val="none" w:sz="0" w:space="0" w:color="auto"/>
          </w:divBdr>
        </w:div>
        <w:div w:id="222789234">
          <w:marLeft w:val="480"/>
          <w:marRight w:val="0"/>
          <w:marTop w:val="0"/>
          <w:marBottom w:val="0"/>
          <w:divBdr>
            <w:top w:val="none" w:sz="0" w:space="0" w:color="auto"/>
            <w:left w:val="none" w:sz="0" w:space="0" w:color="auto"/>
            <w:bottom w:val="none" w:sz="0" w:space="0" w:color="auto"/>
            <w:right w:val="none" w:sz="0" w:space="0" w:color="auto"/>
          </w:divBdr>
        </w:div>
        <w:div w:id="306054231">
          <w:marLeft w:val="480"/>
          <w:marRight w:val="0"/>
          <w:marTop w:val="0"/>
          <w:marBottom w:val="0"/>
          <w:divBdr>
            <w:top w:val="none" w:sz="0" w:space="0" w:color="auto"/>
            <w:left w:val="none" w:sz="0" w:space="0" w:color="auto"/>
            <w:bottom w:val="none" w:sz="0" w:space="0" w:color="auto"/>
            <w:right w:val="none" w:sz="0" w:space="0" w:color="auto"/>
          </w:divBdr>
        </w:div>
        <w:div w:id="318770830">
          <w:marLeft w:val="480"/>
          <w:marRight w:val="0"/>
          <w:marTop w:val="0"/>
          <w:marBottom w:val="0"/>
          <w:divBdr>
            <w:top w:val="none" w:sz="0" w:space="0" w:color="auto"/>
            <w:left w:val="none" w:sz="0" w:space="0" w:color="auto"/>
            <w:bottom w:val="none" w:sz="0" w:space="0" w:color="auto"/>
            <w:right w:val="none" w:sz="0" w:space="0" w:color="auto"/>
          </w:divBdr>
        </w:div>
        <w:div w:id="335423831">
          <w:marLeft w:val="480"/>
          <w:marRight w:val="0"/>
          <w:marTop w:val="0"/>
          <w:marBottom w:val="0"/>
          <w:divBdr>
            <w:top w:val="none" w:sz="0" w:space="0" w:color="auto"/>
            <w:left w:val="none" w:sz="0" w:space="0" w:color="auto"/>
            <w:bottom w:val="none" w:sz="0" w:space="0" w:color="auto"/>
            <w:right w:val="none" w:sz="0" w:space="0" w:color="auto"/>
          </w:divBdr>
        </w:div>
        <w:div w:id="355084372">
          <w:marLeft w:val="480"/>
          <w:marRight w:val="0"/>
          <w:marTop w:val="0"/>
          <w:marBottom w:val="0"/>
          <w:divBdr>
            <w:top w:val="none" w:sz="0" w:space="0" w:color="auto"/>
            <w:left w:val="none" w:sz="0" w:space="0" w:color="auto"/>
            <w:bottom w:val="none" w:sz="0" w:space="0" w:color="auto"/>
            <w:right w:val="none" w:sz="0" w:space="0" w:color="auto"/>
          </w:divBdr>
        </w:div>
        <w:div w:id="363135332">
          <w:marLeft w:val="480"/>
          <w:marRight w:val="0"/>
          <w:marTop w:val="0"/>
          <w:marBottom w:val="0"/>
          <w:divBdr>
            <w:top w:val="none" w:sz="0" w:space="0" w:color="auto"/>
            <w:left w:val="none" w:sz="0" w:space="0" w:color="auto"/>
            <w:bottom w:val="none" w:sz="0" w:space="0" w:color="auto"/>
            <w:right w:val="none" w:sz="0" w:space="0" w:color="auto"/>
          </w:divBdr>
        </w:div>
        <w:div w:id="415133215">
          <w:marLeft w:val="480"/>
          <w:marRight w:val="0"/>
          <w:marTop w:val="0"/>
          <w:marBottom w:val="0"/>
          <w:divBdr>
            <w:top w:val="none" w:sz="0" w:space="0" w:color="auto"/>
            <w:left w:val="none" w:sz="0" w:space="0" w:color="auto"/>
            <w:bottom w:val="none" w:sz="0" w:space="0" w:color="auto"/>
            <w:right w:val="none" w:sz="0" w:space="0" w:color="auto"/>
          </w:divBdr>
        </w:div>
        <w:div w:id="457727791">
          <w:marLeft w:val="480"/>
          <w:marRight w:val="0"/>
          <w:marTop w:val="0"/>
          <w:marBottom w:val="0"/>
          <w:divBdr>
            <w:top w:val="none" w:sz="0" w:space="0" w:color="auto"/>
            <w:left w:val="none" w:sz="0" w:space="0" w:color="auto"/>
            <w:bottom w:val="none" w:sz="0" w:space="0" w:color="auto"/>
            <w:right w:val="none" w:sz="0" w:space="0" w:color="auto"/>
          </w:divBdr>
        </w:div>
        <w:div w:id="519045856">
          <w:marLeft w:val="480"/>
          <w:marRight w:val="0"/>
          <w:marTop w:val="0"/>
          <w:marBottom w:val="0"/>
          <w:divBdr>
            <w:top w:val="none" w:sz="0" w:space="0" w:color="auto"/>
            <w:left w:val="none" w:sz="0" w:space="0" w:color="auto"/>
            <w:bottom w:val="none" w:sz="0" w:space="0" w:color="auto"/>
            <w:right w:val="none" w:sz="0" w:space="0" w:color="auto"/>
          </w:divBdr>
        </w:div>
        <w:div w:id="604849960">
          <w:marLeft w:val="480"/>
          <w:marRight w:val="0"/>
          <w:marTop w:val="0"/>
          <w:marBottom w:val="0"/>
          <w:divBdr>
            <w:top w:val="none" w:sz="0" w:space="0" w:color="auto"/>
            <w:left w:val="none" w:sz="0" w:space="0" w:color="auto"/>
            <w:bottom w:val="none" w:sz="0" w:space="0" w:color="auto"/>
            <w:right w:val="none" w:sz="0" w:space="0" w:color="auto"/>
          </w:divBdr>
        </w:div>
        <w:div w:id="668405607">
          <w:marLeft w:val="480"/>
          <w:marRight w:val="0"/>
          <w:marTop w:val="0"/>
          <w:marBottom w:val="0"/>
          <w:divBdr>
            <w:top w:val="none" w:sz="0" w:space="0" w:color="auto"/>
            <w:left w:val="none" w:sz="0" w:space="0" w:color="auto"/>
            <w:bottom w:val="none" w:sz="0" w:space="0" w:color="auto"/>
            <w:right w:val="none" w:sz="0" w:space="0" w:color="auto"/>
          </w:divBdr>
        </w:div>
        <w:div w:id="727459601">
          <w:marLeft w:val="480"/>
          <w:marRight w:val="0"/>
          <w:marTop w:val="0"/>
          <w:marBottom w:val="0"/>
          <w:divBdr>
            <w:top w:val="none" w:sz="0" w:space="0" w:color="auto"/>
            <w:left w:val="none" w:sz="0" w:space="0" w:color="auto"/>
            <w:bottom w:val="none" w:sz="0" w:space="0" w:color="auto"/>
            <w:right w:val="none" w:sz="0" w:space="0" w:color="auto"/>
          </w:divBdr>
        </w:div>
        <w:div w:id="778181772">
          <w:marLeft w:val="480"/>
          <w:marRight w:val="0"/>
          <w:marTop w:val="0"/>
          <w:marBottom w:val="0"/>
          <w:divBdr>
            <w:top w:val="none" w:sz="0" w:space="0" w:color="auto"/>
            <w:left w:val="none" w:sz="0" w:space="0" w:color="auto"/>
            <w:bottom w:val="none" w:sz="0" w:space="0" w:color="auto"/>
            <w:right w:val="none" w:sz="0" w:space="0" w:color="auto"/>
          </w:divBdr>
        </w:div>
        <w:div w:id="794715564">
          <w:marLeft w:val="480"/>
          <w:marRight w:val="0"/>
          <w:marTop w:val="0"/>
          <w:marBottom w:val="0"/>
          <w:divBdr>
            <w:top w:val="none" w:sz="0" w:space="0" w:color="auto"/>
            <w:left w:val="none" w:sz="0" w:space="0" w:color="auto"/>
            <w:bottom w:val="none" w:sz="0" w:space="0" w:color="auto"/>
            <w:right w:val="none" w:sz="0" w:space="0" w:color="auto"/>
          </w:divBdr>
        </w:div>
        <w:div w:id="798767428">
          <w:marLeft w:val="480"/>
          <w:marRight w:val="0"/>
          <w:marTop w:val="0"/>
          <w:marBottom w:val="0"/>
          <w:divBdr>
            <w:top w:val="none" w:sz="0" w:space="0" w:color="auto"/>
            <w:left w:val="none" w:sz="0" w:space="0" w:color="auto"/>
            <w:bottom w:val="none" w:sz="0" w:space="0" w:color="auto"/>
            <w:right w:val="none" w:sz="0" w:space="0" w:color="auto"/>
          </w:divBdr>
        </w:div>
        <w:div w:id="909656610">
          <w:marLeft w:val="480"/>
          <w:marRight w:val="0"/>
          <w:marTop w:val="0"/>
          <w:marBottom w:val="0"/>
          <w:divBdr>
            <w:top w:val="none" w:sz="0" w:space="0" w:color="auto"/>
            <w:left w:val="none" w:sz="0" w:space="0" w:color="auto"/>
            <w:bottom w:val="none" w:sz="0" w:space="0" w:color="auto"/>
            <w:right w:val="none" w:sz="0" w:space="0" w:color="auto"/>
          </w:divBdr>
        </w:div>
        <w:div w:id="934092226">
          <w:marLeft w:val="480"/>
          <w:marRight w:val="0"/>
          <w:marTop w:val="0"/>
          <w:marBottom w:val="0"/>
          <w:divBdr>
            <w:top w:val="none" w:sz="0" w:space="0" w:color="auto"/>
            <w:left w:val="none" w:sz="0" w:space="0" w:color="auto"/>
            <w:bottom w:val="none" w:sz="0" w:space="0" w:color="auto"/>
            <w:right w:val="none" w:sz="0" w:space="0" w:color="auto"/>
          </w:divBdr>
        </w:div>
        <w:div w:id="948971144">
          <w:marLeft w:val="480"/>
          <w:marRight w:val="0"/>
          <w:marTop w:val="0"/>
          <w:marBottom w:val="0"/>
          <w:divBdr>
            <w:top w:val="none" w:sz="0" w:space="0" w:color="auto"/>
            <w:left w:val="none" w:sz="0" w:space="0" w:color="auto"/>
            <w:bottom w:val="none" w:sz="0" w:space="0" w:color="auto"/>
            <w:right w:val="none" w:sz="0" w:space="0" w:color="auto"/>
          </w:divBdr>
        </w:div>
        <w:div w:id="1079988278">
          <w:marLeft w:val="480"/>
          <w:marRight w:val="0"/>
          <w:marTop w:val="0"/>
          <w:marBottom w:val="0"/>
          <w:divBdr>
            <w:top w:val="none" w:sz="0" w:space="0" w:color="auto"/>
            <w:left w:val="none" w:sz="0" w:space="0" w:color="auto"/>
            <w:bottom w:val="none" w:sz="0" w:space="0" w:color="auto"/>
            <w:right w:val="none" w:sz="0" w:space="0" w:color="auto"/>
          </w:divBdr>
        </w:div>
        <w:div w:id="1098598241">
          <w:marLeft w:val="480"/>
          <w:marRight w:val="0"/>
          <w:marTop w:val="0"/>
          <w:marBottom w:val="0"/>
          <w:divBdr>
            <w:top w:val="none" w:sz="0" w:space="0" w:color="auto"/>
            <w:left w:val="none" w:sz="0" w:space="0" w:color="auto"/>
            <w:bottom w:val="none" w:sz="0" w:space="0" w:color="auto"/>
            <w:right w:val="none" w:sz="0" w:space="0" w:color="auto"/>
          </w:divBdr>
        </w:div>
        <w:div w:id="1158956743">
          <w:marLeft w:val="480"/>
          <w:marRight w:val="0"/>
          <w:marTop w:val="0"/>
          <w:marBottom w:val="0"/>
          <w:divBdr>
            <w:top w:val="none" w:sz="0" w:space="0" w:color="auto"/>
            <w:left w:val="none" w:sz="0" w:space="0" w:color="auto"/>
            <w:bottom w:val="none" w:sz="0" w:space="0" w:color="auto"/>
            <w:right w:val="none" w:sz="0" w:space="0" w:color="auto"/>
          </w:divBdr>
        </w:div>
        <w:div w:id="1217662235">
          <w:marLeft w:val="480"/>
          <w:marRight w:val="0"/>
          <w:marTop w:val="0"/>
          <w:marBottom w:val="0"/>
          <w:divBdr>
            <w:top w:val="none" w:sz="0" w:space="0" w:color="auto"/>
            <w:left w:val="none" w:sz="0" w:space="0" w:color="auto"/>
            <w:bottom w:val="none" w:sz="0" w:space="0" w:color="auto"/>
            <w:right w:val="none" w:sz="0" w:space="0" w:color="auto"/>
          </w:divBdr>
        </w:div>
        <w:div w:id="1298025948">
          <w:marLeft w:val="480"/>
          <w:marRight w:val="0"/>
          <w:marTop w:val="0"/>
          <w:marBottom w:val="0"/>
          <w:divBdr>
            <w:top w:val="none" w:sz="0" w:space="0" w:color="auto"/>
            <w:left w:val="none" w:sz="0" w:space="0" w:color="auto"/>
            <w:bottom w:val="none" w:sz="0" w:space="0" w:color="auto"/>
            <w:right w:val="none" w:sz="0" w:space="0" w:color="auto"/>
          </w:divBdr>
        </w:div>
        <w:div w:id="1303728461">
          <w:marLeft w:val="480"/>
          <w:marRight w:val="0"/>
          <w:marTop w:val="0"/>
          <w:marBottom w:val="0"/>
          <w:divBdr>
            <w:top w:val="none" w:sz="0" w:space="0" w:color="auto"/>
            <w:left w:val="none" w:sz="0" w:space="0" w:color="auto"/>
            <w:bottom w:val="none" w:sz="0" w:space="0" w:color="auto"/>
            <w:right w:val="none" w:sz="0" w:space="0" w:color="auto"/>
          </w:divBdr>
        </w:div>
        <w:div w:id="1313294358">
          <w:marLeft w:val="480"/>
          <w:marRight w:val="0"/>
          <w:marTop w:val="0"/>
          <w:marBottom w:val="0"/>
          <w:divBdr>
            <w:top w:val="none" w:sz="0" w:space="0" w:color="auto"/>
            <w:left w:val="none" w:sz="0" w:space="0" w:color="auto"/>
            <w:bottom w:val="none" w:sz="0" w:space="0" w:color="auto"/>
            <w:right w:val="none" w:sz="0" w:space="0" w:color="auto"/>
          </w:divBdr>
        </w:div>
        <w:div w:id="1344672196">
          <w:marLeft w:val="480"/>
          <w:marRight w:val="0"/>
          <w:marTop w:val="0"/>
          <w:marBottom w:val="0"/>
          <w:divBdr>
            <w:top w:val="none" w:sz="0" w:space="0" w:color="auto"/>
            <w:left w:val="none" w:sz="0" w:space="0" w:color="auto"/>
            <w:bottom w:val="none" w:sz="0" w:space="0" w:color="auto"/>
            <w:right w:val="none" w:sz="0" w:space="0" w:color="auto"/>
          </w:divBdr>
        </w:div>
        <w:div w:id="1435782964">
          <w:marLeft w:val="480"/>
          <w:marRight w:val="0"/>
          <w:marTop w:val="0"/>
          <w:marBottom w:val="0"/>
          <w:divBdr>
            <w:top w:val="none" w:sz="0" w:space="0" w:color="auto"/>
            <w:left w:val="none" w:sz="0" w:space="0" w:color="auto"/>
            <w:bottom w:val="none" w:sz="0" w:space="0" w:color="auto"/>
            <w:right w:val="none" w:sz="0" w:space="0" w:color="auto"/>
          </w:divBdr>
        </w:div>
        <w:div w:id="1683240169">
          <w:marLeft w:val="480"/>
          <w:marRight w:val="0"/>
          <w:marTop w:val="0"/>
          <w:marBottom w:val="0"/>
          <w:divBdr>
            <w:top w:val="none" w:sz="0" w:space="0" w:color="auto"/>
            <w:left w:val="none" w:sz="0" w:space="0" w:color="auto"/>
            <w:bottom w:val="none" w:sz="0" w:space="0" w:color="auto"/>
            <w:right w:val="none" w:sz="0" w:space="0" w:color="auto"/>
          </w:divBdr>
        </w:div>
        <w:div w:id="1689788459">
          <w:marLeft w:val="480"/>
          <w:marRight w:val="0"/>
          <w:marTop w:val="0"/>
          <w:marBottom w:val="0"/>
          <w:divBdr>
            <w:top w:val="none" w:sz="0" w:space="0" w:color="auto"/>
            <w:left w:val="none" w:sz="0" w:space="0" w:color="auto"/>
            <w:bottom w:val="none" w:sz="0" w:space="0" w:color="auto"/>
            <w:right w:val="none" w:sz="0" w:space="0" w:color="auto"/>
          </w:divBdr>
        </w:div>
        <w:div w:id="1699358292">
          <w:marLeft w:val="480"/>
          <w:marRight w:val="0"/>
          <w:marTop w:val="0"/>
          <w:marBottom w:val="0"/>
          <w:divBdr>
            <w:top w:val="none" w:sz="0" w:space="0" w:color="auto"/>
            <w:left w:val="none" w:sz="0" w:space="0" w:color="auto"/>
            <w:bottom w:val="none" w:sz="0" w:space="0" w:color="auto"/>
            <w:right w:val="none" w:sz="0" w:space="0" w:color="auto"/>
          </w:divBdr>
        </w:div>
        <w:div w:id="1775398195">
          <w:marLeft w:val="480"/>
          <w:marRight w:val="0"/>
          <w:marTop w:val="0"/>
          <w:marBottom w:val="0"/>
          <w:divBdr>
            <w:top w:val="none" w:sz="0" w:space="0" w:color="auto"/>
            <w:left w:val="none" w:sz="0" w:space="0" w:color="auto"/>
            <w:bottom w:val="none" w:sz="0" w:space="0" w:color="auto"/>
            <w:right w:val="none" w:sz="0" w:space="0" w:color="auto"/>
          </w:divBdr>
        </w:div>
        <w:div w:id="1840387433">
          <w:marLeft w:val="480"/>
          <w:marRight w:val="0"/>
          <w:marTop w:val="0"/>
          <w:marBottom w:val="0"/>
          <w:divBdr>
            <w:top w:val="none" w:sz="0" w:space="0" w:color="auto"/>
            <w:left w:val="none" w:sz="0" w:space="0" w:color="auto"/>
            <w:bottom w:val="none" w:sz="0" w:space="0" w:color="auto"/>
            <w:right w:val="none" w:sz="0" w:space="0" w:color="auto"/>
          </w:divBdr>
        </w:div>
        <w:div w:id="1936014430">
          <w:marLeft w:val="480"/>
          <w:marRight w:val="0"/>
          <w:marTop w:val="0"/>
          <w:marBottom w:val="0"/>
          <w:divBdr>
            <w:top w:val="none" w:sz="0" w:space="0" w:color="auto"/>
            <w:left w:val="none" w:sz="0" w:space="0" w:color="auto"/>
            <w:bottom w:val="none" w:sz="0" w:space="0" w:color="auto"/>
            <w:right w:val="none" w:sz="0" w:space="0" w:color="auto"/>
          </w:divBdr>
        </w:div>
        <w:div w:id="1945309676">
          <w:marLeft w:val="480"/>
          <w:marRight w:val="0"/>
          <w:marTop w:val="0"/>
          <w:marBottom w:val="0"/>
          <w:divBdr>
            <w:top w:val="none" w:sz="0" w:space="0" w:color="auto"/>
            <w:left w:val="none" w:sz="0" w:space="0" w:color="auto"/>
            <w:bottom w:val="none" w:sz="0" w:space="0" w:color="auto"/>
            <w:right w:val="none" w:sz="0" w:space="0" w:color="auto"/>
          </w:divBdr>
        </w:div>
        <w:div w:id="1948728103">
          <w:marLeft w:val="480"/>
          <w:marRight w:val="0"/>
          <w:marTop w:val="0"/>
          <w:marBottom w:val="0"/>
          <w:divBdr>
            <w:top w:val="none" w:sz="0" w:space="0" w:color="auto"/>
            <w:left w:val="none" w:sz="0" w:space="0" w:color="auto"/>
            <w:bottom w:val="none" w:sz="0" w:space="0" w:color="auto"/>
            <w:right w:val="none" w:sz="0" w:space="0" w:color="auto"/>
          </w:divBdr>
        </w:div>
        <w:div w:id="1951158614">
          <w:marLeft w:val="480"/>
          <w:marRight w:val="0"/>
          <w:marTop w:val="0"/>
          <w:marBottom w:val="0"/>
          <w:divBdr>
            <w:top w:val="none" w:sz="0" w:space="0" w:color="auto"/>
            <w:left w:val="none" w:sz="0" w:space="0" w:color="auto"/>
            <w:bottom w:val="none" w:sz="0" w:space="0" w:color="auto"/>
            <w:right w:val="none" w:sz="0" w:space="0" w:color="auto"/>
          </w:divBdr>
        </w:div>
        <w:div w:id="1994407739">
          <w:marLeft w:val="480"/>
          <w:marRight w:val="0"/>
          <w:marTop w:val="0"/>
          <w:marBottom w:val="0"/>
          <w:divBdr>
            <w:top w:val="none" w:sz="0" w:space="0" w:color="auto"/>
            <w:left w:val="none" w:sz="0" w:space="0" w:color="auto"/>
            <w:bottom w:val="none" w:sz="0" w:space="0" w:color="auto"/>
            <w:right w:val="none" w:sz="0" w:space="0" w:color="auto"/>
          </w:divBdr>
        </w:div>
        <w:div w:id="2124490896">
          <w:marLeft w:val="480"/>
          <w:marRight w:val="0"/>
          <w:marTop w:val="0"/>
          <w:marBottom w:val="0"/>
          <w:divBdr>
            <w:top w:val="none" w:sz="0" w:space="0" w:color="auto"/>
            <w:left w:val="none" w:sz="0" w:space="0" w:color="auto"/>
            <w:bottom w:val="none" w:sz="0" w:space="0" w:color="auto"/>
            <w:right w:val="none" w:sz="0" w:space="0" w:color="auto"/>
          </w:divBdr>
        </w:div>
        <w:div w:id="2125534481">
          <w:marLeft w:val="480"/>
          <w:marRight w:val="0"/>
          <w:marTop w:val="0"/>
          <w:marBottom w:val="0"/>
          <w:divBdr>
            <w:top w:val="none" w:sz="0" w:space="0" w:color="auto"/>
            <w:left w:val="none" w:sz="0" w:space="0" w:color="auto"/>
            <w:bottom w:val="none" w:sz="0" w:space="0" w:color="auto"/>
            <w:right w:val="none" w:sz="0" w:space="0" w:color="auto"/>
          </w:divBdr>
        </w:div>
        <w:div w:id="2131825666">
          <w:marLeft w:val="480"/>
          <w:marRight w:val="0"/>
          <w:marTop w:val="0"/>
          <w:marBottom w:val="0"/>
          <w:divBdr>
            <w:top w:val="none" w:sz="0" w:space="0" w:color="auto"/>
            <w:left w:val="none" w:sz="0" w:space="0" w:color="auto"/>
            <w:bottom w:val="none" w:sz="0" w:space="0" w:color="auto"/>
            <w:right w:val="none" w:sz="0" w:space="0" w:color="auto"/>
          </w:divBdr>
        </w:div>
      </w:divsChild>
    </w:div>
    <w:div w:id="927496655">
      <w:bodyDiv w:val="1"/>
      <w:marLeft w:val="0"/>
      <w:marRight w:val="0"/>
      <w:marTop w:val="0"/>
      <w:marBottom w:val="0"/>
      <w:divBdr>
        <w:top w:val="none" w:sz="0" w:space="0" w:color="auto"/>
        <w:left w:val="none" w:sz="0" w:space="0" w:color="auto"/>
        <w:bottom w:val="none" w:sz="0" w:space="0" w:color="auto"/>
        <w:right w:val="none" w:sz="0" w:space="0" w:color="auto"/>
      </w:divBdr>
      <w:divsChild>
        <w:div w:id="110635620">
          <w:marLeft w:val="480"/>
          <w:marRight w:val="0"/>
          <w:marTop w:val="0"/>
          <w:marBottom w:val="0"/>
          <w:divBdr>
            <w:top w:val="none" w:sz="0" w:space="0" w:color="auto"/>
            <w:left w:val="none" w:sz="0" w:space="0" w:color="auto"/>
            <w:bottom w:val="none" w:sz="0" w:space="0" w:color="auto"/>
            <w:right w:val="none" w:sz="0" w:space="0" w:color="auto"/>
          </w:divBdr>
        </w:div>
        <w:div w:id="127288205">
          <w:marLeft w:val="480"/>
          <w:marRight w:val="0"/>
          <w:marTop w:val="0"/>
          <w:marBottom w:val="0"/>
          <w:divBdr>
            <w:top w:val="none" w:sz="0" w:space="0" w:color="auto"/>
            <w:left w:val="none" w:sz="0" w:space="0" w:color="auto"/>
            <w:bottom w:val="none" w:sz="0" w:space="0" w:color="auto"/>
            <w:right w:val="none" w:sz="0" w:space="0" w:color="auto"/>
          </w:divBdr>
        </w:div>
        <w:div w:id="169177003">
          <w:marLeft w:val="480"/>
          <w:marRight w:val="0"/>
          <w:marTop w:val="0"/>
          <w:marBottom w:val="0"/>
          <w:divBdr>
            <w:top w:val="none" w:sz="0" w:space="0" w:color="auto"/>
            <w:left w:val="none" w:sz="0" w:space="0" w:color="auto"/>
            <w:bottom w:val="none" w:sz="0" w:space="0" w:color="auto"/>
            <w:right w:val="none" w:sz="0" w:space="0" w:color="auto"/>
          </w:divBdr>
        </w:div>
        <w:div w:id="244802583">
          <w:marLeft w:val="480"/>
          <w:marRight w:val="0"/>
          <w:marTop w:val="0"/>
          <w:marBottom w:val="0"/>
          <w:divBdr>
            <w:top w:val="none" w:sz="0" w:space="0" w:color="auto"/>
            <w:left w:val="none" w:sz="0" w:space="0" w:color="auto"/>
            <w:bottom w:val="none" w:sz="0" w:space="0" w:color="auto"/>
            <w:right w:val="none" w:sz="0" w:space="0" w:color="auto"/>
          </w:divBdr>
        </w:div>
        <w:div w:id="307629673">
          <w:marLeft w:val="480"/>
          <w:marRight w:val="0"/>
          <w:marTop w:val="0"/>
          <w:marBottom w:val="0"/>
          <w:divBdr>
            <w:top w:val="none" w:sz="0" w:space="0" w:color="auto"/>
            <w:left w:val="none" w:sz="0" w:space="0" w:color="auto"/>
            <w:bottom w:val="none" w:sz="0" w:space="0" w:color="auto"/>
            <w:right w:val="none" w:sz="0" w:space="0" w:color="auto"/>
          </w:divBdr>
        </w:div>
        <w:div w:id="380440496">
          <w:marLeft w:val="480"/>
          <w:marRight w:val="0"/>
          <w:marTop w:val="0"/>
          <w:marBottom w:val="0"/>
          <w:divBdr>
            <w:top w:val="none" w:sz="0" w:space="0" w:color="auto"/>
            <w:left w:val="none" w:sz="0" w:space="0" w:color="auto"/>
            <w:bottom w:val="none" w:sz="0" w:space="0" w:color="auto"/>
            <w:right w:val="none" w:sz="0" w:space="0" w:color="auto"/>
          </w:divBdr>
        </w:div>
        <w:div w:id="485508894">
          <w:marLeft w:val="480"/>
          <w:marRight w:val="0"/>
          <w:marTop w:val="0"/>
          <w:marBottom w:val="0"/>
          <w:divBdr>
            <w:top w:val="none" w:sz="0" w:space="0" w:color="auto"/>
            <w:left w:val="none" w:sz="0" w:space="0" w:color="auto"/>
            <w:bottom w:val="none" w:sz="0" w:space="0" w:color="auto"/>
            <w:right w:val="none" w:sz="0" w:space="0" w:color="auto"/>
          </w:divBdr>
        </w:div>
        <w:div w:id="561988494">
          <w:marLeft w:val="480"/>
          <w:marRight w:val="0"/>
          <w:marTop w:val="0"/>
          <w:marBottom w:val="0"/>
          <w:divBdr>
            <w:top w:val="none" w:sz="0" w:space="0" w:color="auto"/>
            <w:left w:val="none" w:sz="0" w:space="0" w:color="auto"/>
            <w:bottom w:val="none" w:sz="0" w:space="0" w:color="auto"/>
            <w:right w:val="none" w:sz="0" w:space="0" w:color="auto"/>
          </w:divBdr>
        </w:div>
        <w:div w:id="567692084">
          <w:marLeft w:val="480"/>
          <w:marRight w:val="0"/>
          <w:marTop w:val="0"/>
          <w:marBottom w:val="0"/>
          <w:divBdr>
            <w:top w:val="none" w:sz="0" w:space="0" w:color="auto"/>
            <w:left w:val="none" w:sz="0" w:space="0" w:color="auto"/>
            <w:bottom w:val="none" w:sz="0" w:space="0" w:color="auto"/>
            <w:right w:val="none" w:sz="0" w:space="0" w:color="auto"/>
          </w:divBdr>
        </w:div>
        <w:div w:id="638462084">
          <w:marLeft w:val="480"/>
          <w:marRight w:val="0"/>
          <w:marTop w:val="0"/>
          <w:marBottom w:val="0"/>
          <w:divBdr>
            <w:top w:val="none" w:sz="0" w:space="0" w:color="auto"/>
            <w:left w:val="none" w:sz="0" w:space="0" w:color="auto"/>
            <w:bottom w:val="none" w:sz="0" w:space="0" w:color="auto"/>
            <w:right w:val="none" w:sz="0" w:space="0" w:color="auto"/>
          </w:divBdr>
        </w:div>
        <w:div w:id="731739038">
          <w:marLeft w:val="480"/>
          <w:marRight w:val="0"/>
          <w:marTop w:val="0"/>
          <w:marBottom w:val="0"/>
          <w:divBdr>
            <w:top w:val="none" w:sz="0" w:space="0" w:color="auto"/>
            <w:left w:val="none" w:sz="0" w:space="0" w:color="auto"/>
            <w:bottom w:val="none" w:sz="0" w:space="0" w:color="auto"/>
            <w:right w:val="none" w:sz="0" w:space="0" w:color="auto"/>
          </w:divBdr>
        </w:div>
        <w:div w:id="876312184">
          <w:marLeft w:val="480"/>
          <w:marRight w:val="0"/>
          <w:marTop w:val="0"/>
          <w:marBottom w:val="0"/>
          <w:divBdr>
            <w:top w:val="none" w:sz="0" w:space="0" w:color="auto"/>
            <w:left w:val="none" w:sz="0" w:space="0" w:color="auto"/>
            <w:bottom w:val="none" w:sz="0" w:space="0" w:color="auto"/>
            <w:right w:val="none" w:sz="0" w:space="0" w:color="auto"/>
          </w:divBdr>
        </w:div>
        <w:div w:id="881139125">
          <w:marLeft w:val="480"/>
          <w:marRight w:val="0"/>
          <w:marTop w:val="0"/>
          <w:marBottom w:val="0"/>
          <w:divBdr>
            <w:top w:val="none" w:sz="0" w:space="0" w:color="auto"/>
            <w:left w:val="none" w:sz="0" w:space="0" w:color="auto"/>
            <w:bottom w:val="none" w:sz="0" w:space="0" w:color="auto"/>
            <w:right w:val="none" w:sz="0" w:space="0" w:color="auto"/>
          </w:divBdr>
        </w:div>
        <w:div w:id="944271693">
          <w:marLeft w:val="480"/>
          <w:marRight w:val="0"/>
          <w:marTop w:val="0"/>
          <w:marBottom w:val="0"/>
          <w:divBdr>
            <w:top w:val="none" w:sz="0" w:space="0" w:color="auto"/>
            <w:left w:val="none" w:sz="0" w:space="0" w:color="auto"/>
            <w:bottom w:val="none" w:sz="0" w:space="0" w:color="auto"/>
            <w:right w:val="none" w:sz="0" w:space="0" w:color="auto"/>
          </w:divBdr>
        </w:div>
        <w:div w:id="982540979">
          <w:marLeft w:val="480"/>
          <w:marRight w:val="0"/>
          <w:marTop w:val="0"/>
          <w:marBottom w:val="0"/>
          <w:divBdr>
            <w:top w:val="none" w:sz="0" w:space="0" w:color="auto"/>
            <w:left w:val="none" w:sz="0" w:space="0" w:color="auto"/>
            <w:bottom w:val="none" w:sz="0" w:space="0" w:color="auto"/>
            <w:right w:val="none" w:sz="0" w:space="0" w:color="auto"/>
          </w:divBdr>
        </w:div>
        <w:div w:id="1015156718">
          <w:marLeft w:val="480"/>
          <w:marRight w:val="0"/>
          <w:marTop w:val="0"/>
          <w:marBottom w:val="0"/>
          <w:divBdr>
            <w:top w:val="none" w:sz="0" w:space="0" w:color="auto"/>
            <w:left w:val="none" w:sz="0" w:space="0" w:color="auto"/>
            <w:bottom w:val="none" w:sz="0" w:space="0" w:color="auto"/>
            <w:right w:val="none" w:sz="0" w:space="0" w:color="auto"/>
          </w:divBdr>
        </w:div>
        <w:div w:id="1226376103">
          <w:marLeft w:val="480"/>
          <w:marRight w:val="0"/>
          <w:marTop w:val="0"/>
          <w:marBottom w:val="0"/>
          <w:divBdr>
            <w:top w:val="none" w:sz="0" w:space="0" w:color="auto"/>
            <w:left w:val="none" w:sz="0" w:space="0" w:color="auto"/>
            <w:bottom w:val="none" w:sz="0" w:space="0" w:color="auto"/>
            <w:right w:val="none" w:sz="0" w:space="0" w:color="auto"/>
          </w:divBdr>
        </w:div>
        <w:div w:id="1226914498">
          <w:marLeft w:val="480"/>
          <w:marRight w:val="0"/>
          <w:marTop w:val="0"/>
          <w:marBottom w:val="0"/>
          <w:divBdr>
            <w:top w:val="none" w:sz="0" w:space="0" w:color="auto"/>
            <w:left w:val="none" w:sz="0" w:space="0" w:color="auto"/>
            <w:bottom w:val="none" w:sz="0" w:space="0" w:color="auto"/>
            <w:right w:val="none" w:sz="0" w:space="0" w:color="auto"/>
          </w:divBdr>
        </w:div>
        <w:div w:id="1241405683">
          <w:marLeft w:val="480"/>
          <w:marRight w:val="0"/>
          <w:marTop w:val="0"/>
          <w:marBottom w:val="0"/>
          <w:divBdr>
            <w:top w:val="none" w:sz="0" w:space="0" w:color="auto"/>
            <w:left w:val="none" w:sz="0" w:space="0" w:color="auto"/>
            <w:bottom w:val="none" w:sz="0" w:space="0" w:color="auto"/>
            <w:right w:val="none" w:sz="0" w:space="0" w:color="auto"/>
          </w:divBdr>
        </w:div>
        <w:div w:id="1253126370">
          <w:marLeft w:val="480"/>
          <w:marRight w:val="0"/>
          <w:marTop w:val="0"/>
          <w:marBottom w:val="0"/>
          <w:divBdr>
            <w:top w:val="none" w:sz="0" w:space="0" w:color="auto"/>
            <w:left w:val="none" w:sz="0" w:space="0" w:color="auto"/>
            <w:bottom w:val="none" w:sz="0" w:space="0" w:color="auto"/>
            <w:right w:val="none" w:sz="0" w:space="0" w:color="auto"/>
          </w:divBdr>
        </w:div>
        <w:div w:id="1286353249">
          <w:marLeft w:val="480"/>
          <w:marRight w:val="0"/>
          <w:marTop w:val="0"/>
          <w:marBottom w:val="0"/>
          <w:divBdr>
            <w:top w:val="none" w:sz="0" w:space="0" w:color="auto"/>
            <w:left w:val="none" w:sz="0" w:space="0" w:color="auto"/>
            <w:bottom w:val="none" w:sz="0" w:space="0" w:color="auto"/>
            <w:right w:val="none" w:sz="0" w:space="0" w:color="auto"/>
          </w:divBdr>
        </w:div>
        <w:div w:id="1362320919">
          <w:marLeft w:val="480"/>
          <w:marRight w:val="0"/>
          <w:marTop w:val="0"/>
          <w:marBottom w:val="0"/>
          <w:divBdr>
            <w:top w:val="none" w:sz="0" w:space="0" w:color="auto"/>
            <w:left w:val="none" w:sz="0" w:space="0" w:color="auto"/>
            <w:bottom w:val="none" w:sz="0" w:space="0" w:color="auto"/>
            <w:right w:val="none" w:sz="0" w:space="0" w:color="auto"/>
          </w:divBdr>
        </w:div>
        <w:div w:id="1432507183">
          <w:marLeft w:val="480"/>
          <w:marRight w:val="0"/>
          <w:marTop w:val="0"/>
          <w:marBottom w:val="0"/>
          <w:divBdr>
            <w:top w:val="none" w:sz="0" w:space="0" w:color="auto"/>
            <w:left w:val="none" w:sz="0" w:space="0" w:color="auto"/>
            <w:bottom w:val="none" w:sz="0" w:space="0" w:color="auto"/>
            <w:right w:val="none" w:sz="0" w:space="0" w:color="auto"/>
          </w:divBdr>
        </w:div>
        <w:div w:id="1533424209">
          <w:marLeft w:val="480"/>
          <w:marRight w:val="0"/>
          <w:marTop w:val="0"/>
          <w:marBottom w:val="0"/>
          <w:divBdr>
            <w:top w:val="none" w:sz="0" w:space="0" w:color="auto"/>
            <w:left w:val="none" w:sz="0" w:space="0" w:color="auto"/>
            <w:bottom w:val="none" w:sz="0" w:space="0" w:color="auto"/>
            <w:right w:val="none" w:sz="0" w:space="0" w:color="auto"/>
          </w:divBdr>
        </w:div>
        <w:div w:id="1533569059">
          <w:marLeft w:val="480"/>
          <w:marRight w:val="0"/>
          <w:marTop w:val="0"/>
          <w:marBottom w:val="0"/>
          <w:divBdr>
            <w:top w:val="none" w:sz="0" w:space="0" w:color="auto"/>
            <w:left w:val="none" w:sz="0" w:space="0" w:color="auto"/>
            <w:bottom w:val="none" w:sz="0" w:space="0" w:color="auto"/>
            <w:right w:val="none" w:sz="0" w:space="0" w:color="auto"/>
          </w:divBdr>
        </w:div>
        <w:div w:id="1556890235">
          <w:marLeft w:val="480"/>
          <w:marRight w:val="0"/>
          <w:marTop w:val="0"/>
          <w:marBottom w:val="0"/>
          <w:divBdr>
            <w:top w:val="none" w:sz="0" w:space="0" w:color="auto"/>
            <w:left w:val="none" w:sz="0" w:space="0" w:color="auto"/>
            <w:bottom w:val="none" w:sz="0" w:space="0" w:color="auto"/>
            <w:right w:val="none" w:sz="0" w:space="0" w:color="auto"/>
          </w:divBdr>
        </w:div>
        <w:div w:id="1636568469">
          <w:marLeft w:val="480"/>
          <w:marRight w:val="0"/>
          <w:marTop w:val="0"/>
          <w:marBottom w:val="0"/>
          <w:divBdr>
            <w:top w:val="none" w:sz="0" w:space="0" w:color="auto"/>
            <w:left w:val="none" w:sz="0" w:space="0" w:color="auto"/>
            <w:bottom w:val="none" w:sz="0" w:space="0" w:color="auto"/>
            <w:right w:val="none" w:sz="0" w:space="0" w:color="auto"/>
          </w:divBdr>
        </w:div>
        <w:div w:id="1713454821">
          <w:marLeft w:val="480"/>
          <w:marRight w:val="0"/>
          <w:marTop w:val="0"/>
          <w:marBottom w:val="0"/>
          <w:divBdr>
            <w:top w:val="none" w:sz="0" w:space="0" w:color="auto"/>
            <w:left w:val="none" w:sz="0" w:space="0" w:color="auto"/>
            <w:bottom w:val="none" w:sz="0" w:space="0" w:color="auto"/>
            <w:right w:val="none" w:sz="0" w:space="0" w:color="auto"/>
          </w:divBdr>
        </w:div>
        <w:div w:id="1724980408">
          <w:marLeft w:val="480"/>
          <w:marRight w:val="0"/>
          <w:marTop w:val="0"/>
          <w:marBottom w:val="0"/>
          <w:divBdr>
            <w:top w:val="none" w:sz="0" w:space="0" w:color="auto"/>
            <w:left w:val="none" w:sz="0" w:space="0" w:color="auto"/>
            <w:bottom w:val="none" w:sz="0" w:space="0" w:color="auto"/>
            <w:right w:val="none" w:sz="0" w:space="0" w:color="auto"/>
          </w:divBdr>
        </w:div>
        <w:div w:id="1751124268">
          <w:marLeft w:val="480"/>
          <w:marRight w:val="0"/>
          <w:marTop w:val="0"/>
          <w:marBottom w:val="0"/>
          <w:divBdr>
            <w:top w:val="none" w:sz="0" w:space="0" w:color="auto"/>
            <w:left w:val="none" w:sz="0" w:space="0" w:color="auto"/>
            <w:bottom w:val="none" w:sz="0" w:space="0" w:color="auto"/>
            <w:right w:val="none" w:sz="0" w:space="0" w:color="auto"/>
          </w:divBdr>
        </w:div>
        <w:div w:id="1763062440">
          <w:marLeft w:val="480"/>
          <w:marRight w:val="0"/>
          <w:marTop w:val="0"/>
          <w:marBottom w:val="0"/>
          <w:divBdr>
            <w:top w:val="none" w:sz="0" w:space="0" w:color="auto"/>
            <w:left w:val="none" w:sz="0" w:space="0" w:color="auto"/>
            <w:bottom w:val="none" w:sz="0" w:space="0" w:color="auto"/>
            <w:right w:val="none" w:sz="0" w:space="0" w:color="auto"/>
          </w:divBdr>
        </w:div>
        <w:div w:id="1852328511">
          <w:marLeft w:val="480"/>
          <w:marRight w:val="0"/>
          <w:marTop w:val="0"/>
          <w:marBottom w:val="0"/>
          <w:divBdr>
            <w:top w:val="none" w:sz="0" w:space="0" w:color="auto"/>
            <w:left w:val="none" w:sz="0" w:space="0" w:color="auto"/>
            <w:bottom w:val="none" w:sz="0" w:space="0" w:color="auto"/>
            <w:right w:val="none" w:sz="0" w:space="0" w:color="auto"/>
          </w:divBdr>
        </w:div>
        <w:div w:id="1926063686">
          <w:marLeft w:val="480"/>
          <w:marRight w:val="0"/>
          <w:marTop w:val="0"/>
          <w:marBottom w:val="0"/>
          <w:divBdr>
            <w:top w:val="none" w:sz="0" w:space="0" w:color="auto"/>
            <w:left w:val="none" w:sz="0" w:space="0" w:color="auto"/>
            <w:bottom w:val="none" w:sz="0" w:space="0" w:color="auto"/>
            <w:right w:val="none" w:sz="0" w:space="0" w:color="auto"/>
          </w:divBdr>
        </w:div>
        <w:div w:id="1926955523">
          <w:marLeft w:val="480"/>
          <w:marRight w:val="0"/>
          <w:marTop w:val="0"/>
          <w:marBottom w:val="0"/>
          <w:divBdr>
            <w:top w:val="none" w:sz="0" w:space="0" w:color="auto"/>
            <w:left w:val="none" w:sz="0" w:space="0" w:color="auto"/>
            <w:bottom w:val="none" w:sz="0" w:space="0" w:color="auto"/>
            <w:right w:val="none" w:sz="0" w:space="0" w:color="auto"/>
          </w:divBdr>
        </w:div>
        <w:div w:id="1932271053">
          <w:marLeft w:val="480"/>
          <w:marRight w:val="0"/>
          <w:marTop w:val="0"/>
          <w:marBottom w:val="0"/>
          <w:divBdr>
            <w:top w:val="none" w:sz="0" w:space="0" w:color="auto"/>
            <w:left w:val="none" w:sz="0" w:space="0" w:color="auto"/>
            <w:bottom w:val="none" w:sz="0" w:space="0" w:color="auto"/>
            <w:right w:val="none" w:sz="0" w:space="0" w:color="auto"/>
          </w:divBdr>
        </w:div>
        <w:div w:id="1940218924">
          <w:marLeft w:val="480"/>
          <w:marRight w:val="0"/>
          <w:marTop w:val="0"/>
          <w:marBottom w:val="0"/>
          <w:divBdr>
            <w:top w:val="none" w:sz="0" w:space="0" w:color="auto"/>
            <w:left w:val="none" w:sz="0" w:space="0" w:color="auto"/>
            <w:bottom w:val="none" w:sz="0" w:space="0" w:color="auto"/>
            <w:right w:val="none" w:sz="0" w:space="0" w:color="auto"/>
          </w:divBdr>
        </w:div>
        <w:div w:id="2006128921">
          <w:marLeft w:val="480"/>
          <w:marRight w:val="0"/>
          <w:marTop w:val="0"/>
          <w:marBottom w:val="0"/>
          <w:divBdr>
            <w:top w:val="none" w:sz="0" w:space="0" w:color="auto"/>
            <w:left w:val="none" w:sz="0" w:space="0" w:color="auto"/>
            <w:bottom w:val="none" w:sz="0" w:space="0" w:color="auto"/>
            <w:right w:val="none" w:sz="0" w:space="0" w:color="auto"/>
          </w:divBdr>
        </w:div>
        <w:div w:id="2029211379">
          <w:marLeft w:val="480"/>
          <w:marRight w:val="0"/>
          <w:marTop w:val="0"/>
          <w:marBottom w:val="0"/>
          <w:divBdr>
            <w:top w:val="none" w:sz="0" w:space="0" w:color="auto"/>
            <w:left w:val="none" w:sz="0" w:space="0" w:color="auto"/>
            <w:bottom w:val="none" w:sz="0" w:space="0" w:color="auto"/>
            <w:right w:val="none" w:sz="0" w:space="0" w:color="auto"/>
          </w:divBdr>
        </w:div>
        <w:div w:id="2066950194">
          <w:marLeft w:val="480"/>
          <w:marRight w:val="0"/>
          <w:marTop w:val="0"/>
          <w:marBottom w:val="0"/>
          <w:divBdr>
            <w:top w:val="none" w:sz="0" w:space="0" w:color="auto"/>
            <w:left w:val="none" w:sz="0" w:space="0" w:color="auto"/>
            <w:bottom w:val="none" w:sz="0" w:space="0" w:color="auto"/>
            <w:right w:val="none" w:sz="0" w:space="0" w:color="auto"/>
          </w:divBdr>
        </w:div>
      </w:divsChild>
    </w:div>
    <w:div w:id="945694032">
      <w:bodyDiv w:val="1"/>
      <w:marLeft w:val="0"/>
      <w:marRight w:val="0"/>
      <w:marTop w:val="0"/>
      <w:marBottom w:val="0"/>
      <w:divBdr>
        <w:top w:val="none" w:sz="0" w:space="0" w:color="auto"/>
        <w:left w:val="none" w:sz="0" w:space="0" w:color="auto"/>
        <w:bottom w:val="none" w:sz="0" w:space="0" w:color="auto"/>
        <w:right w:val="none" w:sz="0" w:space="0" w:color="auto"/>
      </w:divBdr>
      <w:divsChild>
        <w:div w:id="3290035">
          <w:marLeft w:val="480"/>
          <w:marRight w:val="0"/>
          <w:marTop w:val="0"/>
          <w:marBottom w:val="0"/>
          <w:divBdr>
            <w:top w:val="none" w:sz="0" w:space="0" w:color="auto"/>
            <w:left w:val="none" w:sz="0" w:space="0" w:color="auto"/>
            <w:bottom w:val="none" w:sz="0" w:space="0" w:color="auto"/>
            <w:right w:val="none" w:sz="0" w:space="0" w:color="auto"/>
          </w:divBdr>
        </w:div>
        <w:div w:id="30496743">
          <w:marLeft w:val="480"/>
          <w:marRight w:val="0"/>
          <w:marTop w:val="0"/>
          <w:marBottom w:val="0"/>
          <w:divBdr>
            <w:top w:val="none" w:sz="0" w:space="0" w:color="auto"/>
            <w:left w:val="none" w:sz="0" w:space="0" w:color="auto"/>
            <w:bottom w:val="none" w:sz="0" w:space="0" w:color="auto"/>
            <w:right w:val="none" w:sz="0" w:space="0" w:color="auto"/>
          </w:divBdr>
        </w:div>
        <w:div w:id="70277887">
          <w:marLeft w:val="480"/>
          <w:marRight w:val="0"/>
          <w:marTop w:val="0"/>
          <w:marBottom w:val="0"/>
          <w:divBdr>
            <w:top w:val="none" w:sz="0" w:space="0" w:color="auto"/>
            <w:left w:val="none" w:sz="0" w:space="0" w:color="auto"/>
            <w:bottom w:val="none" w:sz="0" w:space="0" w:color="auto"/>
            <w:right w:val="none" w:sz="0" w:space="0" w:color="auto"/>
          </w:divBdr>
        </w:div>
        <w:div w:id="78871999">
          <w:marLeft w:val="480"/>
          <w:marRight w:val="0"/>
          <w:marTop w:val="0"/>
          <w:marBottom w:val="0"/>
          <w:divBdr>
            <w:top w:val="none" w:sz="0" w:space="0" w:color="auto"/>
            <w:left w:val="none" w:sz="0" w:space="0" w:color="auto"/>
            <w:bottom w:val="none" w:sz="0" w:space="0" w:color="auto"/>
            <w:right w:val="none" w:sz="0" w:space="0" w:color="auto"/>
          </w:divBdr>
        </w:div>
        <w:div w:id="91095654">
          <w:marLeft w:val="480"/>
          <w:marRight w:val="0"/>
          <w:marTop w:val="0"/>
          <w:marBottom w:val="0"/>
          <w:divBdr>
            <w:top w:val="none" w:sz="0" w:space="0" w:color="auto"/>
            <w:left w:val="none" w:sz="0" w:space="0" w:color="auto"/>
            <w:bottom w:val="none" w:sz="0" w:space="0" w:color="auto"/>
            <w:right w:val="none" w:sz="0" w:space="0" w:color="auto"/>
          </w:divBdr>
        </w:div>
        <w:div w:id="110249928">
          <w:marLeft w:val="480"/>
          <w:marRight w:val="0"/>
          <w:marTop w:val="0"/>
          <w:marBottom w:val="0"/>
          <w:divBdr>
            <w:top w:val="none" w:sz="0" w:space="0" w:color="auto"/>
            <w:left w:val="none" w:sz="0" w:space="0" w:color="auto"/>
            <w:bottom w:val="none" w:sz="0" w:space="0" w:color="auto"/>
            <w:right w:val="none" w:sz="0" w:space="0" w:color="auto"/>
          </w:divBdr>
        </w:div>
        <w:div w:id="138160122">
          <w:marLeft w:val="480"/>
          <w:marRight w:val="0"/>
          <w:marTop w:val="0"/>
          <w:marBottom w:val="0"/>
          <w:divBdr>
            <w:top w:val="none" w:sz="0" w:space="0" w:color="auto"/>
            <w:left w:val="none" w:sz="0" w:space="0" w:color="auto"/>
            <w:bottom w:val="none" w:sz="0" w:space="0" w:color="auto"/>
            <w:right w:val="none" w:sz="0" w:space="0" w:color="auto"/>
          </w:divBdr>
        </w:div>
        <w:div w:id="205410358">
          <w:marLeft w:val="480"/>
          <w:marRight w:val="0"/>
          <w:marTop w:val="0"/>
          <w:marBottom w:val="0"/>
          <w:divBdr>
            <w:top w:val="none" w:sz="0" w:space="0" w:color="auto"/>
            <w:left w:val="none" w:sz="0" w:space="0" w:color="auto"/>
            <w:bottom w:val="none" w:sz="0" w:space="0" w:color="auto"/>
            <w:right w:val="none" w:sz="0" w:space="0" w:color="auto"/>
          </w:divBdr>
        </w:div>
        <w:div w:id="287054846">
          <w:marLeft w:val="480"/>
          <w:marRight w:val="0"/>
          <w:marTop w:val="0"/>
          <w:marBottom w:val="0"/>
          <w:divBdr>
            <w:top w:val="none" w:sz="0" w:space="0" w:color="auto"/>
            <w:left w:val="none" w:sz="0" w:space="0" w:color="auto"/>
            <w:bottom w:val="none" w:sz="0" w:space="0" w:color="auto"/>
            <w:right w:val="none" w:sz="0" w:space="0" w:color="auto"/>
          </w:divBdr>
        </w:div>
        <w:div w:id="300887557">
          <w:marLeft w:val="480"/>
          <w:marRight w:val="0"/>
          <w:marTop w:val="0"/>
          <w:marBottom w:val="0"/>
          <w:divBdr>
            <w:top w:val="none" w:sz="0" w:space="0" w:color="auto"/>
            <w:left w:val="none" w:sz="0" w:space="0" w:color="auto"/>
            <w:bottom w:val="none" w:sz="0" w:space="0" w:color="auto"/>
            <w:right w:val="none" w:sz="0" w:space="0" w:color="auto"/>
          </w:divBdr>
        </w:div>
        <w:div w:id="417602135">
          <w:marLeft w:val="480"/>
          <w:marRight w:val="0"/>
          <w:marTop w:val="0"/>
          <w:marBottom w:val="0"/>
          <w:divBdr>
            <w:top w:val="none" w:sz="0" w:space="0" w:color="auto"/>
            <w:left w:val="none" w:sz="0" w:space="0" w:color="auto"/>
            <w:bottom w:val="none" w:sz="0" w:space="0" w:color="auto"/>
            <w:right w:val="none" w:sz="0" w:space="0" w:color="auto"/>
          </w:divBdr>
        </w:div>
        <w:div w:id="505288755">
          <w:marLeft w:val="480"/>
          <w:marRight w:val="0"/>
          <w:marTop w:val="0"/>
          <w:marBottom w:val="0"/>
          <w:divBdr>
            <w:top w:val="none" w:sz="0" w:space="0" w:color="auto"/>
            <w:left w:val="none" w:sz="0" w:space="0" w:color="auto"/>
            <w:bottom w:val="none" w:sz="0" w:space="0" w:color="auto"/>
            <w:right w:val="none" w:sz="0" w:space="0" w:color="auto"/>
          </w:divBdr>
        </w:div>
        <w:div w:id="513424355">
          <w:marLeft w:val="480"/>
          <w:marRight w:val="0"/>
          <w:marTop w:val="0"/>
          <w:marBottom w:val="0"/>
          <w:divBdr>
            <w:top w:val="none" w:sz="0" w:space="0" w:color="auto"/>
            <w:left w:val="none" w:sz="0" w:space="0" w:color="auto"/>
            <w:bottom w:val="none" w:sz="0" w:space="0" w:color="auto"/>
            <w:right w:val="none" w:sz="0" w:space="0" w:color="auto"/>
          </w:divBdr>
        </w:div>
        <w:div w:id="527840229">
          <w:marLeft w:val="480"/>
          <w:marRight w:val="0"/>
          <w:marTop w:val="0"/>
          <w:marBottom w:val="0"/>
          <w:divBdr>
            <w:top w:val="none" w:sz="0" w:space="0" w:color="auto"/>
            <w:left w:val="none" w:sz="0" w:space="0" w:color="auto"/>
            <w:bottom w:val="none" w:sz="0" w:space="0" w:color="auto"/>
            <w:right w:val="none" w:sz="0" w:space="0" w:color="auto"/>
          </w:divBdr>
        </w:div>
        <w:div w:id="532500355">
          <w:marLeft w:val="480"/>
          <w:marRight w:val="0"/>
          <w:marTop w:val="0"/>
          <w:marBottom w:val="0"/>
          <w:divBdr>
            <w:top w:val="none" w:sz="0" w:space="0" w:color="auto"/>
            <w:left w:val="none" w:sz="0" w:space="0" w:color="auto"/>
            <w:bottom w:val="none" w:sz="0" w:space="0" w:color="auto"/>
            <w:right w:val="none" w:sz="0" w:space="0" w:color="auto"/>
          </w:divBdr>
        </w:div>
        <w:div w:id="547641606">
          <w:marLeft w:val="480"/>
          <w:marRight w:val="0"/>
          <w:marTop w:val="0"/>
          <w:marBottom w:val="0"/>
          <w:divBdr>
            <w:top w:val="none" w:sz="0" w:space="0" w:color="auto"/>
            <w:left w:val="none" w:sz="0" w:space="0" w:color="auto"/>
            <w:bottom w:val="none" w:sz="0" w:space="0" w:color="auto"/>
            <w:right w:val="none" w:sz="0" w:space="0" w:color="auto"/>
          </w:divBdr>
        </w:div>
        <w:div w:id="588655493">
          <w:marLeft w:val="480"/>
          <w:marRight w:val="0"/>
          <w:marTop w:val="0"/>
          <w:marBottom w:val="0"/>
          <w:divBdr>
            <w:top w:val="none" w:sz="0" w:space="0" w:color="auto"/>
            <w:left w:val="none" w:sz="0" w:space="0" w:color="auto"/>
            <w:bottom w:val="none" w:sz="0" w:space="0" w:color="auto"/>
            <w:right w:val="none" w:sz="0" w:space="0" w:color="auto"/>
          </w:divBdr>
        </w:div>
        <w:div w:id="647251347">
          <w:marLeft w:val="480"/>
          <w:marRight w:val="0"/>
          <w:marTop w:val="0"/>
          <w:marBottom w:val="0"/>
          <w:divBdr>
            <w:top w:val="none" w:sz="0" w:space="0" w:color="auto"/>
            <w:left w:val="none" w:sz="0" w:space="0" w:color="auto"/>
            <w:bottom w:val="none" w:sz="0" w:space="0" w:color="auto"/>
            <w:right w:val="none" w:sz="0" w:space="0" w:color="auto"/>
          </w:divBdr>
        </w:div>
        <w:div w:id="782845015">
          <w:marLeft w:val="480"/>
          <w:marRight w:val="0"/>
          <w:marTop w:val="0"/>
          <w:marBottom w:val="0"/>
          <w:divBdr>
            <w:top w:val="none" w:sz="0" w:space="0" w:color="auto"/>
            <w:left w:val="none" w:sz="0" w:space="0" w:color="auto"/>
            <w:bottom w:val="none" w:sz="0" w:space="0" w:color="auto"/>
            <w:right w:val="none" w:sz="0" w:space="0" w:color="auto"/>
          </w:divBdr>
        </w:div>
        <w:div w:id="794832221">
          <w:marLeft w:val="480"/>
          <w:marRight w:val="0"/>
          <w:marTop w:val="0"/>
          <w:marBottom w:val="0"/>
          <w:divBdr>
            <w:top w:val="none" w:sz="0" w:space="0" w:color="auto"/>
            <w:left w:val="none" w:sz="0" w:space="0" w:color="auto"/>
            <w:bottom w:val="none" w:sz="0" w:space="0" w:color="auto"/>
            <w:right w:val="none" w:sz="0" w:space="0" w:color="auto"/>
          </w:divBdr>
        </w:div>
        <w:div w:id="817724483">
          <w:marLeft w:val="480"/>
          <w:marRight w:val="0"/>
          <w:marTop w:val="0"/>
          <w:marBottom w:val="0"/>
          <w:divBdr>
            <w:top w:val="none" w:sz="0" w:space="0" w:color="auto"/>
            <w:left w:val="none" w:sz="0" w:space="0" w:color="auto"/>
            <w:bottom w:val="none" w:sz="0" w:space="0" w:color="auto"/>
            <w:right w:val="none" w:sz="0" w:space="0" w:color="auto"/>
          </w:divBdr>
        </w:div>
        <w:div w:id="900824666">
          <w:marLeft w:val="480"/>
          <w:marRight w:val="0"/>
          <w:marTop w:val="0"/>
          <w:marBottom w:val="0"/>
          <w:divBdr>
            <w:top w:val="none" w:sz="0" w:space="0" w:color="auto"/>
            <w:left w:val="none" w:sz="0" w:space="0" w:color="auto"/>
            <w:bottom w:val="none" w:sz="0" w:space="0" w:color="auto"/>
            <w:right w:val="none" w:sz="0" w:space="0" w:color="auto"/>
          </w:divBdr>
        </w:div>
        <w:div w:id="1042825825">
          <w:marLeft w:val="480"/>
          <w:marRight w:val="0"/>
          <w:marTop w:val="0"/>
          <w:marBottom w:val="0"/>
          <w:divBdr>
            <w:top w:val="none" w:sz="0" w:space="0" w:color="auto"/>
            <w:left w:val="none" w:sz="0" w:space="0" w:color="auto"/>
            <w:bottom w:val="none" w:sz="0" w:space="0" w:color="auto"/>
            <w:right w:val="none" w:sz="0" w:space="0" w:color="auto"/>
          </w:divBdr>
        </w:div>
        <w:div w:id="1056708561">
          <w:marLeft w:val="480"/>
          <w:marRight w:val="0"/>
          <w:marTop w:val="0"/>
          <w:marBottom w:val="0"/>
          <w:divBdr>
            <w:top w:val="none" w:sz="0" w:space="0" w:color="auto"/>
            <w:left w:val="none" w:sz="0" w:space="0" w:color="auto"/>
            <w:bottom w:val="none" w:sz="0" w:space="0" w:color="auto"/>
            <w:right w:val="none" w:sz="0" w:space="0" w:color="auto"/>
          </w:divBdr>
        </w:div>
        <w:div w:id="1075475634">
          <w:marLeft w:val="480"/>
          <w:marRight w:val="0"/>
          <w:marTop w:val="0"/>
          <w:marBottom w:val="0"/>
          <w:divBdr>
            <w:top w:val="none" w:sz="0" w:space="0" w:color="auto"/>
            <w:left w:val="none" w:sz="0" w:space="0" w:color="auto"/>
            <w:bottom w:val="none" w:sz="0" w:space="0" w:color="auto"/>
            <w:right w:val="none" w:sz="0" w:space="0" w:color="auto"/>
          </w:divBdr>
        </w:div>
        <w:div w:id="1125587556">
          <w:marLeft w:val="480"/>
          <w:marRight w:val="0"/>
          <w:marTop w:val="0"/>
          <w:marBottom w:val="0"/>
          <w:divBdr>
            <w:top w:val="none" w:sz="0" w:space="0" w:color="auto"/>
            <w:left w:val="none" w:sz="0" w:space="0" w:color="auto"/>
            <w:bottom w:val="none" w:sz="0" w:space="0" w:color="auto"/>
            <w:right w:val="none" w:sz="0" w:space="0" w:color="auto"/>
          </w:divBdr>
        </w:div>
        <w:div w:id="1149790574">
          <w:marLeft w:val="480"/>
          <w:marRight w:val="0"/>
          <w:marTop w:val="0"/>
          <w:marBottom w:val="0"/>
          <w:divBdr>
            <w:top w:val="none" w:sz="0" w:space="0" w:color="auto"/>
            <w:left w:val="none" w:sz="0" w:space="0" w:color="auto"/>
            <w:bottom w:val="none" w:sz="0" w:space="0" w:color="auto"/>
            <w:right w:val="none" w:sz="0" w:space="0" w:color="auto"/>
          </w:divBdr>
        </w:div>
        <w:div w:id="1150950570">
          <w:marLeft w:val="480"/>
          <w:marRight w:val="0"/>
          <w:marTop w:val="0"/>
          <w:marBottom w:val="0"/>
          <w:divBdr>
            <w:top w:val="none" w:sz="0" w:space="0" w:color="auto"/>
            <w:left w:val="none" w:sz="0" w:space="0" w:color="auto"/>
            <w:bottom w:val="none" w:sz="0" w:space="0" w:color="auto"/>
            <w:right w:val="none" w:sz="0" w:space="0" w:color="auto"/>
          </w:divBdr>
        </w:div>
        <w:div w:id="1197427519">
          <w:marLeft w:val="480"/>
          <w:marRight w:val="0"/>
          <w:marTop w:val="0"/>
          <w:marBottom w:val="0"/>
          <w:divBdr>
            <w:top w:val="none" w:sz="0" w:space="0" w:color="auto"/>
            <w:left w:val="none" w:sz="0" w:space="0" w:color="auto"/>
            <w:bottom w:val="none" w:sz="0" w:space="0" w:color="auto"/>
            <w:right w:val="none" w:sz="0" w:space="0" w:color="auto"/>
          </w:divBdr>
        </w:div>
        <w:div w:id="1270552860">
          <w:marLeft w:val="480"/>
          <w:marRight w:val="0"/>
          <w:marTop w:val="0"/>
          <w:marBottom w:val="0"/>
          <w:divBdr>
            <w:top w:val="none" w:sz="0" w:space="0" w:color="auto"/>
            <w:left w:val="none" w:sz="0" w:space="0" w:color="auto"/>
            <w:bottom w:val="none" w:sz="0" w:space="0" w:color="auto"/>
            <w:right w:val="none" w:sz="0" w:space="0" w:color="auto"/>
          </w:divBdr>
        </w:div>
        <w:div w:id="1416323835">
          <w:marLeft w:val="480"/>
          <w:marRight w:val="0"/>
          <w:marTop w:val="0"/>
          <w:marBottom w:val="0"/>
          <w:divBdr>
            <w:top w:val="none" w:sz="0" w:space="0" w:color="auto"/>
            <w:left w:val="none" w:sz="0" w:space="0" w:color="auto"/>
            <w:bottom w:val="none" w:sz="0" w:space="0" w:color="auto"/>
            <w:right w:val="none" w:sz="0" w:space="0" w:color="auto"/>
          </w:divBdr>
        </w:div>
        <w:div w:id="1416898455">
          <w:marLeft w:val="480"/>
          <w:marRight w:val="0"/>
          <w:marTop w:val="0"/>
          <w:marBottom w:val="0"/>
          <w:divBdr>
            <w:top w:val="none" w:sz="0" w:space="0" w:color="auto"/>
            <w:left w:val="none" w:sz="0" w:space="0" w:color="auto"/>
            <w:bottom w:val="none" w:sz="0" w:space="0" w:color="auto"/>
            <w:right w:val="none" w:sz="0" w:space="0" w:color="auto"/>
          </w:divBdr>
        </w:div>
        <w:div w:id="1446653781">
          <w:marLeft w:val="480"/>
          <w:marRight w:val="0"/>
          <w:marTop w:val="0"/>
          <w:marBottom w:val="0"/>
          <w:divBdr>
            <w:top w:val="none" w:sz="0" w:space="0" w:color="auto"/>
            <w:left w:val="none" w:sz="0" w:space="0" w:color="auto"/>
            <w:bottom w:val="none" w:sz="0" w:space="0" w:color="auto"/>
            <w:right w:val="none" w:sz="0" w:space="0" w:color="auto"/>
          </w:divBdr>
        </w:div>
        <w:div w:id="1576470570">
          <w:marLeft w:val="480"/>
          <w:marRight w:val="0"/>
          <w:marTop w:val="0"/>
          <w:marBottom w:val="0"/>
          <w:divBdr>
            <w:top w:val="none" w:sz="0" w:space="0" w:color="auto"/>
            <w:left w:val="none" w:sz="0" w:space="0" w:color="auto"/>
            <w:bottom w:val="none" w:sz="0" w:space="0" w:color="auto"/>
            <w:right w:val="none" w:sz="0" w:space="0" w:color="auto"/>
          </w:divBdr>
        </w:div>
        <w:div w:id="1583224133">
          <w:marLeft w:val="480"/>
          <w:marRight w:val="0"/>
          <w:marTop w:val="0"/>
          <w:marBottom w:val="0"/>
          <w:divBdr>
            <w:top w:val="none" w:sz="0" w:space="0" w:color="auto"/>
            <w:left w:val="none" w:sz="0" w:space="0" w:color="auto"/>
            <w:bottom w:val="none" w:sz="0" w:space="0" w:color="auto"/>
            <w:right w:val="none" w:sz="0" w:space="0" w:color="auto"/>
          </w:divBdr>
        </w:div>
        <w:div w:id="1734808960">
          <w:marLeft w:val="480"/>
          <w:marRight w:val="0"/>
          <w:marTop w:val="0"/>
          <w:marBottom w:val="0"/>
          <w:divBdr>
            <w:top w:val="none" w:sz="0" w:space="0" w:color="auto"/>
            <w:left w:val="none" w:sz="0" w:space="0" w:color="auto"/>
            <w:bottom w:val="none" w:sz="0" w:space="0" w:color="auto"/>
            <w:right w:val="none" w:sz="0" w:space="0" w:color="auto"/>
          </w:divBdr>
        </w:div>
        <w:div w:id="1759133234">
          <w:marLeft w:val="480"/>
          <w:marRight w:val="0"/>
          <w:marTop w:val="0"/>
          <w:marBottom w:val="0"/>
          <w:divBdr>
            <w:top w:val="none" w:sz="0" w:space="0" w:color="auto"/>
            <w:left w:val="none" w:sz="0" w:space="0" w:color="auto"/>
            <w:bottom w:val="none" w:sz="0" w:space="0" w:color="auto"/>
            <w:right w:val="none" w:sz="0" w:space="0" w:color="auto"/>
          </w:divBdr>
        </w:div>
        <w:div w:id="1787499203">
          <w:marLeft w:val="480"/>
          <w:marRight w:val="0"/>
          <w:marTop w:val="0"/>
          <w:marBottom w:val="0"/>
          <w:divBdr>
            <w:top w:val="none" w:sz="0" w:space="0" w:color="auto"/>
            <w:left w:val="none" w:sz="0" w:space="0" w:color="auto"/>
            <w:bottom w:val="none" w:sz="0" w:space="0" w:color="auto"/>
            <w:right w:val="none" w:sz="0" w:space="0" w:color="auto"/>
          </w:divBdr>
        </w:div>
        <w:div w:id="1831746487">
          <w:marLeft w:val="480"/>
          <w:marRight w:val="0"/>
          <w:marTop w:val="0"/>
          <w:marBottom w:val="0"/>
          <w:divBdr>
            <w:top w:val="none" w:sz="0" w:space="0" w:color="auto"/>
            <w:left w:val="none" w:sz="0" w:space="0" w:color="auto"/>
            <w:bottom w:val="none" w:sz="0" w:space="0" w:color="auto"/>
            <w:right w:val="none" w:sz="0" w:space="0" w:color="auto"/>
          </w:divBdr>
        </w:div>
        <w:div w:id="1901749081">
          <w:marLeft w:val="480"/>
          <w:marRight w:val="0"/>
          <w:marTop w:val="0"/>
          <w:marBottom w:val="0"/>
          <w:divBdr>
            <w:top w:val="none" w:sz="0" w:space="0" w:color="auto"/>
            <w:left w:val="none" w:sz="0" w:space="0" w:color="auto"/>
            <w:bottom w:val="none" w:sz="0" w:space="0" w:color="auto"/>
            <w:right w:val="none" w:sz="0" w:space="0" w:color="auto"/>
          </w:divBdr>
        </w:div>
        <w:div w:id="1976639456">
          <w:marLeft w:val="480"/>
          <w:marRight w:val="0"/>
          <w:marTop w:val="0"/>
          <w:marBottom w:val="0"/>
          <w:divBdr>
            <w:top w:val="none" w:sz="0" w:space="0" w:color="auto"/>
            <w:left w:val="none" w:sz="0" w:space="0" w:color="auto"/>
            <w:bottom w:val="none" w:sz="0" w:space="0" w:color="auto"/>
            <w:right w:val="none" w:sz="0" w:space="0" w:color="auto"/>
          </w:divBdr>
        </w:div>
        <w:div w:id="1984767914">
          <w:marLeft w:val="480"/>
          <w:marRight w:val="0"/>
          <w:marTop w:val="0"/>
          <w:marBottom w:val="0"/>
          <w:divBdr>
            <w:top w:val="none" w:sz="0" w:space="0" w:color="auto"/>
            <w:left w:val="none" w:sz="0" w:space="0" w:color="auto"/>
            <w:bottom w:val="none" w:sz="0" w:space="0" w:color="auto"/>
            <w:right w:val="none" w:sz="0" w:space="0" w:color="auto"/>
          </w:divBdr>
        </w:div>
        <w:div w:id="2045791372">
          <w:marLeft w:val="480"/>
          <w:marRight w:val="0"/>
          <w:marTop w:val="0"/>
          <w:marBottom w:val="0"/>
          <w:divBdr>
            <w:top w:val="none" w:sz="0" w:space="0" w:color="auto"/>
            <w:left w:val="none" w:sz="0" w:space="0" w:color="auto"/>
            <w:bottom w:val="none" w:sz="0" w:space="0" w:color="auto"/>
            <w:right w:val="none" w:sz="0" w:space="0" w:color="auto"/>
          </w:divBdr>
        </w:div>
        <w:div w:id="2088768485">
          <w:marLeft w:val="480"/>
          <w:marRight w:val="0"/>
          <w:marTop w:val="0"/>
          <w:marBottom w:val="0"/>
          <w:divBdr>
            <w:top w:val="none" w:sz="0" w:space="0" w:color="auto"/>
            <w:left w:val="none" w:sz="0" w:space="0" w:color="auto"/>
            <w:bottom w:val="none" w:sz="0" w:space="0" w:color="auto"/>
            <w:right w:val="none" w:sz="0" w:space="0" w:color="auto"/>
          </w:divBdr>
        </w:div>
        <w:div w:id="2123572706">
          <w:marLeft w:val="480"/>
          <w:marRight w:val="0"/>
          <w:marTop w:val="0"/>
          <w:marBottom w:val="0"/>
          <w:divBdr>
            <w:top w:val="none" w:sz="0" w:space="0" w:color="auto"/>
            <w:left w:val="none" w:sz="0" w:space="0" w:color="auto"/>
            <w:bottom w:val="none" w:sz="0" w:space="0" w:color="auto"/>
            <w:right w:val="none" w:sz="0" w:space="0" w:color="auto"/>
          </w:divBdr>
        </w:div>
      </w:divsChild>
    </w:div>
    <w:div w:id="956109562">
      <w:bodyDiv w:val="1"/>
      <w:marLeft w:val="0"/>
      <w:marRight w:val="0"/>
      <w:marTop w:val="0"/>
      <w:marBottom w:val="0"/>
      <w:divBdr>
        <w:top w:val="none" w:sz="0" w:space="0" w:color="auto"/>
        <w:left w:val="none" w:sz="0" w:space="0" w:color="auto"/>
        <w:bottom w:val="none" w:sz="0" w:space="0" w:color="auto"/>
        <w:right w:val="none" w:sz="0" w:space="0" w:color="auto"/>
      </w:divBdr>
      <w:divsChild>
        <w:div w:id="4292083">
          <w:marLeft w:val="480"/>
          <w:marRight w:val="0"/>
          <w:marTop w:val="0"/>
          <w:marBottom w:val="0"/>
          <w:divBdr>
            <w:top w:val="none" w:sz="0" w:space="0" w:color="auto"/>
            <w:left w:val="none" w:sz="0" w:space="0" w:color="auto"/>
            <w:bottom w:val="none" w:sz="0" w:space="0" w:color="auto"/>
            <w:right w:val="none" w:sz="0" w:space="0" w:color="auto"/>
          </w:divBdr>
        </w:div>
        <w:div w:id="29890130">
          <w:marLeft w:val="480"/>
          <w:marRight w:val="0"/>
          <w:marTop w:val="0"/>
          <w:marBottom w:val="0"/>
          <w:divBdr>
            <w:top w:val="none" w:sz="0" w:space="0" w:color="auto"/>
            <w:left w:val="none" w:sz="0" w:space="0" w:color="auto"/>
            <w:bottom w:val="none" w:sz="0" w:space="0" w:color="auto"/>
            <w:right w:val="none" w:sz="0" w:space="0" w:color="auto"/>
          </w:divBdr>
        </w:div>
        <w:div w:id="190651111">
          <w:marLeft w:val="480"/>
          <w:marRight w:val="0"/>
          <w:marTop w:val="0"/>
          <w:marBottom w:val="0"/>
          <w:divBdr>
            <w:top w:val="none" w:sz="0" w:space="0" w:color="auto"/>
            <w:left w:val="none" w:sz="0" w:space="0" w:color="auto"/>
            <w:bottom w:val="none" w:sz="0" w:space="0" w:color="auto"/>
            <w:right w:val="none" w:sz="0" w:space="0" w:color="auto"/>
          </w:divBdr>
        </w:div>
        <w:div w:id="271715305">
          <w:marLeft w:val="480"/>
          <w:marRight w:val="0"/>
          <w:marTop w:val="0"/>
          <w:marBottom w:val="0"/>
          <w:divBdr>
            <w:top w:val="none" w:sz="0" w:space="0" w:color="auto"/>
            <w:left w:val="none" w:sz="0" w:space="0" w:color="auto"/>
            <w:bottom w:val="none" w:sz="0" w:space="0" w:color="auto"/>
            <w:right w:val="none" w:sz="0" w:space="0" w:color="auto"/>
          </w:divBdr>
        </w:div>
        <w:div w:id="296647372">
          <w:marLeft w:val="480"/>
          <w:marRight w:val="0"/>
          <w:marTop w:val="0"/>
          <w:marBottom w:val="0"/>
          <w:divBdr>
            <w:top w:val="none" w:sz="0" w:space="0" w:color="auto"/>
            <w:left w:val="none" w:sz="0" w:space="0" w:color="auto"/>
            <w:bottom w:val="none" w:sz="0" w:space="0" w:color="auto"/>
            <w:right w:val="none" w:sz="0" w:space="0" w:color="auto"/>
          </w:divBdr>
        </w:div>
        <w:div w:id="298537573">
          <w:marLeft w:val="480"/>
          <w:marRight w:val="0"/>
          <w:marTop w:val="0"/>
          <w:marBottom w:val="0"/>
          <w:divBdr>
            <w:top w:val="none" w:sz="0" w:space="0" w:color="auto"/>
            <w:left w:val="none" w:sz="0" w:space="0" w:color="auto"/>
            <w:bottom w:val="none" w:sz="0" w:space="0" w:color="auto"/>
            <w:right w:val="none" w:sz="0" w:space="0" w:color="auto"/>
          </w:divBdr>
        </w:div>
        <w:div w:id="387070061">
          <w:marLeft w:val="480"/>
          <w:marRight w:val="0"/>
          <w:marTop w:val="0"/>
          <w:marBottom w:val="0"/>
          <w:divBdr>
            <w:top w:val="none" w:sz="0" w:space="0" w:color="auto"/>
            <w:left w:val="none" w:sz="0" w:space="0" w:color="auto"/>
            <w:bottom w:val="none" w:sz="0" w:space="0" w:color="auto"/>
            <w:right w:val="none" w:sz="0" w:space="0" w:color="auto"/>
          </w:divBdr>
        </w:div>
        <w:div w:id="427315572">
          <w:marLeft w:val="480"/>
          <w:marRight w:val="0"/>
          <w:marTop w:val="0"/>
          <w:marBottom w:val="0"/>
          <w:divBdr>
            <w:top w:val="none" w:sz="0" w:space="0" w:color="auto"/>
            <w:left w:val="none" w:sz="0" w:space="0" w:color="auto"/>
            <w:bottom w:val="none" w:sz="0" w:space="0" w:color="auto"/>
            <w:right w:val="none" w:sz="0" w:space="0" w:color="auto"/>
          </w:divBdr>
        </w:div>
        <w:div w:id="430325202">
          <w:marLeft w:val="480"/>
          <w:marRight w:val="0"/>
          <w:marTop w:val="0"/>
          <w:marBottom w:val="0"/>
          <w:divBdr>
            <w:top w:val="none" w:sz="0" w:space="0" w:color="auto"/>
            <w:left w:val="none" w:sz="0" w:space="0" w:color="auto"/>
            <w:bottom w:val="none" w:sz="0" w:space="0" w:color="auto"/>
            <w:right w:val="none" w:sz="0" w:space="0" w:color="auto"/>
          </w:divBdr>
        </w:div>
        <w:div w:id="558589360">
          <w:marLeft w:val="480"/>
          <w:marRight w:val="0"/>
          <w:marTop w:val="0"/>
          <w:marBottom w:val="0"/>
          <w:divBdr>
            <w:top w:val="none" w:sz="0" w:space="0" w:color="auto"/>
            <w:left w:val="none" w:sz="0" w:space="0" w:color="auto"/>
            <w:bottom w:val="none" w:sz="0" w:space="0" w:color="auto"/>
            <w:right w:val="none" w:sz="0" w:space="0" w:color="auto"/>
          </w:divBdr>
        </w:div>
        <w:div w:id="578828088">
          <w:marLeft w:val="480"/>
          <w:marRight w:val="0"/>
          <w:marTop w:val="0"/>
          <w:marBottom w:val="0"/>
          <w:divBdr>
            <w:top w:val="none" w:sz="0" w:space="0" w:color="auto"/>
            <w:left w:val="none" w:sz="0" w:space="0" w:color="auto"/>
            <w:bottom w:val="none" w:sz="0" w:space="0" w:color="auto"/>
            <w:right w:val="none" w:sz="0" w:space="0" w:color="auto"/>
          </w:divBdr>
        </w:div>
        <w:div w:id="683938066">
          <w:marLeft w:val="480"/>
          <w:marRight w:val="0"/>
          <w:marTop w:val="0"/>
          <w:marBottom w:val="0"/>
          <w:divBdr>
            <w:top w:val="none" w:sz="0" w:space="0" w:color="auto"/>
            <w:left w:val="none" w:sz="0" w:space="0" w:color="auto"/>
            <w:bottom w:val="none" w:sz="0" w:space="0" w:color="auto"/>
            <w:right w:val="none" w:sz="0" w:space="0" w:color="auto"/>
          </w:divBdr>
        </w:div>
        <w:div w:id="691998169">
          <w:marLeft w:val="480"/>
          <w:marRight w:val="0"/>
          <w:marTop w:val="0"/>
          <w:marBottom w:val="0"/>
          <w:divBdr>
            <w:top w:val="none" w:sz="0" w:space="0" w:color="auto"/>
            <w:left w:val="none" w:sz="0" w:space="0" w:color="auto"/>
            <w:bottom w:val="none" w:sz="0" w:space="0" w:color="auto"/>
            <w:right w:val="none" w:sz="0" w:space="0" w:color="auto"/>
          </w:divBdr>
        </w:div>
        <w:div w:id="722219447">
          <w:marLeft w:val="480"/>
          <w:marRight w:val="0"/>
          <w:marTop w:val="0"/>
          <w:marBottom w:val="0"/>
          <w:divBdr>
            <w:top w:val="none" w:sz="0" w:space="0" w:color="auto"/>
            <w:left w:val="none" w:sz="0" w:space="0" w:color="auto"/>
            <w:bottom w:val="none" w:sz="0" w:space="0" w:color="auto"/>
            <w:right w:val="none" w:sz="0" w:space="0" w:color="auto"/>
          </w:divBdr>
        </w:div>
        <w:div w:id="733283040">
          <w:marLeft w:val="480"/>
          <w:marRight w:val="0"/>
          <w:marTop w:val="0"/>
          <w:marBottom w:val="0"/>
          <w:divBdr>
            <w:top w:val="none" w:sz="0" w:space="0" w:color="auto"/>
            <w:left w:val="none" w:sz="0" w:space="0" w:color="auto"/>
            <w:bottom w:val="none" w:sz="0" w:space="0" w:color="auto"/>
            <w:right w:val="none" w:sz="0" w:space="0" w:color="auto"/>
          </w:divBdr>
        </w:div>
        <w:div w:id="745147060">
          <w:marLeft w:val="480"/>
          <w:marRight w:val="0"/>
          <w:marTop w:val="0"/>
          <w:marBottom w:val="0"/>
          <w:divBdr>
            <w:top w:val="none" w:sz="0" w:space="0" w:color="auto"/>
            <w:left w:val="none" w:sz="0" w:space="0" w:color="auto"/>
            <w:bottom w:val="none" w:sz="0" w:space="0" w:color="auto"/>
            <w:right w:val="none" w:sz="0" w:space="0" w:color="auto"/>
          </w:divBdr>
        </w:div>
        <w:div w:id="760953415">
          <w:marLeft w:val="480"/>
          <w:marRight w:val="0"/>
          <w:marTop w:val="0"/>
          <w:marBottom w:val="0"/>
          <w:divBdr>
            <w:top w:val="none" w:sz="0" w:space="0" w:color="auto"/>
            <w:left w:val="none" w:sz="0" w:space="0" w:color="auto"/>
            <w:bottom w:val="none" w:sz="0" w:space="0" w:color="auto"/>
            <w:right w:val="none" w:sz="0" w:space="0" w:color="auto"/>
          </w:divBdr>
        </w:div>
        <w:div w:id="848786731">
          <w:marLeft w:val="480"/>
          <w:marRight w:val="0"/>
          <w:marTop w:val="0"/>
          <w:marBottom w:val="0"/>
          <w:divBdr>
            <w:top w:val="none" w:sz="0" w:space="0" w:color="auto"/>
            <w:left w:val="none" w:sz="0" w:space="0" w:color="auto"/>
            <w:bottom w:val="none" w:sz="0" w:space="0" w:color="auto"/>
            <w:right w:val="none" w:sz="0" w:space="0" w:color="auto"/>
          </w:divBdr>
        </w:div>
        <w:div w:id="880440997">
          <w:marLeft w:val="480"/>
          <w:marRight w:val="0"/>
          <w:marTop w:val="0"/>
          <w:marBottom w:val="0"/>
          <w:divBdr>
            <w:top w:val="none" w:sz="0" w:space="0" w:color="auto"/>
            <w:left w:val="none" w:sz="0" w:space="0" w:color="auto"/>
            <w:bottom w:val="none" w:sz="0" w:space="0" w:color="auto"/>
            <w:right w:val="none" w:sz="0" w:space="0" w:color="auto"/>
          </w:divBdr>
        </w:div>
        <w:div w:id="977689682">
          <w:marLeft w:val="480"/>
          <w:marRight w:val="0"/>
          <w:marTop w:val="0"/>
          <w:marBottom w:val="0"/>
          <w:divBdr>
            <w:top w:val="none" w:sz="0" w:space="0" w:color="auto"/>
            <w:left w:val="none" w:sz="0" w:space="0" w:color="auto"/>
            <w:bottom w:val="none" w:sz="0" w:space="0" w:color="auto"/>
            <w:right w:val="none" w:sz="0" w:space="0" w:color="auto"/>
          </w:divBdr>
        </w:div>
        <w:div w:id="1029255953">
          <w:marLeft w:val="480"/>
          <w:marRight w:val="0"/>
          <w:marTop w:val="0"/>
          <w:marBottom w:val="0"/>
          <w:divBdr>
            <w:top w:val="none" w:sz="0" w:space="0" w:color="auto"/>
            <w:left w:val="none" w:sz="0" w:space="0" w:color="auto"/>
            <w:bottom w:val="none" w:sz="0" w:space="0" w:color="auto"/>
            <w:right w:val="none" w:sz="0" w:space="0" w:color="auto"/>
          </w:divBdr>
        </w:div>
        <w:div w:id="1032726746">
          <w:marLeft w:val="480"/>
          <w:marRight w:val="0"/>
          <w:marTop w:val="0"/>
          <w:marBottom w:val="0"/>
          <w:divBdr>
            <w:top w:val="none" w:sz="0" w:space="0" w:color="auto"/>
            <w:left w:val="none" w:sz="0" w:space="0" w:color="auto"/>
            <w:bottom w:val="none" w:sz="0" w:space="0" w:color="auto"/>
            <w:right w:val="none" w:sz="0" w:space="0" w:color="auto"/>
          </w:divBdr>
        </w:div>
        <w:div w:id="1049450852">
          <w:marLeft w:val="480"/>
          <w:marRight w:val="0"/>
          <w:marTop w:val="0"/>
          <w:marBottom w:val="0"/>
          <w:divBdr>
            <w:top w:val="none" w:sz="0" w:space="0" w:color="auto"/>
            <w:left w:val="none" w:sz="0" w:space="0" w:color="auto"/>
            <w:bottom w:val="none" w:sz="0" w:space="0" w:color="auto"/>
            <w:right w:val="none" w:sz="0" w:space="0" w:color="auto"/>
          </w:divBdr>
        </w:div>
        <w:div w:id="1067613253">
          <w:marLeft w:val="480"/>
          <w:marRight w:val="0"/>
          <w:marTop w:val="0"/>
          <w:marBottom w:val="0"/>
          <w:divBdr>
            <w:top w:val="none" w:sz="0" w:space="0" w:color="auto"/>
            <w:left w:val="none" w:sz="0" w:space="0" w:color="auto"/>
            <w:bottom w:val="none" w:sz="0" w:space="0" w:color="auto"/>
            <w:right w:val="none" w:sz="0" w:space="0" w:color="auto"/>
          </w:divBdr>
        </w:div>
        <w:div w:id="1130051680">
          <w:marLeft w:val="480"/>
          <w:marRight w:val="0"/>
          <w:marTop w:val="0"/>
          <w:marBottom w:val="0"/>
          <w:divBdr>
            <w:top w:val="none" w:sz="0" w:space="0" w:color="auto"/>
            <w:left w:val="none" w:sz="0" w:space="0" w:color="auto"/>
            <w:bottom w:val="none" w:sz="0" w:space="0" w:color="auto"/>
            <w:right w:val="none" w:sz="0" w:space="0" w:color="auto"/>
          </w:divBdr>
        </w:div>
        <w:div w:id="1147404433">
          <w:marLeft w:val="480"/>
          <w:marRight w:val="0"/>
          <w:marTop w:val="0"/>
          <w:marBottom w:val="0"/>
          <w:divBdr>
            <w:top w:val="none" w:sz="0" w:space="0" w:color="auto"/>
            <w:left w:val="none" w:sz="0" w:space="0" w:color="auto"/>
            <w:bottom w:val="none" w:sz="0" w:space="0" w:color="auto"/>
            <w:right w:val="none" w:sz="0" w:space="0" w:color="auto"/>
          </w:divBdr>
        </w:div>
        <w:div w:id="1148013461">
          <w:marLeft w:val="480"/>
          <w:marRight w:val="0"/>
          <w:marTop w:val="0"/>
          <w:marBottom w:val="0"/>
          <w:divBdr>
            <w:top w:val="none" w:sz="0" w:space="0" w:color="auto"/>
            <w:left w:val="none" w:sz="0" w:space="0" w:color="auto"/>
            <w:bottom w:val="none" w:sz="0" w:space="0" w:color="auto"/>
            <w:right w:val="none" w:sz="0" w:space="0" w:color="auto"/>
          </w:divBdr>
        </w:div>
        <w:div w:id="1343125617">
          <w:marLeft w:val="480"/>
          <w:marRight w:val="0"/>
          <w:marTop w:val="0"/>
          <w:marBottom w:val="0"/>
          <w:divBdr>
            <w:top w:val="none" w:sz="0" w:space="0" w:color="auto"/>
            <w:left w:val="none" w:sz="0" w:space="0" w:color="auto"/>
            <w:bottom w:val="none" w:sz="0" w:space="0" w:color="auto"/>
            <w:right w:val="none" w:sz="0" w:space="0" w:color="auto"/>
          </w:divBdr>
        </w:div>
        <w:div w:id="1359311764">
          <w:marLeft w:val="480"/>
          <w:marRight w:val="0"/>
          <w:marTop w:val="0"/>
          <w:marBottom w:val="0"/>
          <w:divBdr>
            <w:top w:val="none" w:sz="0" w:space="0" w:color="auto"/>
            <w:left w:val="none" w:sz="0" w:space="0" w:color="auto"/>
            <w:bottom w:val="none" w:sz="0" w:space="0" w:color="auto"/>
            <w:right w:val="none" w:sz="0" w:space="0" w:color="auto"/>
          </w:divBdr>
        </w:div>
        <w:div w:id="1390421874">
          <w:marLeft w:val="480"/>
          <w:marRight w:val="0"/>
          <w:marTop w:val="0"/>
          <w:marBottom w:val="0"/>
          <w:divBdr>
            <w:top w:val="none" w:sz="0" w:space="0" w:color="auto"/>
            <w:left w:val="none" w:sz="0" w:space="0" w:color="auto"/>
            <w:bottom w:val="none" w:sz="0" w:space="0" w:color="auto"/>
            <w:right w:val="none" w:sz="0" w:space="0" w:color="auto"/>
          </w:divBdr>
        </w:div>
        <w:div w:id="1453555114">
          <w:marLeft w:val="480"/>
          <w:marRight w:val="0"/>
          <w:marTop w:val="0"/>
          <w:marBottom w:val="0"/>
          <w:divBdr>
            <w:top w:val="none" w:sz="0" w:space="0" w:color="auto"/>
            <w:left w:val="none" w:sz="0" w:space="0" w:color="auto"/>
            <w:bottom w:val="none" w:sz="0" w:space="0" w:color="auto"/>
            <w:right w:val="none" w:sz="0" w:space="0" w:color="auto"/>
          </w:divBdr>
        </w:div>
        <w:div w:id="1491404759">
          <w:marLeft w:val="480"/>
          <w:marRight w:val="0"/>
          <w:marTop w:val="0"/>
          <w:marBottom w:val="0"/>
          <w:divBdr>
            <w:top w:val="none" w:sz="0" w:space="0" w:color="auto"/>
            <w:left w:val="none" w:sz="0" w:space="0" w:color="auto"/>
            <w:bottom w:val="none" w:sz="0" w:space="0" w:color="auto"/>
            <w:right w:val="none" w:sz="0" w:space="0" w:color="auto"/>
          </w:divBdr>
        </w:div>
        <w:div w:id="1549488012">
          <w:marLeft w:val="480"/>
          <w:marRight w:val="0"/>
          <w:marTop w:val="0"/>
          <w:marBottom w:val="0"/>
          <w:divBdr>
            <w:top w:val="none" w:sz="0" w:space="0" w:color="auto"/>
            <w:left w:val="none" w:sz="0" w:space="0" w:color="auto"/>
            <w:bottom w:val="none" w:sz="0" w:space="0" w:color="auto"/>
            <w:right w:val="none" w:sz="0" w:space="0" w:color="auto"/>
          </w:divBdr>
        </w:div>
        <w:div w:id="1607232571">
          <w:marLeft w:val="480"/>
          <w:marRight w:val="0"/>
          <w:marTop w:val="0"/>
          <w:marBottom w:val="0"/>
          <w:divBdr>
            <w:top w:val="none" w:sz="0" w:space="0" w:color="auto"/>
            <w:left w:val="none" w:sz="0" w:space="0" w:color="auto"/>
            <w:bottom w:val="none" w:sz="0" w:space="0" w:color="auto"/>
            <w:right w:val="none" w:sz="0" w:space="0" w:color="auto"/>
          </w:divBdr>
        </w:div>
        <w:div w:id="1639531771">
          <w:marLeft w:val="480"/>
          <w:marRight w:val="0"/>
          <w:marTop w:val="0"/>
          <w:marBottom w:val="0"/>
          <w:divBdr>
            <w:top w:val="none" w:sz="0" w:space="0" w:color="auto"/>
            <w:left w:val="none" w:sz="0" w:space="0" w:color="auto"/>
            <w:bottom w:val="none" w:sz="0" w:space="0" w:color="auto"/>
            <w:right w:val="none" w:sz="0" w:space="0" w:color="auto"/>
          </w:divBdr>
        </w:div>
        <w:div w:id="1683505572">
          <w:marLeft w:val="480"/>
          <w:marRight w:val="0"/>
          <w:marTop w:val="0"/>
          <w:marBottom w:val="0"/>
          <w:divBdr>
            <w:top w:val="none" w:sz="0" w:space="0" w:color="auto"/>
            <w:left w:val="none" w:sz="0" w:space="0" w:color="auto"/>
            <w:bottom w:val="none" w:sz="0" w:space="0" w:color="auto"/>
            <w:right w:val="none" w:sz="0" w:space="0" w:color="auto"/>
          </w:divBdr>
        </w:div>
        <w:div w:id="1747341484">
          <w:marLeft w:val="480"/>
          <w:marRight w:val="0"/>
          <w:marTop w:val="0"/>
          <w:marBottom w:val="0"/>
          <w:divBdr>
            <w:top w:val="none" w:sz="0" w:space="0" w:color="auto"/>
            <w:left w:val="none" w:sz="0" w:space="0" w:color="auto"/>
            <w:bottom w:val="none" w:sz="0" w:space="0" w:color="auto"/>
            <w:right w:val="none" w:sz="0" w:space="0" w:color="auto"/>
          </w:divBdr>
        </w:div>
        <w:div w:id="1825314351">
          <w:marLeft w:val="480"/>
          <w:marRight w:val="0"/>
          <w:marTop w:val="0"/>
          <w:marBottom w:val="0"/>
          <w:divBdr>
            <w:top w:val="none" w:sz="0" w:space="0" w:color="auto"/>
            <w:left w:val="none" w:sz="0" w:space="0" w:color="auto"/>
            <w:bottom w:val="none" w:sz="0" w:space="0" w:color="auto"/>
            <w:right w:val="none" w:sz="0" w:space="0" w:color="auto"/>
          </w:divBdr>
        </w:div>
        <w:div w:id="1847357756">
          <w:marLeft w:val="480"/>
          <w:marRight w:val="0"/>
          <w:marTop w:val="0"/>
          <w:marBottom w:val="0"/>
          <w:divBdr>
            <w:top w:val="none" w:sz="0" w:space="0" w:color="auto"/>
            <w:left w:val="none" w:sz="0" w:space="0" w:color="auto"/>
            <w:bottom w:val="none" w:sz="0" w:space="0" w:color="auto"/>
            <w:right w:val="none" w:sz="0" w:space="0" w:color="auto"/>
          </w:divBdr>
        </w:div>
        <w:div w:id="1864586971">
          <w:marLeft w:val="480"/>
          <w:marRight w:val="0"/>
          <w:marTop w:val="0"/>
          <w:marBottom w:val="0"/>
          <w:divBdr>
            <w:top w:val="none" w:sz="0" w:space="0" w:color="auto"/>
            <w:left w:val="none" w:sz="0" w:space="0" w:color="auto"/>
            <w:bottom w:val="none" w:sz="0" w:space="0" w:color="auto"/>
            <w:right w:val="none" w:sz="0" w:space="0" w:color="auto"/>
          </w:divBdr>
        </w:div>
        <w:div w:id="1973972640">
          <w:marLeft w:val="480"/>
          <w:marRight w:val="0"/>
          <w:marTop w:val="0"/>
          <w:marBottom w:val="0"/>
          <w:divBdr>
            <w:top w:val="none" w:sz="0" w:space="0" w:color="auto"/>
            <w:left w:val="none" w:sz="0" w:space="0" w:color="auto"/>
            <w:bottom w:val="none" w:sz="0" w:space="0" w:color="auto"/>
            <w:right w:val="none" w:sz="0" w:space="0" w:color="auto"/>
          </w:divBdr>
        </w:div>
        <w:div w:id="1986666790">
          <w:marLeft w:val="480"/>
          <w:marRight w:val="0"/>
          <w:marTop w:val="0"/>
          <w:marBottom w:val="0"/>
          <w:divBdr>
            <w:top w:val="none" w:sz="0" w:space="0" w:color="auto"/>
            <w:left w:val="none" w:sz="0" w:space="0" w:color="auto"/>
            <w:bottom w:val="none" w:sz="0" w:space="0" w:color="auto"/>
            <w:right w:val="none" w:sz="0" w:space="0" w:color="auto"/>
          </w:divBdr>
        </w:div>
        <w:div w:id="1989283453">
          <w:marLeft w:val="480"/>
          <w:marRight w:val="0"/>
          <w:marTop w:val="0"/>
          <w:marBottom w:val="0"/>
          <w:divBdr>
            <w:top w:val="none" w:sz="0" w:space="0" w:color="auto"/>
            <w:left w:val="none" w:sz="0" w:space="0" w:color="auto"/>
            <w:bottom w:val="none" w:sz="0" w:space="0" w:color="auto"/>
            <w:right w:val="none" w:sz="0" w:space="0" w:color="auto"/>
          </w:divBdr>
        </w:div>
        <w:div w:id="2015840531">
          <w:marLeft w:val="480"/>
          <w:marRight w:val="0"/>
          <w:marTop w:val="0"/>
          <w:marBottom w:val="0"/>
          <w:divBdr>
            <w:top w:val="none" w:sz="0" w:space="0" w:color="auto"/>
            <w:left w:val="none" w:sz="0" w:space="0" w:color="auto"/>
            <w:bottom w:val="none" w:sz="0" w:space="0" w:color="auto"/>
            <w:right w:val="none" w:sz="0" w:space="0" w:color="auto"/>
          </w:divBdr>
        </w:div>
        <w:div w:id="2121993819">
          <w:marLeft w:val="480"/>
          <w:marRight w:val="0"/>
          <w:marTop w:val="0"/>
          <w:marBottom w:val="0"/>
          <w:divBdr>
            <w:top w:val="none" w:sz="0" w:space="0" w:color="auto"/>
            <w:left w:val="none" w:sz="0" w:space="0" w:color="auto"/>
            <w:bottom w:val="none" w:sz="0" w:space="0" w:color="auto"/>
            <w:right w:val="none" w:sz="0" w:space="0" w:color="auto"/>
          </w:divBdr>
        </w:div>
      </w:divsChild>
    </w:div>
    <w:div w:id="992107071">
      <w:bodyDiv w:val="1"/>
      <w:marLeft w:val="0"/>
      <w:marRight w:val="0"/>
      <w:marTop w:val="0"/>
      <w:marBottom w:val="0"/>
      <w:divBdr>
        <w:top w:val="none" w:sz="0" w:space="0" w:color="auto"/>
        <w:left w:val="none" w:sz="0" w:space="0" w:color="auto"/>
        <w:bottom w:val="none" w:sz="0" w:space="0" w:color="auto"/>
        <w:right w:val="none" w:sz="0" w:space="0" w:color="auto"/>
      </w:divBdr>
      <w:divsChild>
        <w:div w:id="24721230">
          <w:marLeft w:val="480"/>
          <w:marRight w:val="0"/>
          <w:marTop w:val="0"/>
          <w:marBottom w:val="0"/>
          <w:divBdr>
            <w:top w:val="none" w:sz="0" w:space="0" w:color="auto"/>
            <w:left w:val="none" w:sz="0" w:space="0" w:color="auto"/>
            <w:bottom w:val="none" w:sz="0" w:space="0" w:color="auto"/>
            <w:right w:val="none" w:sz="0" w:space="0" w:color="auto"/>
          </w:divBdr>
        </w:div>
        <w:div w:id="52388445">
          <w:marLeft w:val="480"/>
          <w:marRight w:val="0"/>
          <w:marTop w:val="0"/>
          <w:marBottom w:val="0"/>
          <w:divBdr>
            <w:top w:val="none" w:sz="0" w:space="0" w:color="auto"/>
            <w:left w:val="none" w:sz="0" w:space="0" w:color="auto"/>
            <w:bottom w:val="none" w:sz="0" w:space="0" w:color="auto"/>
            <w:right w:val="none" w:sz="0" w:space="0" w:color="auto"/>
          </w:divBdr>
        </w:div>
        <w:div w:id="76947016">
          <w:marLeft w:val="480"/>
          <w:marRight w:val="0"/>
          <w:marTop w:val="0"/>
          <w:marBottom w:val="0"/>
          <w:divBdr>
            <w:top w:val="none" w:sz="0" w:space="0" w:color="auto"/>
            <w:left w:val="none" w:sz="0" w:space="0" w:color="auto"/>
            <w:bottom w:val="none" w:sz="0" w:space="0" w:color="auto"/>
            <w:right w:val="none" w:sz="0" w:space="0" w:color="auto"/>
          </w:divBdr>
        </w:div>
        <w:div w:id="186648836">
          <w:marLeft w:val="480"/>
          <w:marRight w:val="0"/>
          <w:marTop w:val="0"/>
          <w:marBottom w:val="0"/>
          <w:divBdr>
            <w:top w:val="none" w:sz="0" w:space="0" w:color="auto"/>
            <w:left w:val="none" w:sz="0" w:space="0" w:color="auto"/>
            <w:bottom w:val="none" w:sz="0" w:space="0" w:color="auto"/>
            <w:right w:val="none" w:sz="0" w:space="0" w:color="auto"/>
          </w:divBdr>
        </w:div>
        <w:div w:id="204753164">
          <w:marLeft w:val="480"/>
          <w:marRight w:val="0"/>
          <w:marTop w:val="0"/>
          <w:marBottom w:val="0"/>
          <w:divBdr>
            <w:top w:val="none" w:sz="0" w:space="0" w:color="auto"/>
            <w:left w:val="none" w:sz="0" w:space="0" w:color="auto"/>
            <w:bottom w:val="none" w:sz="0" w:space="0" w:color="auto"/>
            <w:right w:val="none" w:sz="0" w:space="0" w:color="auto"/>
          </w:divBdr>
        </w:div>
        <w:div w:id="226965287">
          <w:marLeft w:val="480"/>
          <w:marRight w:val="0"/>
          <w:marTop w:val="0"/>
          <w:marBottom w:val="0"/>
          <w:divBdr>
            <w:top w:val="none" w:sz="0" w:space="0" w:color="auto"/>
            <w:left w:val="none" w:sz="0" w:space="0" w:color="auto"/>
            <w:bottom w:val="none" w:sz="0" w:space="0" w:color="auto"/>
            <w:right w:val="none" w:sz="0" w:space="0" w:color="auto"/>
          </w:divBdr>
        </w:div>
        <w:div w:id="290212422">
          <w:marLeft w:val="480"/>
          <w:marRight w:val="0"/>
          <w:marTop w:val="0"/>
          <w:marBottom w:val="0"/>
          <w:divBdr>
            <w:top w:val="none" w:sz="0" w:space="0" w:color="auto"/>
            <w:left w:val="none" w:sz="0" w:space="0" w:color="auto"/>
            <w:bottom w:val="none" w:sz="0" w:space="0" w:color="auto"/>
            <w:right w:val="none" w:sz="0" w:space="0" w:color="auto"/>
          </w:divBdr>
        </w:div>
        <w:div w:id="319968405">
          <w:marLeft w:val="480"/>
          <w:marRight w:val="0"/>
          <w:marTop w:val="0"/>
          <w:marBottom w:val="0"/>
          <w:divBdr>
            <w:top w:val="none" w:sz="0" w:space="0" w:color="auto"/>
            <w:left w:val="none" w:sz="0" w:space="0" w:color="auto"/>
            <w:bottom w:val="none" w:sz="0" w:space="0" w:color="auto"/>
            <w:right w:val="none" w:sz="0" w:space="0" w:color="auto"/>
          </w:divBdr>
        </w:div>
        <w:div w:id="331296203">
          <w:marLeft w:val="480"/>
          <w:marRight w:val="0"/>
          <w:marTop w:val="0"/>
          <w:marBottom w:val="0"/>
          <w:divBdr>
            <w:top w:val="none" w:sz="0" w:space="0" w:color="auto"/>
            <w:left w:val="none" w:sz="0" w:space="0" w:color="auto"/>
            <w:bottom w:val="none" w:sz="0" w:space="0" w:color="auto"/>
            <w:right w:val="none" w:sz="0" w:space="0" w:color="auto"/>
          </w:divBdr>
        </w:div>
        <w:div w:id="333150774">
          <w:marLeft w:val="480"/>
          <w:marRight w:val="0"/>
          <w:marTop w:val="0"/>
          <w:marBottom w:val="0"/>
          <w:divBdr>
            <w:top w:val="none" w:sz="0" w:space="0" w:color="auto"/>
            <w:left w:val="none" w:sz="0" w:space="0" w:color="auto"/>
            <w:bottom w:val="none" w:sz="0" w:space="0" w:color="auto"/>
            <w:right w:val="none" w:sz="0" w:space="0" w:color="auto"/>
          </w:divBdr>
        </w:div>
        <w:div w:id="350840681">
          <w:marLeft w:val="480"/>
          <w:marRight w:val="0"/>
          <w:marTop w:val="0"/>
          <w:marBottom w:val="0"/>
          <w:divBdr>
            <w:top w:val="none" w:sz="0" w:space="0" w:color="auto"/>
            <w:left w:val="none" w:sz="0" w:space="0" w:color="auto"/>
            <w:bottom w:val="none" w:sz="0" w:space="0" w:color="auto"/>
            <w:right w:val="none" w:sz="0" w:space="0" w:color="auto"/>
          </w:divBdr>
        </w:div>
        <w:div w:id="357506235">
          <w:marLeft w:val="480"/>
          <w:marRight w:val="0"/>
          <w:marTop w:val="0"/>
          <w:marBottom w:val="0"/>
          <w:divBdr>
            <w:top w:val="none" w:sz="0" w:space="0" w:color="auto"/>
            <w:left w:val="none" w:sz="0" w:space="0" w:color="auto"/>
            <w:bottom w:val="none" w:sz="0" w:space="0" w:color="auto"/>
            <w:right w:val="none" w:sz="0" w:space="0" w:color="auto"/>
          </w:divBdr>
        </w:div>
        <w:div w:id="376123010">
          <w:marLeft w:val="480"/>
          <w:marRight w:val="0"/>
          <w:marTop w:val="0"/>
          <w:marBottom w:val="0"/>
          <w:divBdr>
            <w:top w:val="none" w:sz="0" w:space="0" w:color="auto"/>
            <w:left w:val="none" w:sz="0" w:space="0" w:color="auto"/>
            <w:bottom w:val="none" w:sz="0" w:space="0" w:color="auto"/>
            <w:right w:val="none" w:sz="0" w:space="0" w:color="auto"/>
          </w:divBdr>
        </w:div>
        <w:div w:id="415325640">
          <w:marLeft w:val="480"/>
          <w:marRight w:val="0"/>
          <w:marTop w:val="0"/>
          <w:marBottom w:val="0"/>
          <w:divBdr>
            <w:top w:val="none" w:sz="0" w:space="0" w:color="auto"/>
            <w:left w:val="none" w:sz="0" w:space="0" w:color="auto"/>
            <w:bottom w:val="none" w:sz="0" w:space="0" w:color="auto"/>
            <w:right w:val="none" w:sz="0" w:space="0" w:color="auto"/>
          </w:divBdr>
        </w:div>
        <w:div w:id="418528585">
          <w:marLeft w:val="480"/>
          <w:marRight w:val="0"/>
          <w:marTop w:val="0"/>
          <w:marBottom w:val="0"/>
          <w:divBdr>
            <w:top w:val="none" w:sz="0" w:space="0" w:color="auto"/>
            <w:left w:val="none" w:sz="0" w:space="0" w:color="auto"/>
            <w:bottom w:val="none" w:sz="0" w:space="0" w:color="auto"/>
            <w:right w:val="none" w:sz="0" w:space="0" w:color="auto"/>
          </w:divBdr>
        </w:div>
        <w:div w:id="420689173">
          <w:marLeft w:val="480"/>
          <w:marRight w:val="0"/>
          <w:marTop w:val="0"/>
          <w:marBottom w:val="0"/>
          <w:divBdr>
            <w:top w:val="none" w:sz="0" w:space="0" w:color="auto"/>
            <w:left w:val="none" w:sz="0" w:space="0" w:color="auto"/>
            <w:bottom w:val="none" w:sz="0" w:space="0" w:color="auto"/>
            <w:right w:val="none" w:sz="0" w:space="0" w:color="auto"/>
          </w:divBdr>
        </w:div>
        <w:div w:id="521631908">
          <w:marLeft w:val="480"/>
          <w:marRight w:val="0"/>
          <w:marTop w:val="0"/>
          <w:marBottom w:val="0"/>
          <w:divBdr>
            <w:top w:val="none" w:sz="0" w:space="0" w:color="auto"/>
            <w:left w:val="none" w:sz="0" w:space="0" w:color="auto"/>
            <w:bottom w:val="none" w:sz="0" w:space="0" w:color="auto"/>
            <w:right w:val="none" w:sz="0" w:space="0" w:color="auto"/>
          </w:divBdr>
        </w:div>
        <w:div w:id="526723925">
          <w:marLeft w:val="480"/>
          <w:marRight w:val="0"/>
          <w:marTop w:val="0"/>
          <w:marBottom w:val="0"/>
          <w:divBdr>
            <w:top w:val="none" w:sz="0" w:space="0" w:color="auto"/>
            <w:left w:val="none" w:sz="0" w:space="0" w:color="auto"/>
            <w:bottom w:val="none" w:sz="0" w:space="0" w:color="auto"/>
            <w:right w:val="none" w:sz="0" w:space="0" w:color="auto"/>
          </w:divBdr>
        </w:div>
        <w:div w:id="527136095">
          <w:marLeft w:val="480"/>
          <w:marRight w:val="0"/>
          <w:marTop w:val="0"/>
          <w:marBottom w:val="0"/>
          <w:divBdr>
            <w:top w:val="none" w:sz="0" w:space="0" w:color="auto"/>
            <w:left w:val="none" w:sz="0" w:space="0" w:color="auto"/>
            <w:bottom w:val="none" w:sz="0" w:space="0" w:color="auto"/>
            <w:right w:val="none" w:sz="0" w:space="0" w:color="auto"/>
          </w:divBdr>
        </w:div>
        <w:div w:id="658191007">
          <w:marLeft w:val="480"/>
          <w:marRight w:val="0"/>
          <w:marTop w:val="0"/>
          <w:marBottom w:val="0"/>
          <w:divBdr>
            <w:top w:val="none" w:sz="0" w:space="0" w:color="auto"/>
            <w:left w:val="none" w:sz="0" w:space="0" w:color="auto"/>
            <w:bottom w:val="none" w:sz="0" w:space="0" w:color="auto"/>
            <w:right w:val="none" w:sz="0" w:space="0" w:color="auto"/>
          </w:divBdr>
        </w:div>
        <w:div w:id="709110421">
          <w:marLeft w:val="480"/>
          <w:marRight w:val="0"/>
          <w:marTop w:val="0"/>
          <w:marBottom w:val="0"/>
          <w:divBdr>
            <w:top w:val="none" w:sz="0" w:space="0" w:color="auto"/>
            <w:left w:val="none" w:sz="0" w:space="0" w:color="auto"/>
            <w:bottom w:val="none" w:sz="0" w:space="0" w:color="auto"/>
            <w:right w:val="none" w:sz="0" w:space="0" w:color="auto"/>
          </w:divBdr>
        </w:div>
        <w:div w:id="726954730">
          <w:marLeft w:val="480"/>
          <w:marRight w:val="0"/>
          <w:marTop w:val="0"/>
          <w:marBottom w:val="0"/>
          <w:divBdr>
            <w:top w:val="none" w:sz="0" w:space="0" w:color="auto"/>
            <w:left w:val="none" w:sz="0" w:space="0" w:color="auto"/>
            <w:bottom w:val="none" w:sz="0" w:space="0" w:color="auto"/>
            <w:right w:val="none" w:sz="0" w:space="0" w:color="auto"/>
          </w:divBdr>
        </w:div>
        <w:div w:id="972520152">
          <w:marLeft w:val="480"/>
          <w:marRight w:val="0"/>
          <w:marTop w:val="0"/>
          <w:marBottom w:val="0"/>
          <w:divBdr>
            <w:top w:val="none" w:sz="0" w:space="0" w:color="auto"/>
            <w:left w:val="none" w:sz="0" w:space="0" w:color="auto"/>
            <w:bottom w:val="none" w:sz="0" w:space="0" w:color="auto"/>
            <w:right w:val="none" w:sz="0" w:space="0" w:color="auto"/>
          </w:divBdr>
        </w:div>
        <w:div w:id="982081332">
          <w:marLeft w:val="480"/>
          <w:marRight w:val="0"/>
          <w:marTop w:val="0"/>
          <w:marBottom w:val="0"/>
          <w:divBdr>
            <w:top w:val="none" w:sz="0" w:space="0" w:color="auto"/>
            <w:left w:val="none" w:sz="0" w:space="0" w:color="auto"/>
            <w:bottom w:val="none" w:sz="0" w:space="0" w:color="auto"/>
            <w:right w:val="none" w:sz="0" w:space="0" w:color="auto"/>
          </w:divBdr>
        </w:div>
        <w:div w:id="1050493027">
          <w:marLeft w:val="480"/>
          <w:marRight w:val="0"/>
          <w:marTop w:val="0"/>
          <w:marBottom w:val="0"/>
          <w:divBdr>
            <w:top w:val="none" w:sz="0" w:space="0" w:color="auto"/>
            <w:left w:val="none" w:sz="0" w:space="0" w:color="auto"/>
            <w:bottom w:val="none" w:sz="0" w:space="0" w:color="auto"/>
            <w:right w:val="none" w:sz="0" w:space="0" w:color="auto"/>
          </w:divBdr>
        </w:div>
        <w:div w:id="1061320896">
          <w:marLeft w:val="480"/>
          <w:marRight w:val="0"/>
          <w:marTop w:val="0"/>
          <w:marBottom w:val="0"/>
          <w:divBdr>
            <w:top w:val="none" w:sz="0" w:space="0" w:color="auto"/>
            <w:left w:val="none" w:sz="0" w:space="0" w:color="auto"/>
            <w:bottom w:val="none" w:sz="0" w:space="0" w:color="auto"/>
            <w:right w:val="none" w:sz="0" w:space="0" w:color="auto"/>
          </w:divBdr>
        </w:div>
        <w:div w:id="1077633831">
          <w:marLeft w:val="480"/>
          <w:marRight w:val="0"/>
          <w:marTop w:val="0"/>
          <w:marBottom w:val="0"/>
          <w:divBdr>
            <w:top w:val="none" w:sz="0" w:space="0" w:color="auto"/>
            <w:left w:val="none" w:sz="0" w:space="0" w:color="auto"/>
            <w:bottom w:val="none" w:sz="0" w:space="0" w:color="auto"/>
            <w:right w:val="none" w:sz="0" w:space="0" w:color="auto"/>
          </w:divBdr>
        </w:div>
        <w:div w:id="1128280090">
          <w:marLeft w:val="480"/>
          <w:marRight w:val="0"/>
          <w:marTop w:val="0"/>
          <w:marBottom w:val="0"/>
          <w:divBdr>
            <w:top w:val="none" w:sz="0" w:space="0" w:color="auto"/>
            <w:left w:val="none" w:sz="0" w:space="0" w:color="auto"/>
            <w:bottom w:val="none" w:sz="0" w:space="0" w:color="auto"/>
            <w:right w:val="none" w:sz="0" w:space="0" w:color="auto"/>
          </w:divBdr>
        </w:div>
        <w:div w:id="1159662307">
          <w:marLeft w:val="480"/>
          <w:marRight w:val="0"/>
          <w:marTop w:val="0"/>
          <w:marBottom w:val="0"/>
          <w:divBdr>
            <w:top w:val="none" w:sz="0" w:space="0" w:color="auto"/>
            <w:left w:val="none" w:sz="0" w:space="0" w:color="auto"/>
            <w:bottom w:val="none" w:sz="0" w:space="0" w:color="auto"/>
            <w:right w:val="none" w:sz="0" w:space="0" w:color="auto"/>
          </w:divBdr>
        </w:div>
        <w:div w:id="1165784810">
          <w:marLeft w:val="480"/>
          <w:marRight w:val="0"/>
          <w:marTop w:val="0"/>
          <w:marBottom w:val="0"/>
          <w:divBdr>
            <w:top w:val="none" w:sz="0" w:space="0" w:color="auto"/>
            <w:left w:val="none" w:sz="0" w:space="0" w:color="auto"/>
            <w:bottom w:val="none" w:sz="0" w:space="0" w:color="auto"/>
            <w:right w:val="none" w:sz="0" w:space="0" w:color="auto"/>
          </w:divBdr>
        </w:div>
        <w:div w:id="1190878240">
          <w:marLeft w:val="480"/>
          <w:marRight w:val="0"/>
          <w:marTop w:val="0"/>
          <w:marBottom w:val="0"/>
          <w:divBdr>
            <w:top w:val="none" w:sz="0" w:space="0" w:color="auto"/>
            <w:left w:val="none" w:sz="0" w:space="0" w:color="auto"/>
            <w:bottom w:val="none" w:sz="0" w:space="0" w:color="auto"/>
            <w:right w:val="none" w:sz="0" w:space="0" w:color="auto"/>
          </w:divBdr>
        </w:div>
        <w:div w:id="1193229843">
          <w:marLeft w:val="480"/>
          <w:marRight w:val="0"/>
          <w:marTop w:val="0"/>
          <w:marBottom w:val="0"/>
          <w:divBdr>
            <w:top w:val="none" w:sz="0" w:space="0" w:color="auto"/>
            <w:left w:val="none" w:sz="0" w:space="0" w:color="auto"/>
            <w:bottom w:val="none" w:sz="0" w:space="0" w:color="auto"/>
            <w:right w:val="none" w:sz="0" w:space="0" w:color="auto"/>
          </w:divBdr>
        </w:div>
        <w:div w:id="1264613758">
          <w:marLeft w:val="480"/>
          <w:marRight w:val="0"/>
          <w:marTop w:val="0"/>
          <w:marBottom w:val="0"/>
          <w:divBdr>
            <w:top w:val="none" w:sz="0" w:space="0" w:color="auto"/>
            <w:left w:val="none" w:sz="0" w:space="0" w:color="auto"/>
            <w:bottom w:val="none" w:sz="0" w:space="0" w:color="auto"/>
            <w:right w:val="none" w:sz="0" w:space="0" w:color="auto"/>
          </w:divBdr>
        </w:div>
        <w:div w:id="1337805686">
          <w:marLeft w:val="480"/>
          <w:marRight w:val="0"/>
          <w:marTop w:val="0"/>
          <w:marBottom w:val="0"/>
          <w:divBdr>
            <w:top w:val="none" w:sz="0" w:space="0" w:color="auto"/>
            <w:left w:val="none" w:sz="0" w:space="0" w:color="auto"/>
            <w:bottom w:val="none" w:sz="0" w:space="0" w:color="auto"/>
            <w:right w:val="none" w:sz="0" w:space="0" w:color="auto"/>
          </w:divBdr>
        </w:div>
        <w:div w:id="1345014753">
          <w:marLeft w:val="480"/>
          <w:marRight w:val="0"/>
          <w:marTop w:val="0"/>
          <w:marBottom w:val="0"/>
          <w:divBdr>
            <w:top w:val="none" w:sz="0" w:space="0" w:color="auto"/>
            <w:left w:val="none" w:sz="0" w:space="0" w:color="auto"/>
            <w:bottom w:val="none" w:sz="0" w:space="0" w:color="auto"/>
            <w:right w:val="none" w:sz="0" w:space="0" w:color="auto"/>
          </w:divBdr>
        </w:div>
        <w:div w:id="1427577442">
          <w:marLeft w:val="480"/>
          <w:marRight w:val="0"/>
          <w:marTop w:val="0"/>
          <w:marBottom w:val="0"/>
          <w:divBdr>
            <w:top w:val="none" w:sz="0" w:space="0" w:color="auto"/>
            <w:left w:val="none" w:sz="0" w:space="0" w:color="auto"/>
            <w:bottom w:val="none" w:sz="0" w:space="0" w:color="auto"/>
            <w:right w:val="none" w:sz="0" w:space="0" w:color="auto"/>
          </w:divBdr>
        </w:div>
        <w:div w:id="1448619101">
          <w:marLeft w:val="480"/>
          <w:marRight w:val="0"/>
          <w:marTop w:val="0"/>
          <w:marBottom w:val="0"/>
          <w:divBdr>
            <w:top w:val="none" w:sz="0" w:space="0" w:color="auto"/>
            <w:left w:val="none" w:sz="0" w:space="0" w:color="auto"/>
            <w:bottom w:val="none" w:sz="0" w:space="0" w:color="auto"/>
            <w:right w:val="none" w:sz="0" w:space="0" w:color="auto"/>
          </w:divBdr>
        </w:div>
        <w:div w:id="1460027539">
          <w:marLeft w:val="480"/>
          <w:marRight w:val="0"/>
          <w:marTop w:val="0"/>
          <w:marBottom w:val="0"/>
          <w:divBdr>
            <w:top w:val="none" w:sz="0" w:space="0" w:color="auto"/>
            <w:left w:val="none" w:sz="0" w:space="0" w:color="auto"/>
            <w:bottom w:val="none" w:sz="0" w:space="0" w:color="auto"/>
            <w:right w:val="none" w:sz="0" w:space="0" w:color="auto"/>
          </w:divBdr>
        </w:div>
        <w:div w:id="1584679966">
          <w:marLeft w:val="480"/>
          <w:marRight w:val="0"/>
          <w:marTop w:val="0"/>
          <w:marBottom w:val="0"/>
          <w:divBdr>
            <w:top w:val="none" w:sz="0" w:space="0" w:color="auto"/>
            <w:left w:val="none" w:sz="0" w:space="0" w:color="auto"/>
            <w:bottom w:val="none" w:sz="0" w:space="0" w:color="auto"/>
            <w:right w:val="none" w:sz="0" w:space="0" w:color="auto"/>
          </w:divBdr>
        </w:div>
        <w:div w:id="1741638378">
          <w:marLeft w:val="480"/>
          <w:marRight w:val="0"/>
          <w:marTop w:val="0"/>
          <w:marBottom w:val="0"/>
          <w:divBdr>
            <w:top w:val="none" w:sz="0" w:space="0" w:color="auto"/>
            <w:left w:val="none" w:sz="0" w:space="0" w:color="auto"/>
            <w:bottom w:val="none" w:sz="0" w:space="0" w:color="auto"/>
            <w:right w:val="none" w:sz="0" w:space="0" w:color="auto"/>
          </w:divBdr>
        </w:div>
        <w:div w:id="1879467023">
          <w:marLeft w:val="480"/>
          <w:marRight w:val="0"/>
          <w:marTop w:val="0"/>
          <w:marBottom w:val="0"/>
          <w:divBdr>
            <w:top w:val="none" w:sz="0" w:space="0" w:color="auto"/>
            <w:left w:val="none" w:sz="0" w:space="0" w:color="auto"/>
            <w:bottom w:val="none" w:sz="0" w:space="0" w:color="auto"/>
            <w:right w:val="none" w:sz="0" w:space="0" w:color="auto"/>
          </w:divBdr>
        </w:div>
        <w:div w:id="1925798520">
          <w:marLeft w:val="480"/>
          <w:marRight w:val="0"/>
          <w:marTop w:val="0"/>
          <w:marBottom w:val="0"/>
          <w:divBdr>
            <w:top w:val="none" w:sz="0" w:space="0" w:color="auto"/>
            <w:left w:val="none" w:sz="0" w:space="0" w:color="auto"/>
            <w:bottom w:val="none" w:sz="0" w:space="0" w:color="auto"/>
            <w:right w:val="none" w:sz="0" w:space="0" w:color="auto"/>
          </w:divBdr>
        </w:div>
        <w:div w:id="1929195057">
          <w:marLeft w:val="480"/>
          <w:marRight w:val="0"/>
          <w:marTop w:val="0"/>
          <w:marBottom w:val="0"/>
          <w:divBdr>
            <w:top w:val="none" w:sz="0" w:space="0" w:color="auto"/>
            <w:left w:val="none" w:sz="0" w:space="0" w:color="auto"/>
            <w:bottom w:val="none" w:sz="0" w:space="0" w:color="auto"/>
            <w:right w:val="none" w:sz="0" w:space="0" w:color="auto"/>
          </w:divBdr>
        </w:div>
        <w:div w:id="1942644395">
          <w:marLeft w:val="480"/>
          <w:marRight w:val="0"/>
          <w:marTop w:val="0"/>
          <w:marBottom w:val="0"/>
          <w:divBdr>
            <w:top w:val="none" w:sz="0" w:space="0" w:color="auto"/>
            <w:left w:val="none" w:sz="0" w:space="0" w:color="auto"/>
            <w:bottom w:val="none" w:sz="0" w:space="0" w:color="auto"/>
            <w:right w:val="none" w:sz="0" w:space="0" w:color="auto"/>
          </w:divBdr>
        </w:div>
        <w:div w:id="1992978222">
          <w:marLeft w:val="480"/>
          <w:marRight w:val="0"/>
          <w:marTop w:val="0"/>
          <w:marBottom w:val="0"/>
          <w:divBdr>
            <w:top w:val="none" w:sz="0" w:space="0" w:color="auto"/>
            <w:left w:val="none" w:sz="0" w:space="0" w:color="auto"/>
            <w:bottom w:val="none" w:sz="0" w:space="0" w:color="auto"/>
            <w:right w:val="none" w:sz="0" w:space="0" w:color="auto"/>
          </w:divBdr>
        </w:div>
        <w:div w:id="2095009970">
          <w:marLeft w:val="480"/>
          <w:marRight w:val="0"/>
          <w:marTop w:val="0"/>
          <w:marBottom w:val="0"/>
          <w:divBdr>
            <w:top w:val="none" w:sz="0" w:space="0" w:color="auto"/>
            <w:left w:val="none" w:sz="0" w:space="0" w:color="auto"/>
            <w:bottom w:val="none" w:sz="0" w:space="0" w:color="auto"/>
            <w:right w:val="none" w:sz="0" w:space="0" w:color="auto"/>
          </w:divBdr>
        </w:div>
      </w:divsChild>
    </w:div>
    <w:div w:id="1044327647">
      <w:bodyDiv w:val="1"/>
      <w:marLeft w:val="0"/>
      <w:marRight w:val="0"/>
      <w:marTop w:val="0"/>
      <w:marBottom w:val="0"/>
      <w:divBdr>
        <w:top w:val="none" w:sz="0" w:space="0" w:color="auto"/>
        <w:left w:val="none" w:sz="0" w:space="0" w:color="auto"/>
        <w:bottom w:val="none" w:sz="0" w:space="0" w:color="auto"/>
        <w:right w:val="none" w:sz="0" w:space="0" w:color="auto"/>
      </w:divBdr>
      <w:divsChild>
        <w:div w:id="26151612">
          <w:marLeft w:val="480"/>
          <w:marRight w:val="0"/>
          <w:marTop w:val="0"/>
          <w:marBottom w:val="0"/>
          <w:divBdr>
            <w:top w:val="none" w:sz="0" w:space="0" w:color="auto"/>
            <w:left w:val="none" w:sz="0" w:space="0" w:color="auto"/>
            <w:bottom w:val="none" w:sz="0" w:space="0" w:color="auto"/>
            <w:right w:val="none" w:sz="0" w:space="0" w:color="auto"/>
          </w:divBdr>
        </w:div>
        <w:div w:id="40836433">
          <w:marLeft w:val="480"/>
          <w:marRight w:val="0"/>
          <w:marTop w:val="0"/>
          <w:marBottom w:val="0"/>
          <w:divBdr>
            <w:top w:val="none" w:sz="0" w:space="0" w:color="auto"/>
            <w:left w:val="none" w:sz="0" w:space="0" w:color="auto"/>
            <w:bottom w:val="none" w:sz="0" w:space="0" w:color="auto"/>
            <w:right w:val="none" w:sz="0" w:space="0" w:color="auto"/>
          </w:divBdr>
        </w:div>
        <w:div w:id="64298773">
          <w:marLeft w:val="480"/>
          <w:marRight w:val="0"/>
          <w:marTop w:val="0"/>
          <w:marBottom w:val="0"/>
          <w:divBdr>
            <w:top w:val="none" w:sz="0" w:space="0" w:color="auto"/>
            <w:left w:val="none" w:sz="0" w:space="0" w:color="auto"/>
            <w:bottom w:val="none" w:sz="0" w:space="0" w:color="auto"/>
            <w:right w:val="none" w:sz="0" w:space="0" w:color="auto"/>
          </w:divBdr>
        </w:div>
        <w:div w:id="73362580">
          <w:marLeft w:val="480"/>
          <w:marRight w:val="0"/>
          <w:marTop w:val="0"/>
          <w:marBottom w:val="0"/>
          <w:divBdr>
            <w:top w:val="none" w:sz="0" w:space="0" w:color="auto"/>
            <w:left w:val="none" w:sz="0" w:space="0" w:color="auto"/>
            <w:bottom w:val="none" w:sz="0" w:space="0" w:color="auto"/>
            <w:right w:val="none" w:sz="0" w:space="0" w:color="auto"/>
          </w:divBdr>
        </w:div>
        <w:div w:id="74086852">
          <w:marLeft w:val="480"/>
          <w:marRight w:val="0"/>
          <w:marTop w:val="0"/>
          <w:marBottom w:val="0"/>
          <w:divBdr>
            <w:top w:val="none" w:sz="0" w:space="0" w:color="auto"/>
            <w:left w:val="none" w:sz="0" w:space="0" w:color="auto"/>
            <w:bottom w:val="none" w:sz="0" w:space="0" w:color="auto"/>
            <w:right w:val="none" w:sz="0" w:space="0" w:color="auto"/>
          </w:divBdr>
        </w:div>
        <w:div w:id="293485348">
          <w:marLeft w:val="480"/>
          <w:marRight w:val="0"/>
          <w:marTop w:val="0"/>
          <w:marBottom w:val="0"/>
          <w:divBdr>
            <w:top w:val="none" w:sz="0" w:space="0" w:color="auto"/>
            <w:left w:val="none" w:sz="0" w:space="0" w:color="auto"/>
            <w:bottom w:val="none" w:sz="0" w:space="0" w:color="auto"/>
            <w:right w:val="none" w:sz="0" w:space="0" w:color="auto"/>
          </w:divBdr>
        </w:div>
        <w:div w:id="337541500">
          <w:marLeft w:val="480"/>
          <w:marRight w:val="0"/>
          <w:marTop w:val="0"/>
          <w:marBottom w:val="0"/>
          <w:divBdr>
            <w:top w:val="none" w:sz="0" w:space="0" w:color="auto"/>
            <w:left w:val="none" w:sz="0" w:space="0" w:color="auto"/>
            <w:bottom w:val="none" w:sz="0" w:space="0" w:color="auto"/>
            <w:right w:val="none" w:sz="0" w:space="0" w:color="auto"/>
          </w:divBdr>
        </w:div>
        <w:div w:id="367335394">
          <w:marLeft w:val="480"/>
          <w:marRight w:val="0"/>
          <w:marTop w:val="0"/>
          <w:marBottom w:val="0"/>
          <w:divBdr>
            <w:top w:val="none" w:sz="0" w:space="0" w:color="auto"/>
            <w:left w:val="none" w:sz="0" w:space="0" w:color="auto"/>
            <w:bottom w:val="none" w:sz="0" w:space="0" w:color="auto"/>
            <w:right w:val="none" w:sz="0" w:space="0" w:color="auto"/>
          </w:divBdr>
        </w:div>
        <w:div w:id="377901158">
          <w:marLeft w:val="480"/>
          <w:marRight w:val="0"/>
          <w:marTop w:val="0"/>
          <w:marBottom w:val="0"/>
          <w:divBdr>
            <w:top w:val="none" w:sz="0" w:space="0" w:color="auto"/>
            <w:left w:val="none" w:sz="0" w:space="0" w:color="auto"/>
            <w:bottom w:val="none" w:sz="0" w:space="0" w:color="auto"/>
            <w:right w:val="none" w:sz="0" w:space="0" w:color="auto"/>
          </w:divBdr>
        </w:div>
        <w:div w:id="386026235">
          <w:marLeft w:val="480"/>
          <w:marRight w:val="0"/>
          <w:marTop w:val="0"/>
          <w:marBottom w:val="0"/>
          <w:divBdr>
            <w:top w:val="none" w:sz="0" w:space="0" w:color="auto"/>
            <w:left w:val="none" w:sz="0" w:space="0" w:color="auto"/>
            <w:bottom w:val="none" w:sz="0" w:space="0" w:color="auto"/>
            <w:right w:val="none" w:sz="0" w:space="0" w:color="auto"/>
          </w:divBdr>
        </w:div>
        <w:div w:id="438531019">
          <w:marLeft w:val="480"/>
          <w:marRight w:val="0"/>
          <w:marTop w:val="0"/>
          <w:marBottom w:val="0"/>
          <w:divBdr>
            <w:top w:val="none" w:sz="0" w:space="0" w:color="auto"/>
            <w:left w:val="none" w:sz="0" w:space="0" w:color="auto"/>
            <w:bottom w:val="none" w:sz="0" w:space="0" w:color="auto"/>
            <w:right w:val="none" w:sz="0" w:space="0" w:color="auto"/>
          </w:divBdr>
        </w:div>
        <w:div w:id="628241767">
          <w:marLeft w:val="480"/>
          <w:marRight w:val="0"/>
          <w:marTop w:val="0"/>
          <w:marBottom w:val="0"/>
          <w:divBdr>
            <w:top w:val="none" w:sz="0" w:space="0" w:color="auto"/>
            <w:left w:val="none" w:sz="0" w:space="0" w:color="auto"/>
            <w:bottom w:val="none" w:sz="0" w:space="0" w:color="auto"/>
            <w:right w:val="none" w:sz="0" w:space="0" w:color="auto"/>
          </w:divBdr>
        </w:div>
        <w:div w:id="658996190">
          <w:marLeft w:val="480"/>
          <w:marRight w:val="0"/>
          <w:marTop w:val="0"/>
          <w:marBottom w:val="0"/>
          <w:divBdr>
            <w:top w:val="none" w:sz="0" w:space="0" w:color="auto"/>
            <w:left w:val="none" w:sz="0" w:space="0" w:color="auto"/>
            <w:bottom w:val="none" w:sz="0" w:space="0" w:color="auto"/>
            <w:right w:val="none" w:sz="0" w:space="0" w:color="auto"/>
          </w:divBdr>
        </w:div>
        <w:div w:id="702558987">
          <w:marLeft w:val="480"/>
          <w:marRight w:val="0"/>
          <w:marTop w:val="0"/>
          <w:marBottom w:val="0"/>
          <w:divBdr>
            <w:top w:val="none" w:sz="0" w:space="0" w:color="auto"/>
            <w:left w:val="none" w:sz="0" w:space="0" w:color="auto"/>
            <w:bottom w:val="none" w:sz="0" w:space="0" w:color="auto"/>
            <w:right w:val="none" w:sz="0" w:space="0" w:color="auto"/>
          </w:divBdr>
        </w:div>
        <w:div w:id="721444422">
          <w:marLeft w:val="480"/>
          <w:marRight w:val="0"/>
          <w:marTop w:val="0"/>
          <w:marBottom w:val="0"/>
          <w:divBdr>
            <w:top w:val="none" w:sz="0" w:space="0" w:color="auto"/>
            <w:left w:val="none" w:sz="0" w:space="0" w:color="auto"/>
            <w:bottom w:val="none" w:sz="0" w:space="0" w:color="auto"/>
            <w:right w:val="none" w:sz="0" w:space="0" w:color="auto"/>
          </w:divBdr>
        </w:div>
        <w:div w:id="756950544">
          <w:marLeft w:val="480"/>
          <w:marRight w:val="0"/>
          <w:marTop w:val="0"/>
          <w:marBottom w:val="0"/>
          <w:divBdr>
            <w:top w:val="none" w:sz="0" w:space="0" w:color="auto"/>
            <w:left w:val="none" w:sz="0" w:space="0" w:color="auto"/>
            <w:bottom w:val="none" w:sz="0" w:space="0" w:color="auto"/>
            <w:right w:val="none" w:sz="0" w:space="0" w:color="auto"/>
          </w:divBdr>
        </w:div>
        <w:div w:id="787092442">
          <w:marLeft w:val="480"/>
          <w:marRight w:val="0"/>
          <w:marTop w:val="0"/>
          <w:marBottom w:val="0"/>
          <w:divBdr>
            <w:top w:val="none" w:sz="0" w:space="0" w:color="auto"/>
            <w:left w:val="none" w:sz="0" w:space="0" w:color="auto"/>
            <w:bottom w:val="none" w:sz="0" w:space="0" w:color="auto"/>
            <w:right w:val="none" w:sz="0" w:space="0" w:color="auto"/>
          </w:divBdr>
        </w:div>
        <w:div w:id="834959841">
          <w:marLeft w:val="480"/>
          <w:marRight w:val="0"/>
          <w:marTop w:val="0"/>
          <w:marBottom w:val="0"/>
          <w:divBdr>
            <w:top w:val="none" w:sz="0" w:space="0" w:color="auto"/>
            <w:left w:val="none" w:sz="0" w:space="0" w:color="auto"/>
            <w:bottom w:val="none" w:sz="0" w:space="0" w:color="auto"/>
            <w:right w:val="none" w:sz="0" w:space="0" w:color="auto"/>
          </w:divBdr>
        </w:div>
        <w:div w:id="877938469">
          <w:marLeft w:val="480"/>
          <w:marRight w:val="0"/>
          <w:marTop w:val="0"/>
          <w:marBottom w:val="0"/>
          <w:divBdr>
            <w:top w:val="none" w:sz="0" w:space="0" w:color="auto"/>
            <w:left w:val="none" w:sz="0" w:space="0" w:color="auto"/>
            <w:bottom w:val="none" w:sz="0" w:space="0" w:color="auto"/>
            <w:right w:val="none" w:sz="0" w:space="0" w:color="auto"/>
          </w:divBdr>
        </w:div>
        <w:div w:id="891235397">
          <w:marLeft w:val="480"/>
          <w:marRight w:val="0"/>
          <w:marTop w:val="0"/>
          <w:marBottom w:val="0"/>
          <w:divBdr>
            <w:top w:val="none" w:sz="0" w:space="0" w:color="auto"/>
            <w:left w:val="none" w:sz="0" w:space="0" w:color="auto"/>
            <w:bottom w:val="none" w:sz="0" w:space="0" w:color="auto"/>
            <w:right w:val="none" w:sz="0" w:space="0" w:color="auto"/>
          </w:divBdr>
        </w:div>
        <w:div w:id="905145016">
          <w:marLeft w:val="480"/>
          <w:marRight w:val="0"/>
          <w:marTop w:val="0"/>
          <w:marBottom w:val="0"/>
          <w:divBdr>
            <w:top w:val="none" w:sz="0" w:space="0" w:color="auto"/>
            <w:left w:val="none" w:sz="0" w:space="0" w:color="auto"/>
            <w:bottom w:val="none" w:sz="0" w:space="0" w:color="auto"/>
            <w:right w:val="none" w:sz="0" w:space="0" w:color="auto"/>
          </w:divBdr>
        </w:div>
        <w:div w:id="914585260">
          <w:marLeft w:val="480"/>
          <w:marRight w:val="0"/>
          <w:marTop w:val="0"/>
          <w:marBottom w:val="0"/>
          <w:divBdr>
            <w:top w:val="none" w:sz="0" w:space="0" w:color="auto"/>
            <w:left w:val="none" w:sz="0" w:space="0" w:color="auto"/>
            <w:bottom w:val="none" w:sz="0" w:space="0" w:color="auto"/>
            <w:right w:val="none" w:sz="0" w:space="0" w:color="auto"/>
          </w:divBdr>
        </w:div>
        <w:div w:id="996762326">
          <w:marLeft w:val="480"/>
          <w:marRight w:val="0"/>
          <w:marTop w:val="0"/>
          <w:marBottom w:val="0"/>
          <w:divBdr>
            <w:top w:val="none" w:sz="0" w:space="0" w:color="auto"/>
            <w:left w:val="none" w:sz="0" w:space="0" w:color="auto"/>
            <w:bottom w:val="none" w:sz="0" w:space="0" w:color="auto"/>
            <w:right w:val="none" w:sz="0" w:space="0" w:color="auto"/>
          </w:divBdr>
        </w:div>
        <w:div w:id="1014919877">
          <w:marLeft w:val="480"/>
          <w:marRight w:val="0"/>
          <w:marTop w:val="0"/>
          <w:marBottom w:val="0"/>
          <w:divBdr>
            <w:top w:val="none" w:sz="0" w:space="0" w:color="auto"/>
            <w:left w:val="none" w:sz="0" w:space="0" w:color="auto"/>
            <w:bottom w:val="none" w:sz="0" w:space="0" w:color="auto"/>
            <w:right w:val="none" w:sz="0" w:space="0" w:color="auto"/>
          </w:divBdr>
        </w:div>
        <w:div w:id="1162429632">
          <w:marLeft w:val="480"/>
          <w:marRight w:val="0"/>
          <w:marTop w:val="0"/>
          <w:marBottom w:val="0"/>
          <w:divBdr>
            <w:top w:val="none" w:sz="0" w:space="0" w:color="auto"/>
            <w:left w:val="none" w:sz="0" w:space="0" w:color="auto"/>
            <w:bottom w:val="none" w:sz="0" w:space="0" w:color="auto"/>
            <w:right w:val="none" w:sz="0" w:space="0" w:color="auto"/>
          </w:divBdr>
        </w:div>
        <w:div w:id="1242985113">
          <w:marLeft w:val="480"/>
          <w:marRight w:val="0"/>
          <w:marTop w:val="0"/>
          <w:marBottom w:val="0"/>
          <w:divBdr>
            <w:top w:val="none" w:sz="0" w:space="0" w:color="auto"/>
            <w:left w:val="none" w:sz="0" w:space="0" w:color="auto"/>
            <w:bottom w:val="none" w:sz="0" w:space="0" w:color="auto"/>
            <w:right w:val="none" w:sz="0" w:space="0" w:color="auto"/>
          </w:divBdr>
        </w:div>
        <w:div w:id="1254779313">
          <w:marLeft w:val="480"/>
          <w:marRight w:val="0"/>
          <w:marTop w:val="0"/>
          <w:marBottom w:val="0"/>
          <w:divBdr>
            <w:top w:val="none" w:sz="0" w:space="0" w:color="auto"/>
            <w:left w:val="none" w:sz="0" w:space="0" w:color="auto"/>
            <w:bottom w:val="none" w:sz="0" w:space="0" w:color="auto"/>
            <w:right w:val="none" w:sz="0" w:space="0" w:color="auto"/>
          </w:divBdr>
        </w:div>
        <w:div w:id="1270120129">
          <w:marLeft w:val="480"/>
          <w:marRight w:val="0"/>
          <w:marTop w:val="0"/>
          <w:marBottom w:val="0"/>
          <w:divBdr>
            <w:top w:val="none" w:sz="0" w:space="0" w:color="auto"/>
            <w:left w:val="none" w:sz="0" w:space="0" w:color="auto"/>
            <w:bottom w:val="none" w:sz="0" w:space="0" w:color="auto"/>
            <w:right w:val="none" w:sz="0" w:space="0" w:color="auto"/>
          </w:divBdr>
        </w:div>
        <w:div w:id="1311788713">
          <w:marLeft w:val="480"/>
          <w:marRight w:val="0"/>
          <w:marTop w:val="0"/>
          <w:marBottom w:val="0"/>
          <w:divBdr>
            <w:top w:val="none" w:sz="0" w:space="0" w:color="auto"/>
            <w:left w:val="none" w:sz="0" w:space="0" w:color="auto"/>
            <w:bottom w:val="none" w:sz="0" w:space="0" w:color="auto"/>
            <w:right w:val="none" w:sz="0" w:space="0" w:color="auto"/>
          </w:divBdr>
        </w:div>
        <w:div w:id="1397783799">
          <w:marLeft w:val="480"/>
          <w:marRight w:val="0"/>
          <w:marTop w:val="0"/>
          <w:marBottom w:val="0"/>
          <w:divBdr>
            <w:top w:val="none" w:sz="0" w:space="0" w:color="auto"/>
            <w:left w:val="none" w:sz="0" w:space="0" w:color="auto"/>
            <w:bottom w:val="none" w:sz="0" w:space="0" w:color="auto"/>
            <w:right w:val="none" w:sz="0" w:space="0" w:color="auto"/>
          </w:divBdr>
        </w:div>
        <w:div w:id="1401715328">
          <w:marLeft w:val="480"/>
          <w:marRight w:val="0"/>
          <w:marTop w:val="0"/>
          <w:marBottom w:val="0"/>
          <w:divBdr>
            <w:top w:val="none" w:sz="0" w:space="0" w:color="auto"/>
            <w:left w:val="none" w:sz="0" w:space="0" w:color="auto"/>
            <w:bottom w:val="none" w:sz="0" w:space="0" w:color="auto"/>
            <w:right w:val="none" w:sz="0" w:space="0" w:color="auto"/>
          </w:divBdr>
        </w:div>
        <w:div w:id="1428312910">
          <w:marLeft w:val="480"/>
          <w:marRight w:val="0"/>
          <w:marTop w:val="0"/>
          <w:marBottom w:val="0"/>
          <w:divBdr>
            <w:top w:val="none" w:sz="0" w:space="0" w:color="auto"/>
            <w:left w:val="none" w:sz="0" w:space="0" w:color="auto"/>
            <w:bottom w:val="none" w:sz="0" w:space="0" w:color="auto"/>
            <w:right w:val="none" w:sz="0" w:space="0" w:color="auto"/>
          </w:divBdr>
        </w:div>
        <w:div w:id="1480994342">
          <w:marLeft w:val="480"/>
          <w:marRight w:val="0"/>
          <w:marTop w:val="0"/>
          <w:marBottom w:val="0"/>
          <w:divBdr>
            <w:top w:val="none" w:sz="0" w:space="0" w:color="auto"/>
            <w:left w:val="none" w:sz="0" w:space="0" w:color="auto"/>
            <w:bottom w:val="none" w:sz="0" w:space="0" w:color="auto"/>
            <w:right w:val="none" w:sz="0" w:space="0" w:color="auto"/>
          </w:divBdr>
        </w:div>
        <w:div w:id="1533031370">
          <w:marLeft w:val="480"/>
          <w:marRight w:val="0"/>
          <w:marTop w:val="0"/>
          <w:marBottom w:val="0"/>
          <w:divBdr>
            <w:top w:val="none" w:sz="0" w:space="0" w:color="auto"/>
            <w:left w:val="none" w:sz="0" w:space="0" w:color="auto"/>
            <w:bottom w:val="none" w:sz="0" w:space="0" w:color="auto"/>
            <w:right w:val="none" w:sz="0" w:space="0" w:color="auto"/>
          </w:divBdr>
        </w:div>
        <w:div w:id="1670601884">
          <w:marLeft w:val="480"/>
          <w:marRight w:val="0"/>
          <w:marTop w:val="0"/>
          <w:marBottom w:val="0"/>
          <w:divBdr>
            <w:top w:val="none" w:sz="0" w:space="0" w:color="auto"/>
            <w:left w:val="none" w:sz="0" w:space="0" w:color="auto"/>
            <w:bottom w:val="none" w:sz="0" w:space="0" w:color="auto"/>
            <w:right w:val="none" w:sz="0" w:space="0" w:color="auto"/>
          </w:divBdr>
        </w:div>
        <w:div w:id="1672367667">
          <w:marLeft w:val="480"/>
          <w:marRight w:val="0"/>
          <w:marTop w:val="0"/>
          <w:marBottom w:val="0"/>
          <w:divBdr>
            <w:top w:val="none" w:sz="0" w:space="0" w:color="auto"/>
            <w:left w:val="none" w:sz="0" w:space="0" w:color="auto"/>
            <w:bottom w:val="none" w:sz="0" w:space="0" w:color="auto"/>
            <w:right w:val="none" w:sz="0" w:space="0" w:color="auto"/>
          </w:divBdr>
        </w:div>
        <w:div w:id="1740589943">
          <w:marLeft w:val="480"/>
          <w:marRight w:val="0"/>
          <w:marTop w:val="0"/>
          <w:marBottom w:val="0"/>
          <w:divBdr>
            <w:top w:val="none" w:sz="0" w:space="0" w:color="auto"/>
            <w:left w:val="none" w:sz="0" w:space="0" w:color="auto"/>
            <w:bottom w:val="none" w:sz="0" w:space="0" w:color="auto"/>
            <w:right w:val="none" w:sz="0" w:space="0" w:color="auto"/>
          </w:divBdr>
        </w:div>
        <w:div w:id="1759445919">
          <w:marLeft w:val="480"/>
          <w:marRight w:val="0"/>
          <w:marTop w:val="0"/>
          <w:marBottom w:val="0"/>
          <w:divBdr>
            <w:top w:val="none" w:sz="0" w:space="0" w:color="auto"/>
            <w:left w:val="none" w:sz="0" w:space="0" w:color="auto"/>
            <w:bottom w:val="none" w:sz="0" w:space="0" w:color="auto"/>
            <w:right w:val="none" w:sz="0" w:space="0" w:color="auto"/>
          </w:divBdr>
        </w:div>
        <w:div w:id="1813014660">
          <w:marLeft w:val="480"/>
          <w:marRight w:val="0"/>
          <w:marTop w:val="0"/>
          <w:marBottom w:val="0"/>
          <w:divBdr>
            <w:top w:val="none" w:sz="0" w:space="0" w:color="auto"/>
            <w:left w:val="none" w:sz="0" w:space="0" w:color="auto"/>
            <w:bottom w:val="none" w:sz="0" w:space="0" w:color="auto"/>
            <w:right w:val="none" w:sz="0" w:space="0" w:color="auto"/>
          </w:divBdr>
        </w:div>
        <w:div w:id="1896306586">
          <w:marLeft w:val="480"/>
          <w:marRight w:val="0"/>
          <w:marTop w:val="0"/>
          <w:marBottom w:val="0"/>
          <w:divBdr>
            <w:top w:val="none" w:sz="0" w:space="0" w:color="auto"/>
            <w:left w:val="none" w:sz="0" w:space="0" w:color="auto"/>
            <w:bottom w:val="none" w:sz="0" w:space="0" w:color="auto"/>
            <w:right w:val="none" w:sz="0" w:space="0" w:color="auto"/>
          </w:divBdr>
        </w:div>
        <w:div w:id="1913543313">
          <w:marLeft w:val="480"/>
          <w:marRight w:val="0"/>
          <w:marTop w:val="0"/>
          <w:marBottom w:val="0"/>
          <w:divBdr>
            <w:top w:val="none" w:sz="0" w:space="0" w:color="auto"/>
            <w:left w:val="none" w:sz="0" w:space="0" w:color="auto"/>
            <w:bottom w:val="none" w:sz="0" w:space="0" w:color="auto"/>
            <w:right w:val="none" w:sz="0" w:space="0" w:color="auto"/>
          </w:divBdr>
        </w:div>
        <w:div w:id="1925413645">
          <w:marLeft w:val="480"/>
          <w:marRight w:val="0"/>
          <w:marTop w:val="0"/>
          <w:marBottom w:val="0"/>
          <w:divBdr>
            <w:top w:val="none" w:sz="0" w:space="0" w:color="auto"/>
            <w:left w:val="none" w:sz="0" w:space="0" w:color="auto"/>
            <w:bottom w:val="none" w:sz="0" w:space="0" w:color="auto"/>
            <w:right w:val="none" w:sz="0" w:space="0" w:color="auto"/>
          </w:divBdr>
        </w:div>
        <w:div w:id="2064281289">
          <w:marLeft w:val="480"/>
          <w:marRight w:val="0"/>
          <w:marTop w:val="0"/>
          <w:marBottom w:val="0"/>
          <w:divBdr>
            <w:top w:val="none" w:sz="0" w:space="0" w:color="auto"/>
            <w:left w:val="none" w:sz="0" w:space="0" w:color="auto"/>
            <w:bottom w:val="none" w:sz="0" w:space="0" w:color="auto"/>
            <w:right w:val="none" w:sz="0" w:space="0" w:color="auto"/>
          </w:divBdr>
        </w:div>
        <w:div w:id="2081901132">
          <w:marLeft w:val="480"/>
          <w:marRight w:val="0"/>
          <w:marTop w:val="0"/>
          <w:marBottom w:val="0"/>
          <w:divBdr>
            <w:top w:val="none" w:sz="0" w:space="0" w:color="auto"/>
            <w:left w:val="none" w:sz="0" w:space="0" w:color="auto"/>
            <w:bottom w:val="none" w:sz="0" w:space="0" w:color="auto"/>
            <w:right w:val="none" w:sz="0" w:space="0" w:color="auto"/>
          </w:divBdr>
        </w:div>
        <w:div w:id="2119788167">
          <w:marLeft w:val="480"/>
          <w:marRight w:val="0"/>
          <w:marTop w:val="0"/>
          <w:marBottom w:val="0"/>
          <w:divBdr>
            <w:top w:val="none" w:sz="0" w:space="0" w:color="auto"/>
            <w:left w:val="none" w:sz="0" w:space="0" w:color="auto"/>
            <w:bottom w:val="none" w:sz="0" w:space="0" w:color="auto"/>
            <w:right w:val="none" w:sz="0" w:space="0" w:color="auto"/>
          </w:divBdr>
        </w:div>
      </w:divsChild>
    </w:div>
    <w:div w:id="1080173779">
      <w:bodyDiv w:val="1"/>
      <w:marLeft w:val="0"/>
      <w:marRight w:val="0"/>
      <w:marTop w:val="0"/>
      <w:marBottom w:val="0"/>
      <w:divBdr>
        <w:top w:val="none" w:sz="0" w:space="0" w:color="auto"/>
        <w:left w:val="none" w:sz="0" w:space="0" w:color="auto"/>
        <w:bottom w:val="none" w:sz="0" w:space="0" w:color="auto"/>
        <w:right w:val="none" w:sz="0" w:space="0" w:color="auto"/>
      </w:divBdr>
    </w:div>
    <w:div w:id="1097335005">
      <w:bodyDiv w:val="1"/>
      <w:marLeft w:val="0"/>
      <w:marRight w:val="0"/>
      <w:marTop w:val="0"/>
      <w:marBottom w:val="0"/>
      <w:divBdr>
        <w:top w:val="none" w:sz="0" w:space="0" w:color="auto"/>
        <w:left w:val="none" w:sz="0" w:space="0" w:color="auto"/>
        <w:bottom w:val="none" w:sz="0" w:space="0" w:color="auto"/>
        <w:right w:val="none" w:sz="0" w:space="0" w:color="auto"/>
      </w:divBdr>
    </w:div>
    <w:div w:id="1159691183">
      <w:bodyDiv w:val="1"/>
      <w:marLeft w:val="0"/>
      <w:marRight w:val="0"/>
      <w:marTop w:val="0"/>
      <w:marBottom w:val="0"/>
      <w:divBdr>
        <w:top w:val="none" w:sz="0" w:space="0" w:color="auto"/>
        <w:left w:val="none" w:sz="0" w:space="0" w:color="auto"/>
        <w:bottom w:val="none" w:sz="0" w:space="0" w:color="auto"/>
        <w:right w:val="none" w:sz="0" w:space="0" w:color="auto"/>
      </w:divBdr>
      <w:divsChild>
        <w:div w:id="156772032">
          <w:marLeft w:val="480"/>
          <w:marRight w:val="0"/>
          <w:marTop w:val="0"/>
          <w:marBottom w:val="0"/>
          <w:divBdr>
            <w:top w:val="none" w:sz="0" w:space="0" w:color="auto"/>
            <w:left w:val="none" w:sz="0" w:space="0" w:color="auto"/>
            <w:bottom w:val="none" w:sz="0" w:space="0" w:color="auto"/>
            <w:right w:val="none" w:sz="0" w:space="0" w:color="auto"/>
          </w:divBdr>
        </w:div>
        <w:div w:id="178741529">
          <w:marLeft w:val="480"/>
          <w:marRight w:val="0"/>
          <w:marTop w:val="0"/>
          <w:marBottom w:val="0"/>
          <w:divBdr>
            <w:top w:val="none" w:sz="0" w:space="0" w:color="auto"/>
            <w:left w:val="none" w:sz="0" w:space="0" w:color="auto"/>
            <w:bottom w:val="none" w:sz="0" w:space="0" w:color="auto"/>
            <w:right w:val="none" w:sz="0" w:space="0" w:color="auto"/>
          </w:divBdr>
        </w:div>
        <w:div w:id="198013071">
          <w:marLeft w:val="480"/>
          <w:marRight w:val="0"/>
          <w:marTop w:val="0"/>
          <w:marBottom w:val="0"/>
          <w:divBdr>
            <w:top w:val="none" w:sz="0" w:space="0" w:color="auto"/>
            <w:left w:val="none" w:sz="0" w:space="0" w:color="auto"/>
            <w:bottom w:val="none" w:sz="0" w:space="0" w:color="auto"/>
            <w:right w:val="none" w:sz="0" w:space="0" w:color="auto"/>
          </w:divBdr>
        </w:div>
        <w:div w:id="215775410">
          <w:marLeft w:val="480"/>
          <w:marRight w:val="0"/>
          <w:marTop w:val="0"/>
          <w:marBottom w:val="0"/>
          <w:divBdr>
            <w:top w:val="none" w:sz="0" w:space="0" w:color="auto"/>
            <w:left w:val="none" w:sz="0" w:space="0" w:color="auto"/>
            <w:bottom w:val="none" w:sz="0" w:space="0" w:color="auto"/>
            <w:right w:val="none" w:sz="0" w:space="0" w:color="auto"/>
          </w:divBdr>
        </w:div>
        <w:div w:id="351225092">
          <w:marLeft w:val="480"/>
          <w:marRight w:val="0"/>
          <w:marTop w:val="0"/>
          <w:marBottom w:val="0"/>
          <w:divBdr>
            <w:top w:val="none" w:sz="0" w:space="0" w:color="auto"/>
            <w:left w:val="none" w:sz="0" w:space="0" w:color="auto"/>
            <w:bottom w:val="none" w:sz="0" w:space="0" w:color="auto"/>
            <w:right w:val="none" w:sz="0" w:space="0" w:color="auto"/>
          </w:divBdr>
        </w:div>
        <w:div w:id="360280620">
          <w:marLeft w:val="480"/>
          <w:marRight w:val="0"/>
          <w:marTop w:val="0"/>
          <w:marBottom w:val="0"/>
          <w:divBdr>
            <w:top w:val="none" w:sz="0" w:space="0" w:color="auto"/>
            <w:left w:val="none" w:sz="0" w:space="0" w:color="auto"/>
            <w:bottom w:val="none" w:sz="0" w:space="0" w:color="auto"/>
            <w:right w:val="none" w:sz="0" w:space="0" w:color="auto"/>
          </w:divBdr>
        </w:div>
        <w:div w:id="389959139">
          <w:marLeft w:val="480"/>
          <w:marRight w:val="0"/>
          <w:marTop w:val="0"/>
          <w:marBottom w:val="0"/>
          <w:divBdr>
            <w:top w:val="none" w:sz="0" w:space="0" w:color="auto"/>
            <w:left w:val="none" w:sz="0" w:space="0" w:color="auto"/>
            <w:bottom w:val="none" w:sz="0" w:space="0" w:color="auto"/>
            <w:right w:val="none" w:sz="0" w:space="0" w:color="auto"/>
          </w:divBdr>
        </w:div>
        <w:div w:id="467556380">
          <w:marLeft w:val="480"/>
          <w:marRight w:val="0"/>
          <w:marTop w:val="0"/>
          <w:marBottom w:val="0"/>
          <w:divBdr>
            <w:top w:val="none" w:sz="0" w:space="0" w:color="auto"/>
            <w:left w:val="none" w:sz="0" w:space="0" w:color="auto"/>
            <w:bottom w:val="none" w:sz="0" w:space="0" w:color="auto"/>
            <w:right w:val="none" w:sz="0" w:space="0" w:color="auto"/>
          </w:divBdr>
        </w:div>
        <w:div w:id="501822637">
          <w:marLeft w:val="480"/>
          <w:marRight w:val="0"/>
          <w:marTop w:val="0"/>
          <w:marBottom w:val="0"/>
          <w:divBdr>
            <w:top w:val="none" w:sz="0" w:space="0" w:color="auto"/>
            <w:left w:val="none" w:sz="0" w:space="0" w:color="auto"/>
            <w:bottom w:val="none" w:sz="0" w:space="0" w:color="auto"/>
            <w:right w:val="none" w:sz="0" w:space="0" w:color="auto"/>
          </w:divBdr>
        </w:div>
        <w:div w:id="532504226">
          <w:marLeft w:val="480"/>
          <w:marRight w:val="0"/>
          <w:marTop w:val="0"/>
          <w:marBottom w:val="0"/>
          <w:divBdr>
            <w:top w:val="none" w:sz="0" w:space="0" w:color="auto"/>
            <w:left w:val="none" w:sz="0" w:space="0" w:color="auto"/>
            <w:bottom w:val="none" w:sz="0" w:space="0" w:color="auto"/>
            <w:right w:val="none" w:sz="0" w:space="0" w:color="auto"/>
          </w:divBdr>
        </w:div>
        <w:div w:id="612060241">
          <w:marLeft w:val="480"/>
          <w:marRight w:val="0"/>
          <w:marTop w:val="0"/>
          <w:marBottom w:val="0"/>
          <w:divBdr>
            <w:top w:val="none" w:sz="0" w:space="0" w:color="auto"/>
            <w:left w:val="none" w:sz="0" w:space="0" w:color="auto"/>
            <w:bottom w:val="none" w:sz="0" w:space="0" w:color="auto"/>
            <w:right w:val="none" w:sz="0" w:space="0" w:color="auto"/>
          </w:divBdr>
        </w:div>
        <w:div w:id="663122536">
          <w:marLeft w:val="480"/>
          <w:marRight w:val="0"/>
          <w:marTop w:val="0"/>
          <w:marBottom w:val="0"/>
          <w:divBdr>
            <w:top w:val="none" w:sz="0" w:space="0" w:color="auto"/>
            <w:left w:val="none" w:sz="0" w:space="0" w:color="auto"/>
            <w:bottom w:val="none" w:sz="0" w:space="0" w:color="auto"/>
            <w:right w:val="none" w:sz="0" w:space="0" w:color="auto"/>
          </w:divBdr>
        </w:div>
        <w:div w:id="667170854">
          <w:marLeft w:val="480"/>
          <w:marRight w:val="0"/>
          <w:marTop w:val="0"/>
          <w:marBottom w:val="0"/>
          <w:divBdr>
            <w:top w:val="none" w:sz="0" w:space="0" w:color="auto"/>
            <w:left w:val="none" w:sz="0" w:space="0" w:color="auto"/>
            <w:bottom w:val="none" w:sz="0" w:space="0" w:color="auto"/>
            <w:right w:val="none" w:sz="0" w:space="0" w:color="auto"/>
          </w:divBdr>
        </w:div>
        <w:div w:id="667246876">
          <w:marLeft w:val="480"/>
          <w:marRight w:val="0"/>
          <w:marTop w:val="0"/>
          <w:marBottom w:val="0"/>
          <w:divBdr>
            <w:top w:val="none" w:sz="0" w:space="0" w:color="auto"/>
            <w:left w:val="none" w:sz="0" w:space="0" w:color="auto"/>
            <w:bottom w:val="none" w:sz="0" w:space="0" w:color="auto"/>
            <w:right w:val="none" w:sz="0" w:space="0" w:color="auto"/>
          </w:divBdr>
        </w:div>
        <w:div w:id="669064462">
          <w:marLeft w:val="480"/>
          <w:marRight w:val="0"/>
          <w:marTop w:val="0"/>
          <w:marBottom w:val="0"/>
          <w:divBdr>
            <w:top w:val="none" w:sz="0" w:space="0" w:color="auto"/>
            <w:left w:val="none" w:sz="0" w:space="0" w:color="auto"/>
            <w:bottom w:val="none" w:sz="0" w:space="0" w:color="auto"/>
            <w:right w:val="none" w:sz="0" w:space="0" w:color="auto"/>
          </w:divBdr>
        </w:div>
        <w:div w:id="768737552">
          <w:marLeft w:val="480"/>
          <w:marRight w:val="0"/>
          <w:marTop w:val="0"/>
          <w:marBottom w:val="0"/>
          <w:divBdr>
            <w:top w:val="none" w:sz="0" w:space="0" w:color="auto"/>
            <w:left w:val="none" w:sz="0" w:space="0" w:color="auto"/>
            <w:bottom w:val="none" w:sz="0" w:space="0" w:color="auto"/>
            <w:right w:val="none" w:sz="0" w:space="0" w:color="auto"/>
          </w:divBdr>
        </w:div>
        <w:div w:id="853571709">
          <w:marLeft w:val="480"/>
          <w:marRight w:val="0"/>
          <w:marTop w:val="0"/>
          <w:marBottom w:val="0"/>
          <w:divBdr>
            <w:top w:val="none" w:sz="0" w:space="0" w:color="auto"/>
            <w:left w:val="none" w:sz="0" w:space="0" w:color="auto"/>
            <w:bottom w:val="none" w:sz="0" w:space="0" w:color="auto"/>
            <w:right w:val="none" w:sz="0" w:space="0" w:color="auto"/>
          </w:divBdr>
        </w:div>
        <w:div w:id="872772353">
          <w:marLeft w:val="480"/>
          <w:marRight w:val="0"/>
          <w:marTop w:val="0"/>
          <w:marBottom w:val="0"/>
          <w:divBdr>
            <w:top w:val="none" w:sz="0" w:space="0" w:color="auto"/>
            <w:left w:val="none" w:sz="0" w:space="0" w:color="auto"/>
            <w:bottom w:val="none" w:sz="0" w:space="0" w:color="auto"/>
            <w:right w:val="none" w:sz="0" w:space="0" w:color="auto"/>
          </w:divBdr>
        </w:div>
        <w:div w:id="878126679">
          <w:marLeft w:val="480"/>
          <w:marRight w:val="0"/>
          <w:marTop w:val="0"/>
          <w:marBottom w:val="0"/>
          <w:divBdr>
            <w:top w:val="none" w:sz="0" w:space="0" w:color="auto"/>
            <w:left w:val="none" w:sz="0" w:space="0" w:color="auto"/>
            <w:bottom w:val="none" w:sz="0" w:space="0" w:color="auto"/>
            <w:right w:val="none" w:sz="0" w:space="0" w:color="auto"/>
          </w:divBdr>
        </w:div>
        <w:div w:id="932469766">
          <w:marLeft w:val="480"/>
          <w:marRight w:val="0"/>
          <w:marTop w:val="0"/>
          <w:marBottom w:val="0"/>
          <w:divBdr>
            <w:top w:val="none" w:sz="0" w:space="0" w:color="auto"/>
            <w:left w:val="none" w:sz="0" w:space="0" w:color="auto"/>
            <w:bottom w:val="none" w:sz="0" w:space="0" w:color="auto"/>
            <w:right w:val="none" w:sz="0" w:space="0" w:color="auto"/>
          </w:divBdr>
        </w:div>
        <w:div w:id="932544083">
          <w:marLeft w:val="480"/>
          <w:marRight w:val="0"/>
          <w:marTop w:val="0"/>
          <w:marBottom w:val="0"/>
          <w:divBdr>
            <w:top w:val="none" w:sz="0" w:space="0" w:color="auto"/>
            <w:left w:val="none" w:sz="0" w:space="0" w:color="auto"/>
            <w:bottom w:val="none" w:sz="0" w:space="0" w:color="auto"/>
            <w:right w:val="none" w:sz="0" w:space="0" w:color="auto"/>
          </w:divBdr>
        </w:div>
        <w:div w:id="939990578">
          <w:marLeft w:val="480"/>
          <w:marRight w:val="0"/>
          <w:marTop w:val="0"/>
          <w:marBottom w:val="0"/>
          <w:divBdr>
            <w:top w:val="none" w:sz="0" w:space="0" w:color="auto"/>
            <w:left w:val="none" w:sz="0" w:space="0" w:color="auto"/>
            <w:bottom w:val="none" w:sz="0" w:space="0" w:color="auto"/>
            <w:right w:val="none" w:sz="0" w:space="0" w:color="auto"/>
          </w:divBdr>
        </w:div>
        <w:div w:id="953094817">
          <w:marLeft w:val="480"/>
          <w:marRight w:val="0"/>
          <w:marTop w:val="0"/>
          <w:marBottom w:val="0"/>
          <w:divBdr>
            <w:top w:val="none" w:sz="0" w:space="0" w:color="auto"/>
            <w:left w:val="none" w:sz="0" w:space="0" w:color="auto"/>
            <w:bottom w:val="none" w:sz="0" w:space="0" w:color="auto"/>
            <w:right w:val="none" w:sz="0" w:space="0" w:color="auto"/>
          </w:divBdr>
        </w:div>
        <w:div w:id="1041437873">
          <w:marLeft w:val="480"/>
          <w:marRight w:val="0"/>
          <w:marTop w:val="0"/>
          <w:marBottom w:val="0"/>
          <w:divBdr>
            <w:top w:val="none" w:sz="0" w:space="0" w:color="auto"/>
            <w:left w:val="none" w:sz="0" w:space="0" w:color="auto"/>
            <w:bottom w:val="none" w:sz="0" w:space="0" w:color="auto"/>
            <w:right w:val="none" w:sz="0" w:space="0" w:color="auto"/>
          </w:divBdr>
        </w:div>
        <w:div w:id="1085032581">
          <w:marLeft w:val="480"/>
          <w:marRight w:val="0"/>
          <w:marTop w:val="0"/>
          <w:marBottom w:val="0"/>
          <w:divBdr>
            <w:top w:val="none" w:sz="0" w:space="0" w:color="auto"/>
            <w:left w:val="none" w:sz="0" w:space="0" w:color="auto"/>
            <w:bottom w:val="none" w:sz="0" w:space="0" w:color="auto"/>
            <w:right w:val="none" w:sz="0" w:space="0" w:color="auto"/>
          </w:divBdr>
        </w:div>
        <w:div w:id="1256864882">
          <w:marLeft w:val="480"/>
          <w:marRight w:val="0"/>
          <w:marTop w:val="0"/>
          <w:marBottom w:val="0"/>
          <w:divBdr>
            <w:top w:val="none" w:sz="0" w:space="0" w:color="auto"/>
            <w:left w:val="none" w:sz="0" w:space="0" w:color="auto"/>
            <w:bottom w:val="none" w:sz="0" w:space="0" w:color="auto"/>
            <w:right w:val="none" w:sz="0" w:space="0" w:color="auto"/>
          </w:divBdr>
        </w:div>
        <w:div w:id="1260527679">
          <w:marLeft w:val="480"/>
          <w:marRight w:val="0"/>
          <w:marTop w:val="0"/>
          <w:marBottom w:val="0"/>
          <w:divBdr>
            <w:top w:val="none" w:sz="0" w:space="0" w:color="auto"/>
            <w:left w:val="none" w:sz="0" w:space="0" w:color="auto"/>
            <w:bottom w:val="none" w:sz="0" w:space="0" w:color="auto"/>
            <w:right w:val="none" w:sz="0" w:space="0" w:color="auto"/>
          </w:divBdr>
        </w:div>
        <w:div w:id="1264845640">
          <w:marLeft w:val="480"/>
          <w:marRight w:val="0"/>
          <w:marTop w:val="0"/>
          <w:marBottom w:val="0"/>
          <w:divBdr>
            <w:top w:val="none" w:sz="0" w:space="0" w:color="auto"/>
            <w:left w:val="none" w:sz="0" w:space="0" w:color="auto"/>
            <w:bottom w:val="none" w:sz="0" w:space="0" w:color="auto"/>
            <w:right w:val="none" w:sz="0" w:space="0" w:color="auto"/>
          </w:divBdr>
        </w:div>
        <w:div w:id="1420952320">
          <w:marLeft w:val="480"/>
          <w:marRight w:val="0"/>
          <w:marTop w:val="0"/>
          <w:marBottom w:val="0"/>
          <w:divBdr>
            <w:top w:val="none" w:sz="0" w:space="0" w:color="auto"/>
            <w:left w:val="none" w:sz="0" w:space="0" w:color="auto"/>
            <w:bottom w:val="none" w:sz="0" w:space="0" w:color="auto"/>
            <w:right w:val="none" w:sz="0" w:space="0" w:color="auto"/>
          </w:divBdr>
        </w:div>
        <w:div w:id="1458529205">
          <w:marLeft w:val="480"/>
          <w:marRight w:val="0"/>
          <w:marTop w:val="0"/>
          <w:marBottom w:val="0"/>
          <w:divBdr>
            <w:top w:val="none" w:sz="0" w:space="0" w:color="auto"/>
            <w:left w:val="none" w:sz="0" w:space="0" w:color="auto"/>
            <w:bottom w:val="none" w:sz="0" w:space="0" w:color="auto"/>
            <w:right w:val="none" w:sz="0" w:space="0" w:color="auto"/>
          </w:divBdr>
        </w:div>
        <w:div w:id="1474713580">
          <w:marLeft w:val="480"/>
          <w:marRight w:val="0"/>
          <w:marTop w:val="0"/>
          <w:marBottom w:val="0"/>
          <w:divBdr>
            <w:top w:val="none" w:sz="0" w:space="0" w:color="auto"/>
            <w:left w:val="none" w:sz="0" w:space="0" w:color="auto"/>
            <w:bottom w:val="none" w:sz="0" w:space="0" w:color="auto"/>
            <w:right w:val="none" w:sz="0" w:space="0" w:color="auto"/>
          </w:divBdr>
        </w:div>
        <w:div w:id="1477987178">
          <w:marLeft w:val="480"/>
          <w:marRight w:val="0"/>
          <w:marTop w:val="0"/>
          <w:marBottom w:val="0"/>
          <w:divBdr>
            <w:top w:val="none" w:sz="0" w:space="0" w:color="auto"/>
            <w:left w:val="none" w:sz="0" w:space="0" w:color="auto"/>
            <w:bottom w:val="none" w:sz="0" w:space="0" w:color="auto"/>
            <w:right w:val="none" w:sz="0" w:space="0" w:color="auto"/>
          </w:divBdr>
        </w:div>
        <w:div w:id="1488283933">
          <w:marLeft w:val="480"/>
          <w:marRight w:val="0"/>
          <w:marTop w:val="0"/>
          <w:marBottom w:val="0"/>
          <w:divBdr>
            <w:top w:val="none" w:sz="0" w:space="0" w:color="auto"/>
            <w:left w:val="none" w:sz="0" w:space="0" w:color="auto"/>
            <w:bottom w:val="none" w:sz="0" w:space="0" w:color="auto"/>
            <w:right w:val="none" w:sz="0" w:space="0" w:color="auto"/>
          </w:divBdr>
        </w:div>
        <w:div w:id="1495996682">
          <w:marLeft w:val="480"/>
          <w:marRight w:val="0"/>
          <w:marTop w:val="0"/>
          <w:marBottom w:val="0"/>
          <w:divBdr>
            <w:top w:val="none" w:sz="0" w:space="0" w:color="auto"/>
            <w:left w:val="none" w:sz="0" w:space="0" w:color="auto"/>
            <w:bottom w:val="none" w:sz="0" w:space="0" w:color="auto"/>
            <w:right w:val="none" w:sz="0" w:space="0" w:color="auto"/>
          </w:divBdr>
        </w:div>
        <w:div w:id="1608000157">
          <w:marLeft w:val="480"/>
          <w:marRight w:val="0"/>
          <w:marTop w:val="0"/>
          <w:marBottom w:val="0"/>
          <w:divBdr>
            <w:top w:val="none" w:sz="0" w:space="0" w:color="auto"/>
            <w:left w:val="none" w:sz="0" w:space="0" w:color="auto"/>
            <w:bottom w:val="none" w:sz="0" w:space="0" w:color="auto"/>
            <w:right w:val="none" w:sz="0" w:space="0" w:color="auto"/>
          </w:divBdr>
        </w:div>
        <w:div w:id="1645499803">
          <w:marLeft w:val="480"/>
          <w:marRight w:val="0"/>
          <w:marTop w:val="0"/>
          <w:marBottom w:val="0"/>
          <w:divBdr>
            <w:top w:val="none" w:sz="0" w:space="0" w:color="auto"/>
            <w:left w:val="none" w:sz="0" w:space="0" w:color="auto"/>
            <w:bottom w:val="none" w:sz="0" w:space="0" w:color="auto"/>
            <w:right w:val="none" w:sz="0" w:space="0" w:color="auto"/>
          </w:divBdr>
        </w:div>
        <w:div w:id="1698579679">
          <w:marLeft w:val="480"/>
          <w:marRight w:val="0"/>
          <w:marTop w:val="0"/>
          <w:marBottom w:val="0"/>
          <w:divBdr>
            <w:top w:val="none" w:sz="0" w:space="0" w:color="auto"/>
            <w:left w:val="none" w:sz="0" w:space="0" w:color="auto"/>
            <w:bottom w:val="none" w:sz="0" w:space="0" w:color="auto"/>
            <w:right w:val="none" w:sz="0" w:space="0" w:color="auto"/>
          </w:divBdr>
        </w:div>
        <w:div w:id="1709837770">
          <w:marLeft w:val="480"/>
          <w:marRight w:val="0"/>
          <w:marTop w:val="0"/>
          <w:marBottom w:val="0"/>
          <w:divBdr>
            <w:top w:val="none" w:sz="0" w:space="0" w:color="auto"/>
            <w:left w:val="none" w:sz="0" w:space="0" w:color="auto"/>
            <w:bottom w:val="none" w:sz="0" w:space="0" w:color="auto"/>
            <w:right w:val="none" w:sz="0" w:space="0" w:color="auto"/>
          </w:divBdr>
        </w:div>
        <w:div w:id="1716812603">
          <w:marLeft w:val="480"/>
          <w:marRight w:val="0"/>
          <w:marTop w:val="0"/>
          <w:marBottom w:val="0"/>
          <w:divBdr>
            <w:top w:val="none" w:sz="0" w:space="0" w:color="auto"/>
            <w:left w:val="none" w:sz="0" w:space="0" w:color="auto"/>
            <w:bottom w:val="none" w:sz="0" w:space="0" w:color="auto"/>
            <w:right w:val="none" w:sz="0" w:space="0" w:color="auto"/>
          </w:divBdr>
        </w:div>
        <w:div w:id="1750614708">
          <w:marLeft w:val="480"/>
          <w:marRight w:val="0"/>
          <w:marTop w:val="0"/>
          <w:marBottom w:val="0"/>
          <w:divBdr>
            <w:top w:val="none" w:sz="0" w:space="0" w:color="auto"/>
            <w:left w:val="none" w:sz="0" w:space="0" w:color="auto"/>
            <w:bottom w:val="none" w:sz="0" w:space="0" w:color="auto"/>
            <w:right w:val="none" w:sz="0" w:space="0" w:color="auto"/>
          </w:divBdr>
        </w:div>
        <w:div w:id="1766148954">
          <w:marLeft w:val="480"/>
          <w:marRight w:val="0"/>
          <w:marTop w:val="0"/>
          <w:marBottom w:val="0"/>
          <w:divBdr>
            <w:top w:val="none" w:sz="0" w:space="0" w:color="auto"/>
            <w:left w:val="none" w:sz="0" w:space="0" w:color="auto"/>
            <w:bottom w:val="none" w:sz="0" w:space="0" w:color="auto"/>
            <w:right w:val="none" w:sz="0" w:space="0" w:color="auto"/>
          </w:divBdr>
        </w:div>
        <w:div w:id="1797984348">
          <w:marLeft w:val="480"/>
          <w:marRight w:val="0"/>
          <w:marTop w:val="0"/>
          <w:marBottom w:val="0"/>
          <w:divBdr>
            <w:top w:val="none" w:sz="0" w:space="0" w:color="auto"/>
            <w:left w:val="none" w:sz="0" w:space="0" w:color="auto"/>
            <w:bottom w:val="none" w:sz="0" w:space="0" w:color="auto"/>
            <w:right w:val="none" w:sz="0" w:space="0" w:color="auto"/>
          </w:divBdr>
        </w:div>
        <w:div w:id="1886406159">
          <w:marLeft w:val="480"/>
          <w:marRight w:val="0"/>
          <w:marTop w:val="0"/>
          <w:marBottom w:val="0"/>
          <w:divBdr>
            <w:top w:val="none" w:sz="0" w:space="0" w:color="auto"/>
            <w:left w:val="none" w:sz="0" w:space="0" w:color="auto"/>
            <w:bottom w:val="none" w:sz="0" w:space="0" w:color="auto"/>
            <w:right w:val="none" w:sz="0" w:space="0" w:color="auto"/>
          </w:divBdr>
        </w:div>
        <w:div w:id="1976055962">
          <w:marLeft w:val="480"/>
          <w:marRight w:val="0"/>
          <w:marTop w:val="0"/>
          <w:marBottom w:val="0"/>
          <w:divBdr>
            <w:top w:val="none" w:sz="0" w:space="0" w:color="auto"/>
            <w:left w:val="none" w:sz="0" w:space="0" w:color="auto"/>
            <w:bottom w:val="none" w:sz="0" w:space="0" w:color="auto"/>
            <w:right w:val="none" w:sz="0" w:space="0" w:color="auto"/>
          </w:divBdr>
        </w:div>
        <w:div w:id="2037923500">
          <w:marLeft w:val="480"/>
          <w:marRight w:val="0"/>
          <w:marTop w:val="0"/>
          <w:marBottom w:val="0"/>
          <w:divBdr>
            <w:top w:val="none" w:sz="0" w:space="0" w:color="auto"/>
            <w:left w:val="none" w:sz="0" w:space="0" w:color="auto"/>
            <w:bottom w:val="none" w:sz="0" w:space="0" w:color="auto"/>
            <w:right w:val="none" w:sz="0" w:space="0" w:color="auto"/>
          </w:divBdr>
        </w:div>
      </w:divsChild>
    </w:div>
    <w:div w:id="1164006260">
      <w:bodyDiv w:val="1"/>
      <w:marLeft w:val="0"/>
      <w:marRight w:val="0"/>
      <w:marTop w:val="0"/>
      <w:marBottom w:val="0"/>
      <w:divBdr>
        <w:top w:val="none" w:sz="0" w:space="0" w:color="auto"/>
        <w:left w:val="none" w:sz="0" w:space="0" w:color="auto"/>
        <w:bottom w:val="none" w:sz="0" w:space="0" w:color="auto"/>
        <w:right w:val="none" w:sz="0" w:space="0" w:color="auto"/>
      </w:divBdr>
      <w:divsChild>
        <w:div w:id="74284788">
          <w:marLeft w:val="480"/>
          <w:marRight w:val="0"/>
          <w:marTop w:val="0"/>
          <w:marBottom w:val="0"/>
          <w:divBdr>
            <w:top w:val="none" w:sz="0" w:space="0" w:color="auto"/>
            <w:left w:val="none" w:sz="0" w:space="0" w:color="auto"/>
            <w:bottom w:val="none" w:sz="0" w:space="0" w:color="auto"/>
            <w:right w:val="none" w:sz="0" w:space="0" w:color="auto"/>
          </w:divBdr>
        </w:div>
        <w:div w:id="84348481">
          <w:marLeft w:val="480"/>
          <w:marRight w:val="0"/>
          <w:marTop w:val="0"/>
          <w:marBottom w:val="0"/>
          <w:divBdr>
            <w:top w:val="none" w:sz="0" w:space="0" w:color="auto"/>
            <w:left w:val="none" w:sz="0" w:space="0" w:color="auto"/>
            <w:bottom w:val="none" w:sz="0" w:space="0" w:color="auto"/>
            <w:right w:val="none" w:sz="0" w:space="0" w:color="auto"/>
          </w:divBdr>
        </w:div>
        <w:div w:id="180435478">
          <w:marLeft w:val="480"/>
          <w:marRight w:val="0"/>
          <w:marTop w:val="0"/>
          <w:marBottom w:val="0"/>
          <w:divBdr>
            <w:top w:val="none" w:sz="0" w:space="0" w:color="auto"/>
            <w:left w:val="none" w:sz="0" w:space="0" w:color="auto"/>
            <w:bottom w:val="none" w:sz="0" w:space="0" w:color="auto"/>
            <w:right w:val="none" w:sz="0" w:space="0" w:color="auto"/>
          </w:divBdr>
        </w:div>
        <w:div w:id="236087889">
          <w:marLeft w:val="480"/>
          <w:marRight w:val="0"/>
          <w:marTop w:val="0"/>
          <w:marBottom w:val="0"/>
          <w:divBdr>
            <w:top w:val="none" w:sz="0" w:space="0" w:color="auto"/>
            <w:left w:val="none" w:sz="0" w:space="0" w:color="auto"/>
            <w:bottom w:val="none" w:sz="0" w:space="0" w:color="auto"/>
            <w:right w:val="none" w:sz="0" w:space="0" w:color="auto"/>
          </w:divBdr>
        </w:div>
        <w:div w:id="248857680">
          <w:marLeft w:val="480"/>
          <w:marRight w:val="0"/>
          <w:marTop w:val="0"/>
          <w:marBottom w:val="0"/>
          <w:divBdr>
            <w:top w:val="none" w:sz="0" w:space="0" w:color="auto"/>
            <w:left w:val="none" w:sz="0" w:space="0" w:color="auto"/>
            <w:bottom w:val="none" w:sz="0" w:space="0" w:color="auto"/>
            <w:right w:val="none" w:sz="0" w:space="0" w:color="auto"/>
          </w:divBdr>
        </w:div>
        <w:div w:id="306017408">
          <w:marLeft w:val="480"/>
          <w:marRight w:val="0"/>
          <w:marTop w:val="0"/>
          <w:marBottom w:val="0"/>
          <w:divBdr>
            <w:top w:val="none" w:sz="0" w:space="0" w:color="auto"/>
            <w:left w:val="none" w:sz="0" w:space="0" w:color="auto"/>
            <w:bottom w:val="none" w:sz="0" w:space="0" w:color="auto"/>
            <w:right w:val="none" w:sz="0" w:space="0" w:color="auto"/>
          </w:divBdr>
        </w:div>
        <w:div w:id="317270360">
          <w:marLeft w:val="480"/>
          <w:marRight w:val="0"/>
          <w:marTop w:val="0"/>
          <w:marBottom w:val="0"/>
          <w:divBdr>
            <w:top w:val="none" w:sz="0" w:space="0" w:color="auto"/>
            <w:left w:val="none" w:sz="0" w:space="0" w:color="auto"/>
            <w:bottom w:val="none" w:sz="0" w:space="0" w:color="auto"/>
            <w:right w:val="none" w:sz="0" w:space="0" w:color="auto"/>
          </w:divBdr>
        </w:div>
        <w:div w:id="321278858">
          <w:marLeft w:val="480"/>
          <w:marRight w:val="0"/>
          <w:marTop w:val="0"/>
          <w:marBottom w:val="0"/>
          <w:divBdr>
            <w:top w:val="none" w:sz="0" w:space="0" w:color="auto"/>
            <w:left w:val="none" w:sz="0" w:space="0" w:color="auto"/>
            <w:bottom w:val="none" w:sz="0" w:space="0" w:color="auto"/>
            <w:right w:val="none" w:sz="0" w:space="0" w:color="auto"/>
          </w:divBdr>
        </w:div>
        <w:div w:id="356931419">
          <w:marLeft w:val="480"/>
          <w:marRight w:val="0"/>
          <w:marTop w:val="0"/>
          <w:marBottom w:val="0"/>
          <w:divBdr>
            <w:top w:val="none" w:sz="0" w:space="0" w:color="auto"/>
            <w:left w:val="none" w:sz="0" w:space="0" w:color="auto"/>
            <w:bottom w:val="none" w:sz="0" w:space="0" w:color="auto"/>
            <w:right w:val="none" w:sz="0" w:space="0" w:color="auto"/>
          </w:divBdr>
        </w:div>
        <w:div w:id="362096395">
          <w:marLeft w:val="480"/>
          <w:marRight w:val="0"/>
          <w:marTop w:val="0"/>
          <w:marBottom w:val="0"/>
          <w:divBdr>
            <w:top w:val="none" w:sz="0" w:space="0" w:color="auto"/>
            <w:left w:val="none" w:sz="0" w:space="0" w:color="auto"/>
            <w:bottom w:val="none" w:sz="0" w:space="0" w:color="auto"/>
            <w:right w:val="none" w:sz="0" w:space="0" w:color="auto"/>
          </w:divBdr>
        </w:div>
        <w:div w:id="421683844">
          <w:marLeft w:val="480"/>
          <w:marRight w:val="0"/>
          <w:marTop w:val="0"/>
          <w:marBottom w:val="0"/>
          <w:divBdr>
            <w:top w:val="none" w:sz="0" w:space="0" w:color="auto"/>
            <w:left w:val="none" w:sz="0" w:space="0" w:color="auto"/>
            <w:bottom w:val="none" w:sz="0" w:space="0" w:color="auto"/>
            <w:right w:val="none" w:sz="0" w:space="0" w:color="auto"/>
          </w:divBdr>
        </w:div>
        <w:div w:id="448594245">
          <w:marLeft w:val="480"/>
          <w:marRight w:val="0"/>
          <w:marTop w:val="0"/>
          <w:marBottom w:val="0"/>
          <w:divBdr>
            <w:top w:val="none" w:sz="0" w:space="0" w:color="auto"/>
            <w:left w:val="none" w:sz="0" w:space="0" w:color="auto"/>
            <w:bottom w:val="none" w:sz="0" w:space="0" w:color="auto"/>
            <w:right w:val="none" w:sz="0" w:space="0" w:color="auto"/>
          </w:divBdr>
        </w:div>
        <w:div w:id="486241839">
          <w:marLeft w:val="480"/>
          <w:marRight w:val="0"/>
          <w:marTop w:val="0"/>
          <w:marBottom w:val="0"/>
          <w:divBdr>
            <w:top w:val="none" w:sz="0" w:space="0" w:color="auto"/>
            <w:left w:val="none" w:sz="0" w:space="0" w:color="auto"/>
            <w:bottom w:val="none" w:sz="0" w:space="0" w:color="auto"/>
            <w:right w:val="none" w:sz="0" w:space="0" w:color="auto"/>
          </w:divBdr>
        </w:div>
        <w:div w:id="496191065">
          <w:marLeft w:val="480"/>
          <w:marRight w:val="0"/>
          <w:marTop w:val="0"/>
          <w:marBottom w:val="0"/>
          <w:divBdr>
            <w:top w:val="none" w:sz="0" w:space="0" w:color="auto"/>
            <w:left w:val="none" w:sz="0" w:space="0" w:color="auto"/>
            <w:bottom w:val="none" w:sz="0" w:space="0" w:color="auto"/>
            <w:right w:val="none" w:sz="0" w:space="0" w:color="auto"/>
          </w:divBdr>
        </w:div>
        <w:div w:id="508640358">
          <w:marLeft w:val="480"/>
          <w:marRight w:val="0"/>
          <w:marTop w:val="0"/>
          <w:marBottom w:val="0"/>
          <w:divBdr>
            <w:top w:val="none" w:sz="0" w:space="0" w:color="auto"/>
            <w:left w:val="none" w:sz="0" w:space="0" w:color="auto"/>
            <w:bottom w:val="none" w:sz="0" w:space="0" w:color="auto"/>
            <w:right w:val="none" w:sz="0" w:space="0" w:color="auto"/>
          </w:divBdr>
        </w:div>
        <w:div w:id="649141938">
          <w:marLeft w:val="480"/>
          <w:marRight w:val="0"/>
          <w:marTop w:val="0"/>
          <w:marBottom w:val="0"/>
          <w:divBdr>
            <w:top w:val="none" w:sz="0" w:space="0" w:color="auto"/>
            <w:left w:val="none" w:sz="0" w:space="0" w:color="auto"/>
            <w:bottom w:val="none" w:sz="0" w:space="0" w:color="auto"/>
            <w:right w:val="none" w:sz="0" w:space="0" w:color="auto"/>
          </w:divBdr>
        </w:div>
        <w:div w:id="711540537">
          <w:marLeft w:val="480"/>
          <w:marRight w:val="0"/>
          <w:marTop w:val="0"/>
          <w:marBottom w:val="0"/>
          <w:divBdr>
            <w:top w:val="none" w:sz="0" w:space="0" w:color="auto"/>
            <w:left w:val="none" w:sz="0" w:space="0" w:color="auto"/>
            <w:bottom w:val="none" w:sz="0" w:space="0" w:color="auto"/>
            <w:right w:val="none" w:sz="0" w:space="0" w:color="auto"/>
          </w:divBdr>
        </w:div>
        <w:div w:id="730470411">
          <w:marLeft w:val="480"/>
          <w:marRight w:val="0"/>
          <w:marTop w:val="0"/>
          <w:marBottom w:val="0"/>
          <w:divBdr>
            <w:top w:val="none" w:sz="0" w:space="0" w:color="auto"/>
            <w:left w:val="none" w:sz="0" w:space="0" w:color="auto"/>
            <w:bottom w:val="none" w:sz="0" w:space="0" w:color="auto"/>
            <w:right w:val="none" w:sz="0" w:space="0" w:color="auto"/>
          </w:divBdr>
        </w:div>
        <w:div w:id="743991787">
          <w:marLeft w:val="480"/>
          <w:marRight w:val="0"/>
          <w:marTop w:val="0"/>
          <w:marBottom w:val="0"/>
          <w:divBdr>
            <w:top w:val="none" w:sz="0" w:space="0" w:color="auto"/>
            <w:left w:val="none" w:sz="0" w:space="0" w:color="auto"/>
            <w:bottom w:val="none" w:sz="0" w:space="0" w:color="auto"/>
            <w:right w:val="none" w:sz="0" w:space="0" w:color="auto"/>
          </w:divBdr>
        </w:div>
        <w:div w:id="745567316">
          <w:marLeft w:val="480"/>
          <w:marRight w:val="0"/>
          <w:marTop w:val="0"/>
          <w:marBottom w:val="0"/>
          <w:divBdr>
            <w:top w:val="none" w:sz="0" w:space="0" w:color="auto"/>
            <w:left w:val="none" w:sz="0" w:space="0" w:color="auto"/>
            <w:bottom w:val="none" w:sz="0" w:space="0" w:color="auto"/>
            <w:right w:val="none" w:sz="0" w:space="0" w:color="auto"/>
          </w:divBdr>
        </w:div>
        <w:div w:id="897908768">
          <w:marLeft w:val="480"/>
          <w:marRight w:val="0"/>
          <w:marTop w:val="0"/>
          <w:marBottom w:val="0"/>
          <w:divBdr>
            <w:top w:val="none" w:sz="0" w:space="0" w:color="auto"/>
            <w:left w:val="none" w:sz="0" w:space="0" w:color="auto"/>
            <w:bottom w:val="none" w:sz="0" w:space="0" w:color="auto"/>
            <w:right w:val="none" w:sz="0" w:space="0" w:color="auto"/>
          </w:divBdr>
        </w:div>
        <w:div w:id="964964159">
          <w:marLeft w:val="480"/>
          <w:marRight w:val="0"/>
          <w:marTop w:val="0"/>
          <w:marBottom w:val="0"/>
          <w:divBdr>
            <w:top w:val="none" w:sz="0" w:space="0" w:color="auto"/>
            <w:left w:val="none" w:sz="0" w:space="0" w:color="auto"/>
            <w:bottom w:val="none" w:sz="0" w:space="0" w:color="auto"/>
            <w:right w:val="none" w:sz="0" w:space="0" w:color="auto"/>
          </w:divBdr>
        </w:div>
        <w:div w:id="985935708">
          <w:marLeft w:val="480"/>
          <w:marRight w:val="0"/>
          <w:marTop w:val="0"/>
          <w:marBottom w:val="0"/>
          <w:divBdr>
            <w:top w:val="none" w:sz="0" w:space="0" w:color="auto"/>
            <w:left w:val="none" w:sz="0" w:space="0" w:color="auto"/>
            <w:bottom w:val="none" w:sz="0" w:space="0" w:color="auto"/>
            <w:right w:val="none" w:sz="0" w:space="0" w:color="auto"/>
          </w:divBdr>
        </w:div>
        <w:div w:id="1038554510">
          <w:marLeft w:val="480"/>
          <w:marRight w:val="0"/>
          <w:marTop w:val="0"/>
          <w:marBottom w:val="0"/>
          <w:divBdr>
            <w:top w:val="none" w:sz="0" w:space="0" w:color="auto"/>
            <w:left w:val="none" w:sz="0" w:space="0" w:color="auto"/>
            <w:bottom w:val="none" w:sz="0" w:space="0" w:color="auto"/>
            <w:right w:val="none" w:sz="0" w:space="0" w:color="auto"/>
          </w:divBdr>
        </w:div>
        <w:div w:id="1062630620">
          <w:marLeft w:val="480"/>
          <w:marRight w:val="0"/>
          <w:marTop w:val="0"/>
          <w:marBottom w:val="0"/>
          <w:divBdr>
            <w:top w:val="none" w:sz="0" w:space="0" w:color="auto"/>
            <w:left w:val="none" w:sz="0" w:space="0" w:color="auto"/>
            <w:bottom w:val="none" w:sz="0" w:space="0" w:color="auto"/>
            <w:right w:val="none" w:sz="0" w:space="0" w:color="auto"/>
          </w:divBdr>
        </w:div>
        <w:div w:id="1119491693">
          <w:marLeft w:val="480"/>
          <w:marRight w:val="0"/>
          <w:marTop w:val="0"/>
          <w:marBottom w:val="0"/>
          <w:divBdr>
            <w:top w:val="none" w:sz="0" w:space="0" w:color="auto"/>
            <w:left w:val="none" w:sz="0" w:space="0" w:color="auto"/>
            <w:bottom w:val="none" w:sz="0" w:space="0" w:color="auto"/>
            <w:right w:val="none" w:sz="0" w:space="0" w:color="auto"/>
          </w:divBdr>
        </w:div>
        <w:div w:id="1195926151">
          <w:marLeft w:val="480"/>
          <w:marRight w:val="0"/>
          <w:marTop w:val="0"/>
          <w:marBottom w:val="0"/>
          <w:divBdr>
            <w:top w:val="none" w:sz="0" w:space="0" w:color="auto"/>
            <w:left w:val="none" w:sz="0" w:space="0" w:color="auto"/>
            <w:bottom w:val="none" w:sz="0" w:space="0" w:color="auto"/>
            <w:right w:val="none" w:sz="0" w:space="0" w:color="auto"/>
          </w:divBdr>
        </w:div>
        <w:div w:id="1231967979">
          <w:marLeft w:val="480"/>
          <w:marRight w:val="0"/>
          <w:marTop w:val="0"/>
          <w:marBottom w:val="0"/>
          <w:divBdr>
            <w:top w:val="none" w:sz="0" w:space="0" w:color="auto"/>
            <w:left w:val="none" w:sz="0" w:space="0" w:color="auto"/>
            <w:bottom w:val="none" w:sz="0" w:space="0" w:color="auto"/>
            <w:right w:val="none" w:sz="0" w:space="0" w:color="auto"/>
          </w:divBdr>
        </w:div>
        <w:div w:id="1240018740">
          <w:marLeft w:val="480"/>
          <w:marRight w:val="0"/>
          <w:marTop w:val="0"/>
          <w:marBottom w:val="0"/>
          <w:divBdr>
            <w:top w:val="none" w:sz="0" w:space="0" w:color="auto"/>
            <w:left w:val="none" w:sz="0" w:space="0" w:color="auto"/>
            <w:bottom w:val="none" w:sz="0" w:space="0" w:color="auto"/>
            <w:right w:val="none" w:sz="0" w:space="0" w:color="auto"/>
          </w:divBdr>
        </w:div>
        <w:div w:id="1361974858">
          <w:marLeft w:val="480"/>
          <w:marRight w:val="0"/>
          <w:marTop w:val="0"/>
          <w:marBottom w:val="0"/>
          <w:divBdr>
            <w:top w:val="none" w:sz="0" w:space="0" w:color="auto"/>
            <w:left w:val="none" w:sz="0" w:space="0" w:color="auto"/>
            <w:bottom w:val="none" w:sz="0" w:space="0" w:color="auto"/>
            <w:right w:val="none" w:sz="0" w:space="0" w:color="auto"/>
          </w:divBdr>
        </w:div>
        <w:div w:id="1362517206">
          <w:marLeft w:val="480"/>
          <w:marRight w:val="0"/>
          <w:marTop w:val="0"/>
          <w:marBottom w:val="0"/>
          <w:divBdr>
            <w:top w:val="none" w:sz="0" w:space="0" w:color="auto"/>
            <w:left w:val="none" w:sz="0" w:space="0" w:color="auto"/>
            <w:bottom w:val="none" w:sz="0" w:space="0" w:color="auto"/>
            <w:right w:val="none" w:sz="0" w:space="0" w:color="auto"/>
          </w:divBdr>
        </w:div>
        <w:div w:id="1375231122">
          <w:marLeft w:val="480"/>
          <w:marRight w:val="0"/>
          <w:marTop w:val="0"/>
          <w:marBottom w:val="0"/>
          <w:divBdr>
            <w:top w:val="none" w:sz="0" w:space="0" w:color="auto"/>
            <w:left w:val="none" w:sz="0" w:space="0" w:color="auto"/>
            <w:bottom w:val="none" w:sz="0" w:space="0" w:color="auto"/>
            <w:right w:val="none" w:sz="0" w:space="0" w:color="auto"/>
          </w:divBdr>
        </w:div>
        <w:div w:id="1440182165">
          <w:marLeft w:val="480"/>
          <w:marRight w:val="0"/>
          <w:marTop w:val="0"/>
          <w:marBottom w:val="0"/>
          <w:divBdr>
            <w:top w:val="none" w:sz="0" w:space="0" w:color="auto"/>
            <w:left w:val="none" w:sz="0" w:space="0" w:color="auto"/>
            <w:bottom w:val="none" w:sz="0" w:space="0" w:color="auto"/>
            <w:right w:val="none" w:sz="0" w:space="0" w:color="auto"/>
          </w:divBdr>
        </w:div>
        <w:div w:id="1521551720">
          <w:marLeft w:val="480"/>
          <w:marRight w:val="0"/>
          <w:marTop w:val="0"/>
          <w:marBottom w:val="0"/>
          <w:divBdr>
            <w:top w:val="none" w:sz="0" w:space="0" w:color="auto"/>
            <w:left w:val="none" w:sz="0" w:space="0" w:color="auto"/>
            <w:bottom w:val="none" w:sz="0" w:space="0" w:color="auto"/>
            <w:right w:val="none" w:sz="0" w:space="0" w:color="auto"/>
          </w:divBdr>
        </w:div>
        <w:div w:id="1593318973">
          <w:marLeft w:val="480"/>
          <w:marRight w:val="0"/>
          <w:marTop w:val="0"/>
          <w:marBottom w:val="0"/>
          <w:divBdr>
            <w:top w:val="none" w:sz="0" w:space="0" w:color="auto"/>
            <w:left w:val="none" w:sz="0" w:space="0" w:color="auto"/>
            <w:bottom w:val="none" w:sz="0" w:space="0" w:color="auto"/>
            <w:right w:val="none" w:sz="0" w:space="0" w:color="auto"/>
          </w:divBdr>
        </w:div>
        <w:div w:id="1695568695">
          <w:marLeft w:val="480"/>
          <w:marRight w:val="0"/>
          <w:marTop w:val="0"/>
          <w:marBottom w:val="0"/>
          <w:divBdr>
            <w:top w:val="none" w:sz="0" w:space="0" w:color="auto"/>
            <w:left w:val="none" w:sz="0" w:space="0" w:color="auto"/>
            <w:bottom w:val="none" w:sz="0" w:space="0" w:color="auto"/>
            <w:right w:val="none" w:sz="0" w:space="0" w:color="auto"/>
          </w:divBdr>
        </w:div>
        <w:div w:id="1843205195">
          <w:marLeft w:val="480"/>
          <w:marRight w:val="0"/>
          <w:marTop w:val="0"/>
          <w:marBottom w:val="0"/>
          <w:divBdr>
            <w:top w:val="none" w:sz="0" w:space="0" w:color="auto"/>
            <w:left w:val="none" w:sz="0" w:space="0" w:color="auto"/>
            <w:bottom w:val="none" w:sz="0" w:space="0" w:color="auto"/>
            <w:right w:val="none" w:sz="0" w:space="0" w:color="auto"/>
          </w:divBdr>
        </w:div>
        <w:div w:id="1844278545">
          <w:marLeft w:val="480"/>
          <w:marRight w:val="0"/>
          <w:marTop w:val="0"/>
          <w:marBottom w:val="0"/>
          <w:divBdr>
            <w:top w:val="none" w:sz="0" w:space="0" w:color="auto"/>
            <w:left w:val="none" w:sz="0" w:space="0" w:color="auto"/>
            <w:bottom w:val="none" w:sz="0" w:space="0" w:color="auto"/>
            <w:right w:val="none" w:sz="0" w:space="0" w:color="auto"/>
          </w:divBdr>
        </w:div>
        <w:div w:id="1846699657">
          <w:marLeft w:val="480"/>
          <w:marRight w:val="0"/>
          <w:marTop w:val="0"/>
          <w:marBottom w:val="0"/>
          <w:divBdr>
            <w:top w:val="none" w:sz="0" w:space="0" w:color="auto"/>
            <w:left w:val="none" w:sz="0" w:space="0" w:color="auto"/>
            <w:bottom w:val="none" w:sz="0" w:space="0" w:color="auto"/>
            <w:right w:val="none" w:sz="0" w:space="0" w:color="auto"/>
          </w:divBdr>
        </w:div>
        <w:div w:id="1872330037">
          <w:marLeft w:val="480"/>
          <w:marRight w:val="0"/>
          <w:marTop w:val="0"/>
          <w:marBottom w:val="0"/>
          <w:divBdr>
            <w:top w:val="none" w:sz="0" w:space="0" w:color="auto"/>
            <w:left w:val="none" w:sz="0" w:space="0" w:color="auto"/>
            <w:bottom w:val="none" w:sz="0" w:space="0" w:color="auto"/>
            <w:right w:val="none" w:sz="0" w:space="0" w:color="auto"/>
          </w:divBdr>
        </w:div>
        <w:div w:id="1890262808">
          <w:marLeft w:val="480"/>
          <w:marRight w:val="0"/>
          <w:marTop w:val="0"/>
          <w:marBottom w:val="0"/>
          <w:divBdr>
            <w:top w:val="none" w:sz="0" w:space="0" w:color="auto"/>
            <w:left w:val="none" w:sz="0" w:space="0" w:color="auto"/>
            <w:bottom w:val="none" w:sz="0" w:space="0" w:color="auto"/>
            <w:right w:val="none" w:sz="0" w:space="0" w:color="auto"/>
          </w:divBdr>
        </w:div>
        <w:div w:id="1982728030">
          <w:marLeft w:val="480"/>
          <w:marRight w:val="0"/>
          <w:marTop w:val="0"/>
          <w:marBottom w:val="0"/>
          <w:divBdr>
            <w:top w:val="none" w:sz="0" w:space="0" w:color="auto"/>
            <w:left w:val="none" w:sz="0" w:space="0" w:color="auto"/>
            <w:bottom w:val="none" w:sz="0" w:space="0" w:color="auto"/>
            <w:right w:val="none" w:sz="0" w:space="0" w:color="auto"/>
          </w:divBdr>
        </w:div>
        <w:div w:id="2011180511">
          <w:marLeft w:val="480"/>
          <w:marRight w:val="0"/>
          <w:marTop w:val="0"/>
          <w:marBottom w:val="0"/>
          <w:divBdr>
            <w:top w:val="none" w:sz="0" w:space="0" w:color="auto"/>
            <w:left w:val="none" w:sz="0" w:space="0" w:color="auto"/>
            <w:bottom w:val="none" w:sz="0" w:space="0" w:color="auto"/>
            <w:right w:val="none" w:sz="0" w:space="0" w:color="auto"/>
          </w:divBdr>
        </w:div>
        <w:div w:id="2083677634">
          <w:marLeft w:val="480"/>
          <w:marRight w:val="0"/>
          <w:marTop w:val="0"/>
          <w:marBottom w:val="0"/>
          <w:divBdr>
            <w:top w:val="none" w:sz="0" w:space="0" w:color="auto"/>
            <w:left w:val="none" w:sz="0" w:space="0" w:color="auto"/>
            <w:bottom w:val="none" w:sz="0" w:space="0" w:color="auto"/>
            <w:right w:val="none" w:sz="0" w:space="0" w:color="auto"/>
          </w:divBdr>
        </w:div>
      </w:divsChild>
    </w:div>
    <w:div w:id="1166164251">
      <w:bodyDiv w:val="1"/>
      <w:marLeft w:val="0"/>
      <w:marRight w:val="0"/>
      <w:marTop w:val="0"/>
      <w:marBottom w:val="0"/>
      <w:divBdr>
        <w:top w:val="none" w:sz="0" w:space="0" w:color="auto"/>
        <w:left w:val="none" w:sz="0" w:space="0" w:color="auto"/>
        <w:bottom w:val="none" w:sz="0" w:space="0" w:color="auto"/>
        <w:right w:val="none" w:sz="0" w:space="0" w:color="auto"/>
      </w:divBdr>
      <w:divsChild>
        <w:div w:id="77094818">
          <w:marLeft w:val="480"/>
          <w:marRight w:val="0"/>
          <w:marTop w:val="0"/>
          <w:marBottom w:val="0"/>
          <w:divBdr>
            <w:top w:val="none" w:sz="0" w:space="0" w:color="auto"/>
            <w:left w:val="none" w:sz="0" w:space="0" w:color="auto"/>
            <w:bottom w:val="none" w:sz="0" w:space="0" w:color="auto"/>
            <w:right w:val="none" w:sz="0" w:space="0" w:color="auto"/>
          </w:divBdr>
        </w:div>
        <w:div w:id="122892969">
          <w:marLeft w:val="480"/>
          <w:marRight w:val="0"/>
          <w:marTop w:val="0"/>
          <w:marBottom w:val="0"/>
          <w:divBdr>
            <w:top w:val="none" w:sz="0" w:space="0" w:color="auto"/>
            <w:left w:val="none" w:sz="0" w:space="0" w:color="auto"/>
            <w:bottom w:val="none" w:sz="0" w:space="0" w:color="auto"/>
            <w:right w:val="none" w:sz="0" w:space="0" w:color="auto"/>
          </w:divBdr>
        </w:div>
        <w:div w:id="170990178">
          <w:marLeft w:val="480"/>
          <w:marRight w:val="0"/>
          <w:marTop w:val="0"/>
          <w:marBottom w:val="0"/>
          <w:divBdr>
            <w:top w:val="none" w:sz="0" w:space="0" w:color="auto"/>
            <w:left w:val="none" w:sz="0" w:space="0" w:color="auto"/>
            <w:bottom w:val="none" w:sz="0" w:space="0" w:color="auto"/>
            <w:right w:val="none" w:sz="0" w:space="0" w:color="auto"/>
          </w:divBdr>
        </w:div>
        <w:div w:id="179777726">
          <w:marLeft w:val="480"/>
          <w:marRight w:val="0"/>
          <w:marTop w:val="0"/>
          <w:marBottom w:val="0"/>
          <w:divBdr>
            <w:top w:val="none" w:sz="0" w:space="0" w:color="auto"/>
            <w:left w:val="none" w:sz="0" w:space="0" w:color="auto"/>
            <w:bottom w:val="none" w:sz="0" w:space="0" w:color="auto"/>
            <w:right w:val="none" w:sz="0" w:space="0" w:color="auto"/>
          </w:divBdr>
        </w:div>
        <w:div w:id="181626453">
          <w:marLeft w:val="480"/>
          <w:marRight w:val="0"/>
          <w:marTop w:val="0"/>
          <w:marBottom w:val="0"/>
          <w:divBdr>
            <w:top w:val="none" w:sz="0" w:space="0" w:color="auto"/>
            <w:left w:val="none" w:sz="0" w:space="0" w:color="auto"/>
            <w:bottom w:val="none" w:sz="0" w:space="0" w:color="auto"/>
            <w:right w:val="none" w:sz="0" w:space="0" w:color="auto"/>
          </w:divBdr>
        </w:div>
        <w:div w:id="212935085">
          <w:marLeft w:val="480"/>
          <w:marRight w:val="0"/>
          <w:marTop w:val="0"/>
          <w:marBottom w:val="0"/>
          <w:divBdr>
            <w:top w:val="none" w:sz="0" w:space="0" w:color="auto"/>
            <w:left w:val="none" w:sz="0" w:space="0" w:color="auto"/>
            <w:bottom w:val="none" w:sz="0" w:space="0" w:color="auto"/>
            <w:right w:val="none" w:sz="0" w:space="0" w:color="auto"/>
          </w:divBdr>
        </w:div>
        <w:div w:id="240871953">
          <w:marLeft w:val="480"/>
          <w:marRight w:val="0"/>
          <w:marTop w:val="0"/>
          <w:marBottom w:val="0"/>
          <w:divBdr>
            <w:top w:val="none" w:sz="0" w:space="0" w:color="auto"/>
            <w:left w:val="none" w:sz="0" w:space="0" w:color="auto"/>
            <w:bottom w:val="none" w:sz="0" w:space="0" w:color="auto"/>
            <w:right w:val="none" w:sz="0" w:space="0" w:color="auto"/>
          </w:divBdr>
        </w:div>
        <w:div w:id="242028952">
          <w:marLeft w:val="480"/>
          <w:marRight w:val="0"/>
          <w:marTop w:val="0"/>
          <w:marBottom w:val="0"/>
          <w:divBdr>
            <w:top w:val="none" w:sz="0" w:space="0" w:color="auto"/>
            <w:left w:val="none" w:sz="0" w:space="0" w:color="auto"/>
            <w:bottom w:val="none" w:sz="0" w:space="0" w:color="auto"/>
            <w:right w:val="none" w:sz="0" w:space="0" w:color="auto"/>
          </w:divBdr>
        </w:div>
        <w:div w:id="267197672">
          <w:marLeft w:val="480"/>
          <w:marRight w:val="0"/>
          <w:marTop w:val="0"/>
          <w:marBottom w:val="0"/>
          <w:divBdr>
            <w:top w:val="none" w:sz="0" w:space="0" w:color="auto"/>
            <w:left w:val="none" w:sz="0" w:space="0" w:color="auto"/>
            <w:bottom w:val="none" w:sz="0" w:space="0" w:color="auto"/>
            <w:right w:val="none" w:sz="0" w:space="0" w:color="auto"/>
          </w:divBdr>
        </w:div>
        <w:div w:id="355815238">
          <w:marLeft w:val="480"/>
          <w:marRight w:val="0"/>
          <w:marTop w:val="0"/>
          <w:marBottom w:val="0"/>
          <w:divBdr>
            <w:top w:val="none" w:sz="0" w:space="0" w:color="auto"/>
            <w:left w:val="none" w:sz="0" w:space="0" w:color="auto"/>
            <w:bottom w:val="none" w:sz="0" w:space="0" w:color="auto"/>
            <w:right w:val="none" w:sz="0" w:space="0" w:color="auto"/>
          </w:divBdr>
        </w:div>
        <w:div w:id="445318625">
          <w:marLeft w:val="480"/>
          <w:marRight w:val="0"/>
          <w:marTop w:val="0"/>
          <w:marBottom w:val="0"/>
          <w:divBdr>
            <w:top w:val="none" w:sz="0" w:space="0" w:color="auto"/>
            <w:left w:val="none" w:sz="0" w:space="0" w:color="auto"/>
            <w:bottom w:val="none" w:sz="0" w:space="0" w:color="auto"/>
            <w:right w:val="none" w:sz="0" w:space="0" w:color="auto"/>
          </w:divBdr>
        </w:div>
        <w:div w:id="468940619">
          <w:marLeft w:val="480"/>
          <w:marRight w:val="0"/>
          <w:marTop w:val="0"/>
          <w:marBottom w:val="0"/>
          <w:divBdr>
            <w:top w:val="none" w:sz="0" w:space="0" w:color="auto"/>
            <w:left w:val="none" w:sz="0" w:space="0" w:color="auto"/>
            <w:bottom w:val="none" w:sz="0" w:space="0" w:color="auto"/>
            <w:right w:val="none" w:sz="0" w:space="0" w:color="auto"/>
          </w:divBdr>
        </w:div>
        <w:div w:id="477500210">
          <w:marLeft w:val="480"/>
          <w:marRight w:val="0"/>
          <w:marTop w:val="0"/>
          <w:marBottom w:val="0"/>
          <w:divBdr>
            <w:top w:val="none" w:sz="0" w:space="0" w:color="auto"/>
            <w:left w:val="none" w:sz="0" w:space="0" w:color="auto"/>
            <w:bottom w:val="none" w:sz="0" w:space="0" w:color="auto"/>
            <w:right w:val="none" w:sz="0" w:space="0" w:color="auto"/>
          </w:divBdr>
        </w:div>
        <w:div w:id="489833536">
          <w:marLeft w:val="480"/>
          <w:marRight w:val="0"/>
          <w:marTop w:val="0"/>
          <w:marBottom w:val="0"/>
          <w:divBdr>
            <w:top w:val="none" w:sz="0" w:space="0" w:color="auto"/>
            <w:left w:val="none" w:sz="0" w:space="0" w:color="auto"/>
            <w:bottom w:val="none" w:sz="0" w:space="0" w:color="auto"/>
            <w:right w:val="none" w:sz="0" w:space="0" w:color="auto"/>
          </w:divBdr>
        </w:div>
        <w:div w:id="735207604">
          <w:marLeft w:val="480"/>
          <w:marRight w:val="0"/>
          <w:marTop w:val="0"/>
          <w:marBottom w:val="0"/>
          <w:divBdr>
            <w:top w:val="none" w:sz="0" w:space="0" w:color="auto"/>
            <w:left w:val="none" w:sz="0" w:space="0" w:color="auto"/>
            <w:bottom w:val="none" w:sz="0" w:space="0" w:color="auto"/>
            <w:right w:val="none" w:sz="0" w:space="0" w:color="auto"/>
          </w:divBdr>
        </w:div>
        <w:div w:id="763960269">
          <w:marLeft w:val="480"/>
          <w:marRight w:val="0"/>
          <w:marTop w:val="0"/>
          <w:marBottom w:val="0"/>
          <w:divBdr>
            <w:top w:val="none" w:sz="0" w:space="0" w:color="auto"/>
            <w:left w:val="none" w:sz="0" w:space="0" w:color="auto"/>
            <w:bottom w:val="none" w:sz="0" w:space="0" w:color="auto"/>
            <w:right w:val="none" w:sz="0" w:space="0" w:color="auto"/>
          </w:divBdr>
        </w:div>
        <w:div w:id="789202724">
          <w:marLeft w:val="480"/>
          <w:marRight w:val="0"/>
          <w:marTop w:val="0"/>
          <w:marBottom w:val="0"/>
          <w:divBdr>
            <w:top w:val="none" w:sz="0" w:space="0" w:color="auto"/>
            <w:left w:val="none" w:sz="0" w:space="0" w:color="auto"/>
            <w:bottom w:val="none" w:sz="0" w:space="0" w:color="auto"/>
            <w:right w:val="none" w:sz="0" w:space="0" w:color="auto"/>
          </w:divBdr>
        </w:div>
        <w:div w:id="822936562">
          <w:marLeft w:val="480"/>
          <w:marRight w:val="0"/>
          <w:marTop w:val="0"/>
          <w:marBottom w:val="0"/>
          <w:divBdr>
            <w:top w:val="none" w:sz="0" w:space="0" w:color="auto"/>
            <w:left w:val="none" w:sz="0" w:space="0" w:color="auto"/>
            <w:bottom w:val="none" w:sz="0" w:space="0" w:color="auto"/>
            <w:right w:val="none" w:sz="0" w:space="0" w:color="auto"/>
          </w:divBdr>
        </w:div>
        <w:div w:id="851723714">
          <w:marLeft w:val="480"/>
          <w:marRight w:val="0"/>
          <w:marTop w:val="0"/>
          <w:marBottom w:val="0"/>
          <w:divBdr>
            <w:top w:val="none" w:sz="0" w:space="0" w:color="auto"/>
            <w:left w:val="none" w:sz="0" w:space="0" w:color="auto"/>
            <w:bottom w:val="none" w:sz="0" w:space="0" w:color="auto"/>
            <w:right w:val="none" w:sz="0" w:space="0" w:color="auto"/>
          </w:divBdr>
        </w:div>
        <w:div w:id="968125809">
          <w:marLeft w:val="480"/>
          <w:marRight w:val="0"/>
          <w:marTop w:val="0"/>
          <w:marBottom w:val="0"/>
          <w:divBdr>
            <w:top w:val="none" w:sz="0" w:space="0" w:color="auto"/>
            <w:left w:val="none" w:sz="0" w:space="0" w:color="auto"/>
            <w:bottom w:val="none" w:sz="0" w:space="0" w:color="auto"/>
            <w:right w:val="none" w:sz="0" w:space="0" w:color="auto"/>
          </w:divBdr>
        </w:div>
        <w:div w:id="970331474">
          <w:marLeft w:val="480"/>
          <w:marRight w:val="0"/>
          <w:marTop w:val="0"/>
          <w:marBottom w:val="0"/>
          <w:divBdr>
            <w:top w:val="none" w:sz="0" w:space="0" w:color="auto"/>
            <w:left w:val="none" w:sz="0" w:space="0" w:color="auto"/>
            <w:bottom w:val="none" w:sz="0" w:space="0" w:color="auto"/>
            <w:right w:val="none" w:sz="0" w:space="0" w:color="auto"/>
          </w:divBdr>
        </w:div>
        <w:div w:id="1010067861">
          <w:marLeft w:val="480"/>
          <w:marRight w:val="0"/>
          <w:marTop w:val="0"/>
          <w:marBottom w:val="0"/>
          <w:divBdr>
            <w:top w:val="none" w:sz="0" w:space="0" w:color="auto"/>
            <w:left w:val="none" w:sz="0" w:space="0" w:color="auto"/>
            <w:bottom w:val="none" w:sz="0" w:space="0" w:color="auto"/>
            <w:right w:val="none" w:sz="0" w:space="0" w:color="auto"/>
          </w:divBdr>
        </w:div>
        <w:div w:id="1181357228">
          <w:marLeft w:val="480"/>
          <w:marRight w:val="0"/>
          <w:marTop w:val="0"/>
          <w:marBottom w:val="0"/>
          <w:divBdr>
            <w:top w:val="none" w:sz="0" w:space="0" w:color="auto"/>
            <w:left w:val="none" w:sz="0" w:space="0" w:color="auto"/>
            <w:bottom w:val="none" w:sz="0" w:space="0" w:color="auto"/>
            <w:right w:val="none" w:sz="0" w:space="0" w:color="auto"/>
          </w:divBdr>
        </w:div>
        <w:div w:id="1269235821">
          <w:marLeft w:val="480"/>
          <w:marRight w:val="0"/>
          <w:marTop w:val="0"/>
          <w:marBottom w:val="0"/>
          <w:divBdr>
            <w:top w:val="none" w:sz="0" w:space="0" w:color="auto"/>
            <w:left w:val="none" w:sz="0" w:space="0" w:color="auto"/>
            <w:bottom w:val="none" w:sz="0" w:space="0" w:color="auto"/>
            <w:right w:val="none" w:sz="0" w:space="0" w:color="auto"/>
          </w:divBdr>
        </w:div>
        <w:div w:id="1277251166">
          <w:marLeft w:val="480"/>
          <w:marRight w:val="0"/>
          <w:marTop w:val="0"/>
          <w:marBottom w:val="0"/>
          <w:divBdr>
            <w:top w:val="none" w:sz="0" w:space="0" w:color="auto"/>
            <w:left w:val="none" w:sz="0" w:space="0" w:color="auto"/>
            <w:bottom w:val="none" w:sz="0" w:space="0" w:color="auto"/>
            <w:right w:val="none" w:sz="0" w:space="0" w:color="auto"/>
          </w:divBdr>
        </w:div>
        <w:div w:id="1348485872">
          <w:marLeft w:val="480"/>
          <w:marRight w:val="0"/>
          <w:marTop w:val="0"/>
          <w:marBottom w:val="0"/>
          <w:divBdr>
            <w:top w:val="none" w:sz="0" w:space="0" w:color="auto"/>
            <w:left w:val="none" w:sz="0" w:space="0" w:color="auto"/>
            <w:bottom w:val="none" w:sz="0" w:space="0" w:color="auto"/>
            <w:right w:val="none" w:sz="0" w:space="0" w:color="auto"/>
          </w:divBdr>
        </w:div>
        <w:div w:id="1395397439">
          <w:marLeft w:val="480"/>
          <w:marRight w:val="0"/>
          <w:marTop w:val="0"/>
          <w:marBottom w:val="0"/>
          <w:divBdr>
            <w:top w:val="none" w:sz="0" w:space="0" w:color="auto"/>
            <w:left w:val="none" w:sz="0" w:space="0" w:color="auto"/>
            <w:bottom w:val="none" w:sz="0" w:space="0" w:color="auto"/>
            <w:right w:val="none" w:sz="0" w:space="0" w:color="auto"/>
          </w:divBdr>
        </w:div>
        <w:div w:id="1405836222">
          <w:marLeft w:val="480"/>
          <w:marRight w:val="0"/>
          <w:marTop w:val="0"/>
          <w:marBottom w:val="0"/>
          <w:divBdr>
            <w:top w:val="none" w:sz="0" w:space="0" w:color="auto"/>
            <w:left w:val="none" w:sz="0" w:space="0" w:color="auto"/>
            <w:bottom w:val="none" w:sz="0" w:space="0" w:color="auto"/>
            <w:right w:val="none" w:sz="0" w:space="0" w:color="auto"/>
          </w:divBdr>
        </w:div>
        <w:div w:id="1418399585">
          <w:marLeft w:val="480"/>
          <w:marRight w:val="0"/>
          <w:marTop w:val="0"/>
          <w:marBottom w:val="0"/>
          <w:divBdr>
            <w:top w:val="none" w:sz="0" w:space="0" w:color="auto"/>
            <w:left w:val="none" w:sz="0" w:space="0" w:color="auto"/>
            <w:bottom w:val="none" w:sz="0" w:space="0" w:color="auto"/>
            <w:right w:val="none" w:sz="0" w:space="0" w:color="auto"/>
          </w:divBdr>
        </w:div>
        <w:div w:id="1572732929">
          <w:marLeft w:val="480"/>
          <w:marRight w:val="0"/>
          <w:marTop w:val="0"/>
          <w:marBottom w:val="0"/>
          <w:divBdr>
            <w:top w:val="none" w:sz="0" w:space="0" w:color="auto"/>
            <w:left w:val="none" w:sz="0" w:space="0" w:color="auto"/>
            <w:bottom w:val="none" w:sz="0" w:space="0" w:color="auto"/>
            <w:right w:val="none" w:sz="0" w:space="0" w:color="auto"/>
          </w:divBdr>
        </w:div>
        <w:div w:id="1612470081">
          <w:marLeft w:val="480"/>
          <w:marRight w:val="0"/>
          <w:marTop w:val="0"/>
          <w:marBottom w:val="0"/>
          <w:divBdr>
            <w:top w:val="none" w:sz="0" w:space="0" w:color="auto"/>
            <w:left w:val="none" w:sz="0" w:space="0" w:color="auto"/>
            <w:bottom w:val="none" w:sz="0" w:space="0" w:color="auto"/>
            <w:right w:val="none" w:sz="0" w:space="0" w:color="auto"/>
          </w:divBdr>
        </w:div>
        <w:div w:id="1658146964">
          <w:marLeft w:val="480"/>
          <w:marRight w:val="0"/>
          <w:marTop w:val="0"/>
          <w:marBottom w:val="0"/>
          <w:divBdr>
            <w:top w:val="none" w:sz="0" w:space="0" w:color="auto"/>
            <w:left w:val="none" w:sz="0" w:space="0" w:color="auto"/>
            <w:bottom w:val="none" w:sz="0" w:space="0" w:color="auto"/>
            <w:right w:val="none" w:sz="0" w:space="0" w:color="auto"/>
          </w:divBdr>
        </w:div>
        <w:div w:id="1708604735">
          <w:marLeft w:val="480"/>
          <w:marRight w:val="0"/>
          <w:marTop w:val="0"/>
          <w:marBottom w:val="0"/>
          <w:divBdr>
            <w:top w:val="none" w:sz="0" w:space="0" w:color="auto"/>
            <w:left w:val="none" w:sz="0" w:space="0" w:color="auto"/>
            <w:bottom w:val="none" w:sz="0" w:space="0" w:color="auto"/>
            <w:right w:val="none" w:sz="0" w:space="0" w:color="auto"/>
          </w:divBdr>
        </w:div>
        <w:div w:id="1750081373">
          <w:marLeft w:val="480"/>
          <w:marRight w:val="0"/>
          <w:marTop w:val="0"/>
          <w:marBottom w:val="0"/>
          <w:divBdr>
            <w:top w:val="none" w:sz="0" w:space="0" w:color="auto"/>
            <w:left w:val="none" w:sz="0" w:space="0" w:color="auto"/>
            <w:bottom w:val="none" w:sz="0" w:space="0" w:color="auto"/>
            <w:right w:val="none" w:sz="0" w:space="0" w:color="auto"/>
          </w:divBdr>
        </w:div>
        <w:div w:id="1856848357">
          <w:marLeft w:val="480"/>
          <w:marRight w:val="0"/>
          <w:marTop w:val="0"/>
          <w:marBottom w:val="0"/>
          <w:divBdr>
            <w:top w:val="none" w:sz="0" w:space="0" w:color="auto"/>
            <w:left w:val="none" w:sz="0" w:space="0" w:color="auto"/>
            <w:bottom w:val="none" w:sz="0" w:space="0" w:color="auto"/>
            <w:right w:val="none" w:sz="0" w:space="0" w:color="auto"/>
          </w:divBdr>
        </w:div>
        <w:div w:id="1881167799">
          <w:marLeft w:val="480"/>
          <w:marRight w:val="0"/>
          <w:marTop w:val="0"/>
          <w:marBottom w:val="0"/>
          <w:divBdr>
            <w:top w:val="none" w:sz="0" w:space="0" w:color="auto"/>
            <w:left w:val="none" w:sz="0" w:space="0" w:color="auto"/>
            <w:bottom w:val="none" w:sz="0" w:space="0" w:color="auto"/>
            <w:right w:val="none" w:sz="0" w:space="0" w:color="auto"/>
          </w:divBdr>
        </w:div>
        <w:div w:id="1933319096">
          <w:marLeft w:val="480"/>
          <w:marRight w:val="0"/>
          <w:marTop w:val="0"/>
          <w:marBottom w:val="0"/>
          <w:divBdr>
            <w:top w:val="none" w:sz="0" w:space="0" w:color="auto"/>
            <w:left w:val="none" w:sz="0" w:space="0" w:color="auto"/>
            <w:bottom w:val="none" w:sz="0" w:space="0" w:color="auto"/>
            <w:right w:val="none" w:sz="0" w:space="0" w:color="auto"/>
          </w:divBdr>
        </w:div>
        <w:div w:id="1970477862">
          <w:marLeft w:val="480"/>
          <w:marRight w:val="0"/>
          <w:marTop w:val="0"/>
          <w:marBottom w:val="0"/>
          <w:divBdr>
            <w:top w:val="none" w:sz="0" w:space="0" w:color="auto"/>
            <w:left w:val="none" w:sz="0" w:space="0" w:color="auto"/>
            <w:bottom w:val="none" w:sz="0" w:space="0" w:color="auto"/>
            <w:right w:val="none" w:sz="0" w:space="0" w:color="auto"/>
          </w:divBdr>
        </w:div>
        <w:div w:id="1995328024">
          <w:marLeft w:val="480"/>
          <w:marRight w:val="0"/>
          <w:marTop w:val="0"/>
          <w:marBottom w:val="0"/>
          <w:divBdr>
            <w:top w:val="none" w:sz="0" w:space="0" w:color="auto"/>
            <w:left w:val="none" w:sz="0" w:space="0" w:color="auto"/>
            <w:bottom w:val="none" w:sz="0" w:space="0" w:color="auto"/>
            <w:right w:val="none" w:sz="0" w:space="0" w:color="auto"/>
          </w:divBdr>
        </w:div>
        <w:div w:id="2079404239">
          <w:marLeft w:val="480"/>
          <w:marRight w:val="0"/>
          <w:marTop w:val="0"/>
          <w:marBottom w:val="0"/>
          <w:divBdr>
            <w:top w:val="none" w:sz="0" w:space="0" w:color="auto"/>
            <w:left w:val="none" w:sz="0" w:space="0" w:color="auto"/>
            <w:bottom w:val="none" w:sz="0" w:space="0" w:color="auto"/>
            <w:right w:val="none" w:sz="0" w:space="0" w:color="auto"/>
          </w:divBdr>
        </w:div>
        <w:div w:id="2091927700">
          <w:marLeft w:val="480"/>
          <w:marRight w:val="0"/>
          <w:marTop w:val="0"/>
          <w:marBottom w:val="0"/>
          <w:divBdr>
            <w:top w:val="none" w:sz="0" w:space="0" w:color="auto"/>
            <w:left w:val="none" w:sz="0" w:space="0" w:color="auto"/>
            <w:bottom w:val="none" w:sz="0" w:space="0" w:color="auto"/>
            <w:right w:val="none" w:sz="0" w:space="0" w:color="auto"/>
          </w:divBdr>
        </w:div>
        <w:div w:id="2101216163">
          <w:marLeft w:val="480"/>
          <w:marRight w:val="0"/>
          <w:marTop w:val="0"/>
          <w:marBottom w:val="0"/>
          <w:divBdr>
            <w:top w:val="none" w:sz="0" w:space="0" w:color="auto"/>
            <w:left w:val="none" w:sz="0" w:space="0" w:color="auto"/>
            <w:bottom w:val="none" w:sz="0" w:space="0" w:color="auto"/>
            <w:right w:val="none" w:sz="0" w:space="0" w:color="auto"/>
          </w:divBdr>
        </w:div>
        <w:div w:id="2105302487">
          <w:marLeft w:val="480"/>
          <w:marRight w:val="0"/>
          <w:marTop w:val="0"/>
          <w:marBottom w:val="0"/>
          <w:divBdr>
            <w:top w:val="none" w:sz="0" w:space="0" w:color="auto"/>
            <w:left w:val="none" w:sz="0" w:space="0" w:color="auto"/>
            <w:bottom w:val="none" w:sz="0" w:space="0" w:color="auto"/>
            <w:right w:val="none" w:sz="0" w:space="0" w:color="auto"/>
          </w:divBdr>
        </w:div>
        <w:div w:id="2127305022">
          <w:marLeft w:val="480"/>
          <w:marRight w:val="0"/>
          <w:marTop w:val="0"/>
          <w:marBottom w:val="0"/>
          <w:divBdr>
            <w:top w:val="none" w:sz="0" w:space="0" w:color="auto"/>
            <w:left w:val="none" w:sz="0" w:space="0" w:color="auto"/>
            <w:bottom w:val="none" w:sz="0" w:space="0" w:color="auto"/>
            <w:right w:val="none" w:sz="0" w:space="0" w:color="auto"/>
          </w:divBdr>
        </w:div>
      </w:divsChild>
    </w:div>
    <w:div w:id="1192887370">
      <w:bodyDiv w:val="1"/>
      <w:marLeft w:val="0"/>
      <w:marRight w:val="0"/>
      <w:marTop w:val="0"/>
      <w:marBottom w:val="0"/>
      <w:divBdr>
        <w:top w:val="none" w:sz="0" w:space="0" w:color="auto"/>
        <w:left w:val="none" w:sz="0" w:space="0" w:color="auto"/>
        <w:bottom w:val="none" w:sz="0" w:space="0" w:color="auto"/>
        <w:right w:val="none" w:sz="0" w:space="0" w:color="auto"/>
      </w:divBdr>
      <w:divsChild>
        <w:div w:id="100686077">
          <w:marLeft w:val="480"/>
          <w:marRight w:val="0"/>
          <w:marTop w:val="0"/>
          <w:marBottom w:val="0"/>
          <w:divBdr>
            <w:top w:val="none" w:sz="0" w:space="0" w:color="auto"/>
            <w:left w:val="none" w:sz="0" w:space="0" w:color="auto"/>
            <w:bottom w:val="none" w:sz="0" w:space="0" w:color="auto"/>
            <w:right w:val="none" w:sz="0" w:space="0" w:color="auto"/>
          </w:divBdr>
        </w:div>
        <w:div w:id="130252772">
          <w:marLeft w:val="480"/>
          <w:marRight w:val="0"/>
          <w:marTop w:val="0"/>
          <w:marBottom w:val="0"/>
          <w:divBdr>
            <w:top w:val="none" w:sz="0" w:space="0" w:color="auto"/>
            <w:left w:val="none" w:sz="0" w:space="0" w:color="auto"/>
            <w:bottom w:val="none" w:sz="0" w:space="0" w:color="auto"/>
            <w:right w:val="none" w:sz="0" w:space="0" w:color="auto"/>
          </w:divBdr>
        </w:div>
        <w:div w:id="140002525">
          <w:marLeft w:val="480"/>
          <w:marRight w:val="0"/>
          <w:marTop w:val="0"/>
          <w:marBottom w:val="0"/>
          <w:divBdr>
            <w:top w:val="none" w:sz="0" w:space="0" w:color="auto"/>
            <w:left w:val="none" w:sz="0" w:space="0" w:color="auto"/>
            <w:bottom w:val="none" w:sz="0" w:space="0" w:color="auto"/>
            <w:right w:val="none" w:sz="0" w:space="0" w:color="auto"/>
          </w:divBdr>
        </w:div>
        <w:div w:id="231819552">
          <w:marLeft w:val="480"/>
          <w:marRight w:val="0"/>
          <w:marTop w:val="0"/>
          <w:marBottom w:val="0"/>
          <w:divBdr>
            <w:top w:val="none" w:sz="0" w:space="0" w:color="auto"/>
            <w:left w:val="none" w:sz="0" w:space="0" w:color="auto"/>
            <w:bottom w:val="none" w:sz="0" w:space="0" w:color="auto"/>
            <w:right w:val="none" w:sz="0" w:space="0" w:color="auto"/>
          </w:divBdr>
        </w:div>
        <w:div w:id="237373994">
          <w:marLeft w:val="480"/>
          <w:marRight w:val="0"/>
          <w:marTop w:val="0"/>
          <w:marBottom w:val="0"/>
          <w:divBdr>
            <w:top w:val="none" w:sz="0" w:space="0" w:color="auto"/>
            <w:left w:val="none" w:sz="0" w:space="0" w:color="auto"/>
            <w:bottom w:val="none" w:sz="0" w:space="0" w:color="auto"/>
            <w:right w:val="none" w:sz="0" w:space="0" w:color="auto"/>
          </w:divBdr>
        </w:div>
        <w:div w:id="247546309">
          <w:marLeft w:val="480"/>
          <w:marRight w:val="0"/>
          <w:marTop w:val="0"/>
          <w:marBottom w:val="0"/>
          <w:divBdr>
            <w:top w:val="none" w:sz="0" w:space="0" w:color="auto"/>
            <w:left w:val="none" w:sz="0" w:space="0" w:color="auto"/>
            <w:bottom w:val="none" w:sz="0" w:space="0" w:color="auto"/>
            <w:right w:val="none" w:sz="0" w:space="0" w:color="auto"/>
          </w:divBdr>
        </w:div>
        <w:div w:id="278491682">
          <w:marLeft w:val="480"/>
          <w:marRight w:val="0"/>
          <w:marTop w:val="0"/>
          <w:marBottom w:val="0"/>
          <w:divBdr>
            <w:top w:val="none" w:sz="0" w:space="0" w:color="auto"/>
            <w:left w:val="none" w:sz="0" w:space="0" w:color="auto"/>
            <w:bottom w:val="none" w:sz="0" w:space="0" w:color="auto"/>
            <w:right w:val="none" w:sz="0" w:space="0" w:color="auto"/>
          </w:divBdr>
        </w:div>
        <w:div w:id="324667413">
          <w:marLeft w:val="480"/>
          <w:marRight w:val="0"/>
          <w:marTop w:val="0"/>
          <w:marBottom w:val="0"/>
          <w:divBdr>
            <w:top w:val="none" w:sz="0" w:space="0" w:color="auto"/>
            <w:left w:val="none" w:sz="0" w:space="0" w:color="auto"/>
            <w:bottom w:val="none" w:sz="0" w:space="0" w:color="auto"/>
            <w:right w:val="none" w:sz="0" w:space="0" w:color="auto"/>
          </w:divBdr>
        </w:div>
        <w:div w:id="360476356">
          <w:marLeft w:val="480"/>
          <w:marRight w:val="0"/>
          <w:marTop w:val="0"/>
          <w:marBottom w:val="0"/>
          <w:divBdr>
            <w:top w:val="none" w:sz="0" w:space="0" w:color="auto"/>
            <w:left w:val="none" w:sz="0" w:space="0" w:color="auto"/>
            <w:bottom w:val="none" w:sz="0" w:space="0" w:color="auto"/>
            <w:right w:val="none" w:sz="0" w:space="0" w:color="auto"/>
          </w:divBdr>
        </w:div>
        <w:div w:id="364916353">
          <w:marLeft w:val="480"/>
          <w:marRight w:val="0"/>
          <w:marTop w:val="0"/>
          <w:marBottom w:val="0"/>
          <w:divBdr>
            <w:top w:val="none" w:sz="0" w:space="0" w:color="auto"/>
            <w:left w:val="none" w:sz="0" w:space="0" w:color="auto"/>
            <w:bottom w:val="none" w:sz="0" w:space="0" w:color="auto"/>
            <w:right w:val="none" w:sz="0" w:space="0" w:color="auto"/>
          </w:divBdr>
        </w:div>
        <w:div w:id="379944632">
          <w:marLeft w:val="480"/>
          <w:marRight w:val="0"/>
          <w:marTop w:val="0"/>
          <w:marBottom w:val="0"/>
          <w:divBdr>
            <w:top w:val="none" w:sz="0" w:space="0" w:color="auto"/>
            <w:left w:val="none" w:sz="0" w:space="0" w:color="auto"/>
            <w:bottom w:val="none" w:sz="0" w:space="0" w:color="auto"/>
            <w:right w:val="none" w:sz="0" w:space="0" w:color="auto"/>
          </w:divBdr>
        </w:div>
        <w:div w:id="450250357">
          <w:marLeft w:val="480"/>
          <w:marRight w:val="0"/>
          <w:marTop w:val="0"/>
          <w:marBottom w:val="0"/>
          <w:divBdr>
            <w:top w:val="none" w:sz="0" w:space="0" w:color="auto"/>
            <w:left w:val="none" w:sz="0" w:space="0" w:color="auto"/>
            <w:bottom w:val="none" w:sz="0" w:space="0" w:color="auto"/>
            <w:right w:val="none" w:sz="0" w:space="0" w:color="auto"/>
          </w:divBdr>
        </w:div>
        <w:div w:id="467016289">
          <w:marLeft w:val="480"/>
          <w:marRight w:val="0"/>
          <w:marTop w:val="0"/>
          <w:marBottom w:val="0"/>
          <w:divBdr>
            <w:top w:val="none" w:sz="0" w:space="0" w:color="auto"/>
            <w:left w:val="none" w:sz="0" w:space="0" w:color="auto"/>
            <w:bottom w:val="none" w:sz="0" w:space="0" w:color="auto"/>
            <w:right w:val="none" w:sz="0" w:space="0" w:color="auto"/>
          </w:divBdr>
        </w:div>
        <w:div w:id="503283571">
          <w:marLeft w:val="480"/>
          <w:marRight w:val="0"/>
          <w:marTop w:val="0"/>
          <w:marBottom w:val="0"/>
          <w:divBdr>
            <w:top w:val="none" w:sz="0" w:space="0" w:color="auto"/>
            <w:left w:val="none" w:sz="0" w:space="0" w:color="auto"/>
            <w:bottom w:val="none" w:sz="0" w:space="0" w:color="auto"/>
            <w:right w:val="none" w:sz="0" w:space="0" w:color="auto"/>
          </w:divBdr>
        </w:div>
        <w:div w:id="569384249">
          <w:marLeft w:val="480"/>
          <w:marRight w:val="0"/>
          <w:marTop w:val="0"/>
          <w:marBottom w:val="0"/>
          <w:divBdr>
            <w:top w:val="none" w:sz="0" w:space="0" w:color="auto"/>
            <w:left w:val="none" w:sz="0" w:space="0" w:color="auto"/>
            <w:bottom w:val="none" w:sz="0" w:space="0" w:color="auto"/>
            <w:right w:val="none" w:sz="0" w:space="0" w:color="auto"/>
          </w:divBdr>
        </w:div>
        <w:div w:id="684091634">
          <w:marLeft w:val="480"/>
          <w:marRight w:val="0"/>
          <w:marTop w:val="0"/>
          <w:marBottom w:val="0"/>
          <w:divBdr>
            <w:top w:val="none" w:sz="0" w:space="0" w:color="auto"/>
            <w:left w:val="none" w:sz="0" w:space="0" w:color="auto"/>
            <w:bottom w:val="none" w:sz="0" w:space="0" w:color="auto"/>
            <w:right w:val="none" w:sz="0" w:space="0" w:color="auto"/>
          </w:divBdr>
        </w:div>
        <w:div w:id="744226844">
          <w:marLeft w:val="480"/>
          <w:marRight w:val="0"/>
          <w:marTop w:val="0"/>
          <w:marBottom w:val="0"/>
          <w:divBdr>
            <w:top w:val="none" w:sz="0" w:space="0" w:color="auto"/>
            <w:left w:val="none" w:sz="0" w:space="0" w:color="auto"/>
            <w:bottom w:val="none" w:sz="0" w:space="0" w:color="auto"/>
            <w:right w:val="none" w:sz="0" w:space="0" w:color="auto"/>
          </w:divBdr>
        </w:div>
        <w:div w:id="767892719">
          <w:marLeft w:val="480"/>
          <w:marRight w:val="0"/>
          <w:marTop w:val="0"/>
          <w:marBottom w:val="0"/>
          <w:divBdr>
            <w:top w:val="none" w:sz="0" w:space="0" w:color="auto"/>
            <w:left w:val="none" w:sz="0" w:space="0" w:color="auto"/>
            <w:bottom w:val="none" w:sz="0" w:space="0" w:color="auto"/>
            <w:right w:val="none" w:sz="0" w:space="0" w:color="auto"/>
          </w:divBdr>
        </w:div>
        <w:div w:id="1192721236">
          <w:marLeft w:val="480"/>
          <w:marRight w:val="0"/>
          <w:marTop w:val="0"/>
          <w:marBottom w:val="0"/>
          <w:divBdr>
            <w:top w:val="none" w:sz="0" w:space="0" w:color="auto"/>
            <w:left w:val="none" w:sz="0" w:space="0" w:color="auto"/>
            <w:bottom w:val="none" w:sz="0" w:space="0" w:color="auto"/>
            <w:right w:val="none" w:sz="0" w:space="0" w:color="auto"/>
          </w:divBdr>
        </w:div>
        <w:div w:id="1203515845">
          <w:marLeft w:val="480"/>
          <w:marRight w:val="0"/>
          <w:marTop w:val="0"/>
          <w:marBottom w:val="0"/>
          <w:divBdr>
            <w:top w:val="none" w:sz="0" w:space="0" w:color="auto"/>
            <w:left w:val="none" w:sz="0" w:space="0" w:color="auto"/>
            <w:bottom w:val="none" w:sz="0" w:space="0" w:color="auto"/>
            <w:right w:val="none" w:sz="0" w:space="0" w:color="auto"/>
          </w:divBdr>
        </w:div>
        <w:div w:id="1280717241">
          <w:marLeft w:val="480"/>
          <w:marRight w:val="0"/>
          <w:marTop w:val="0"/>
          <w:marBottom w:val="0"/>
          <w:divBdr>
            <w:top w:val="none" w:sz="0" w:space="0" w:color="auto"/>
            <w:left w:val="none" w:sz="0" w:space="0" w:color="auto"/>
            <w:bottom w:val="none" w:sz="0" w:space="0" w:color="auto"/>
            <w:right w:val="none" w:sz="0" w:space="0" w:color="auto"/>
          </w:divBdr>
        </w:div>
        <w:div w:id="1285307296">
          <w:marLeft w:val="480"/>
          <w:marRight w:val="0"/>
          <w:marTop w:val="0"/>
          <w:marBottom w:val="0"/>
          <w:divBdr>
            <w:top w:val="none" w:sz="0" w:space="0" w:color="auto"/>
            <w:left w:val="none" w:sz="0" w:space="0" w:color="auto"/>
            <w:bottom w:val="none" w:sz="0" w:space="0" w:color="auto"/>
            <w:right w:val="none" w:sz="0" w:space="0" w:color="auto"/>
          </w:divBdr>
        </w:div>
        <w:div w:id="1285842267">
          <w:marLeft w:val="480"/>
          <w:marRight w:val="0"/>
          <w:marTop w:val="0"/>
          <w:marBottom w:val="0"/>
          <w:divBdr>
            <w:top w:val="none" w:sz="0" w:space="0" w:color="auto"/>
            <w:left w:val="none" w:sz="0" w:space="0" w:color="auto"/>
            <w:bottom w:val="none" w:sz="0" w:space="0" w:color="auto"/>
            <w:right w:val="none" w:sz="0" w:space="0" w:color="auto"/>
          </w:divBdr>
        </w:div>
        <w:div w:id="1355812363">
          <w:marLeft w:val="480"/>
          <w:marRight w:val="0"/>
          <w:marTop w:val="0"/>
          <w:marBottom w:val="0"/>
          <w:divBdr>
            <w:top w:val="none" w:sz="0" w:space="0" w:color="auto"/>
            <w:left w:val="none" w:sz="0" w:space="0" w:color="auto"/>
            <w:bottom w:val="none" w:sz="0" w:space="0" w:color="auto"/>
            <w:right w:val="none" w:sz="0" w:space="0" w:color="auto"/>
          </w:divBdr>
        </w:div>
        <w:div w:id="1366173714">
          <w:marLeft w:val="480"/>
          <w:marRight w:val="0"/>
          <w:marTop w:val="0"/>
          <w:marBottom w:val="0"/>
          <w:divBdr>
            <w:top w:val="none" w:sz="0" w:space="0" w:color="auto"/>
            <w:left w:val="none" w:sz="0" w:space="0" w:color="auto"/>
            <w:bottom w:val="none" w:sz="0" w:space="0" w:color="auto"/>
            <w:right w:val="none" w:sz="0" w:space="0" w:color="auto"/>
          </w:divBdr>
        </w:div>
        <w:div w:id="1368721967">
          <w:marLeft w:val="480"/>
          <w:marRight w:val="0"/>
          <w:marTop w:val="0"/>
          <w:marBottom w:val="0"/>
          <w:divBdr>
            <w:top w:val="none" w:sz="0" w:space="0" w:color="auto"/>
            <w:left w:val="none" w:sz="0" w:space="0" w:color="auto"/>
            <w:bottom w:val="none" w:sz="0" w:space="0" w:color="auto"/>
            <w:right w:val="none" w:sz="0" w:space="0" w:color="auto"/>
          </w:divBdr>
        </w:div>
        <w:div w:id="1408460656">
          <w:marLeft w:val="480"/>
          <w:marRight w:val="0"/>
          <w:marTop w:val="0"/>
          <w:marBottom w:val="0"/>
          <w:divBdr>
            <w:top w:val="none" w:sz="0" w:space="0" w:color="auto"/>
            <w:left w:val="none" w:sz="0" w:space="0" w:color="auto"/>
            <w:bottom w:val="none" w:sz="0" w:space="0" w:color="auto"/>
            <w:right w:val="none" w:sz="0" w:space="0" w:color="auto"/>
          </w:divBdr>
        </w:div>
        <w:div w:id="1448892111">
          <w:marLeft w:val="480"/>
          <w:marRight w:val="0"/>
          <w:marTop w:val="0"/>
          <w:marBottom w:val="0"/>
          <w:divBdr>
            <w:top w:val="none" w:sz="0" w:space="0" w:color="auto"/>
            <w:left w:val="none" w:sz="0" w:space="0" w:color="auto"/>
            <w:bottom w:val="none" w:sz="0" w:space="0" w:color="auto"/>
            <w:right w:val="none" w:sz="0" w:space="0" w:color="auto"/>
          </w:divBdr>
        </w:div>
        <w:div w:id="1475757589">
          <w:marLeft w:val="480"/>
          <w:marRight w:val="0"/>
          <w:marTop w:val="0"/>
          <w:marBottom w:val="0"/>
          <w:divBdr>
            <w:top w:val="none" w:sz="0" w:space="0" w:color="auto"/>
            <w:left w:val="none" w:sz="0" w:space="0" w:color="auto"/>
            <w:bottom w:val="none" w:sz="0" w:space="0" w:color="auto"/>
            <w:right w:val="none" w:sz="0" w:space="0" w:color="auto"/>
          </w:divBdr>
        </w:div>
        <w:div w:id="1490369660">
          <w:marLeft w:val="480"/>
          <w:marRight w:val="0"/>
          <w:marTop w:val="0"/>
          <w:marBottom w:val="0"/>
          <w:divBdr>
            <w:top w:val="none" w:sz="0" w:space="0" w:color="auto"/>
            <w:left w:val="none" w:sz="0" w:space="0" w:color="auto"/>
            <w:bottom w:val="none" w:sz="0" w:space="0" w:color="auto"/>
            <w:right w:val="none" w:sz="0" w:space="0" w:color="auto"/>
          </w:divBdr>
        </w:div>
        <w:div w:id="1502742792">
          <w:marLeft w:val="480"/>
          <w:marRight w:val="0"/>
          <w:marTop w:val="0"/>
          <w:marBottom w:val="0"/>
          <w:divBdr>
            <w:top w:val="none" w:sz="0" w:space="0" w:color="auto"/>
            <w:left w:val="none" w:sz="0" w:space="0" w:color="auto"/>
            <w:bottom w:val="none" w:sz="0" w:space="0" w:color="auto"/>
            <w:right w:val="none" w:sz="0" w:space="0" w:color="auto"/>
          </w:divBdr>
        </w:div>
        <w:div w:id="1507091069">
          <w:marLeft w:val="480"/>
          <w:marRight w:val="0"/>
          <w:marTop w:val="0"/>
          <w:marBottom w:val="0"/>
          <w:divBdr>
            <w:top w:val="none" w:sz="0" w:space="0" w:color="auto"/>
            <w:left w:val="none" w:sz="0" w:space="0" w:color="auto"/>
            <w:bottom w:val="none" w:sz="0" w:space="0" w:color="auto"/>
            <w:right w:val="none" w:sz="0" w:space="0" w:color="auto"/>
          </w:divBdr>
        </w:div>
        <w:div w:id="1582790519">
          <w:marLeft w:val="480"/>
          <w:marRight w:val="0"/>
          <w:marTop w:val="0"/>
          <w:marBottom w:val="0"/>
          <w:divBdr>
            <w:top w:val="none" w:sz="0" w:space="0" w:color="auto"/>
            <w:left w:val="none" w:sz="0" w:space="0" w:color="auto"/>
            <w:bottom w:val="none" w:sz="0" w:space="0" w:color="auto"/>
            <w:right w:val="none" w:sz="0" w:space="0" w:color="auto"/>
          </w:divBdr>
        </w:div>
        <w:div w:id="1591502210">
          <w:marLeft w:val="480"/>
          <w:marRight w:val="0"/>
          <w:marTop w:val="0"/>
          <w:marBottom w:val="0"/>
          <w:divBdr>
            <w:top w:val="none" w:sz="0" w:space="0" w:color="auto"/>
            <w:left w:val="none" w:sz="0" w:space="0" w:color="auto"/>
            <w:bottom w:val="none" w:sz="0" w:space="0" w:color="auto"/>
            <w:right w:val="none" w:sz="0" w:space="0" w:color="auto"/>
          </w:divBdr>
        </w:div>
        <w:div w:id="1613053432">
          <w:marLeft w:val="480"/>
          <w:marRight w:val="0"/>
          <w:marTop w:val="0"/>
          <w:marBottom w:val="0"/>
          <w:divBdr>
            <w:top w:val="none" w:sz="0" w:space="0" w:color="auto"/>
            <w:left w:val="none" w:sz="0" w:space="0" w:color="auto"/>
            <w:bottom w:val="none" w:sz="0" w:space="0" w:color="auto"/>
            <w:right w:val="none" w:sz="0" w:space="0" w:color="auto"/>
          </w:divBdr>
        </w:div>
        <w:div w:id="1663851059">
          <w:marLeft w:val="480"/>
          <w:marRight w:val="0"/>
          <w:marTop w:val="0"/>
          <w:marBottom w:val="0"/>
          <w:divBdr>
            <w:top w:val="none" w:sz="0" w:space="0" w:color="auto"/>
            <w:left w:val="none" w:sz="0" w:space="0" w:color="auto"/>
            <w:bottom w:val="none" w:sz="0" w:space="0" w:color="auto"/>
            <w:right w:val="none" w:sz="0" w:space="0" w:color="auto"/>
          </w:divBdr>
        </w:div>
        <w:div w:id="1665932004">
          <w:marLeft w:val="480"/>
          <w:marRight w:val="0"/>
          <w:marTop w:val="0"/>
          <w:marBottom w:val="0"/>
          <w:divBdr>
            <w:top w:val="none" w:sz="0" w:space="0" w:color="auto"/>
            <w:left w:val="none" w:sz="0" w:space="0" w:color="auto"/>
            <w:bottom w:val="none" w:sz="0" w:space="0" w:color="auto"/>
            <w:right w:val="none" w:sz="0" w:space="0" w:color="auto"/>
          </w:divBdr>
        </w:div>
        <w:div w:id="1689520122">
          <w:marLeft w:val="480"/>
          <w:marRight w:val="0"/>
          <w:marTop w:val="0"/>
          <w:marBottom w:val="0"/>
          <w:divBdr>
            <w:top w:val="none" w:sz="0" w:space="0" w:color="auto"/>
            <w:left w:val="none" w:sz="0" w:space="0" w:color="auto"/>
            <w:bottom w:val="none" w:sz="0" w:space="0" w:color="auto"/>
            <w:right w:val="none" w:sz="0" w:space="0" w:color="auto"/>
          </w:divBdr>
        </w:div>
        <w:div w:id="1695955841">
          <w:marLeft w:val="480"/>
          <w:marRight w:val="0"/>
          <w:marTop w:val="0"/>
          <w:marBottom w:val="0"/>
          <w:divBdr>
            <w:top w:val="none" w:sz="0" w:space="0" w:color="auto"/>
            <w:left w:val="none" w:sz="0" w:space="0" w:color="auto"/>
            <w:bottom w:val="none" w:sz="0" w:space="0" w:color="auto"/>
            <w:right w:val="none" w:sz="0" w:space="0" w:color="auto"/>
          </w:divBdr>
        </w:div>
        <w:div w:id="1829250070">
          <w:marLeft w:val="480"/>
          <w:marRight w:val="0"/>
          <w:marTop w:val="0"/>
          <w:marBottom w:val="0"/>
          <w:divBdr>
            <w:top w:val="none" w:sz="0" w:space="0" w:color="auto"/>
            <w:left w:val="none" w:sz="0" w:space="0" w:color="auto"/>
            <w:bottom w:val="none" w:sz="0" w:space="0" w:color="auto"/>
            <w:right w:val="none" w:sz="0" w:space="0" w:color="auto"/>
          </w:divBdr>
        </w:div>
        <w:div w:id="1879077140">
          <w:marLeft w:val="480"/>
          <w:marRight w:val="0"/>
          <w:marTop w:val="0"/>
          <w:marBottom w:val="0"/>
          <w:divBdr>
            <w:top w:val="none" w:sz="0" w:space="0" w:color="auto"/>
            <w:left w:val="none" w:sz="0" w:space="0" w:color="auto"/>
            <w:bottom w:val="none" w:sz="0" w:space="0" w:color="auto"/>
            <w:right w:val="none" w:sz="0" w:space="0" w:color="auto"/>
          </w:divBdr>
        </w:div>
        <w:div w:id="1962106733">
          <w:marLeft w:val="480"/>
          <w:marRight w:val="0"/>
          <w:marTop w:val="0"/>
          <w:marBottom w:val="0"/>
          <w:divBdr>
            <w:top w:val="none" w:sz="0" w:space="0" w:color="auto"/>
            <w:left w:val="none" w:sz="0" w:space="0" w:color="auto"/>
            <w:bottom w:val="none" w:sz="0" w:space="0" w:color="auto"/>
            <w:right w:val="none" w:sz="0" w:space="0" w:color="auto"/>
          </w:divBdr>
        </w:div>
        <w:div w:id="2028174461">
          <w:marLeft w:val="480"/>
          <w:marRight w:val="0"/>
          <w:marTop w:val="0"/>
          <w:marBottom w:val="0"/>
          <w:divBdr>
            <w:top w:val="none" w:sz="0" w:space="0" w:color="auto"/>
            <w:left w:val="none" w:sz="0" w:space="0" w:color="auto"/>
            <w:bottom w:val="none" w:sz="0" w:space="0" w:color="auto"/>
            <w:right w:val="none" w:sz="0" w:space="0" w:color="auto"/>
          </w:divBdr>
        </w:div>
        <w:div w:id="2066564231">
          <w:marLeft w:val="480"/>
          <w:marRight w:val="0"/>
          <w:marTop w:val="0"/>
          <w:marBottom w:val="0"/>
          <w:divBdr>
            <w:top w:val="none" w:sz="0" w:space="0" w:color="auto"/>
            <w:left w:val="none" w:sz="0" w:space="0" w:color="auto"/>
            <w:bottom w:val="none" w:sz="0" w:space="0" w:color="auto"/>
            <w:right w:val="none" w:sz="0" w:space="0" w:color="auto"/>
          </w:divBdr>
        </w:div>
        <w:div w:id="2095348349">
          <w:marLeft w:val="480"/>
          <w:marRight w:val="0"/>
          <w:marTop w:val="0"/>
          <w:marBottom w:val="0"/>
          <w:divBdr>
            <w:top w:val="none" w:sz="0" w:space="0" w:color="auto"/>
            <w:left w:val="none" w:sz="0" w:space="0" w:color="auto"/>
            <w:bottom w:val="none" w:sz="0" w:space="0" w:color="auto"/>
            <w:right w:val="none" w:sz="0" w:space="0" w:color="auto"/>
          </w:divBdr>
        </w:div>
        <w:div w:id="2105804027">
          <w:marLeft w:val="480"/>
          <w:marRight w:val="0"/>
          <w:marTop w:val="0"/>
          <w:marBottom w:val="0"/>
          <w:divBdr>
            <w:top w:val="none" w:sz="0" w:space="0" w:color="auto"/>
            <w:left w:val="none" w:sz="0" w:space="0" w:color="auto"/>
            <w:bottom w:val="none" w:sz="0" w:space="0" w:color="auto"/>
            <w:right w:val="none" w:sz="0" w:space="0" w:color="auto"/>
          </w:divBdr>
        </w:div>
      </w:divsChild>
    </w:div>
    <w:div w:id="1279724566">
      <w:bodyDiv w:val="1"/>
      <w:marLeft w:val="0"/>
      <w:marRight w:val="0"/>
      <w:marTop w:val="0"/>
      <w:marBottom w:val="0"/>
      <w:divBdr>
        <w:top w:val="none" w:sz="0" w:space="0" w:color="auto"/>
        <w:left w:val="none" w:sz="0" w:space="0" w:color="auto"/>
        <w:bottom w:val="none" w:sz="0" w:space="0" w:color="auto"/>
        <w:right w:val="none" w:sz="0" w:space="0" w:color="auto"/>
      </w:divBdr>
      <w:divsChild>
        <w:div w:id="59057895">
          <w:marLeft w:val="480"/>
          <w:marRight w:val="0"/>
          <w:marTop w:val="0"/>
          <w:marBottom w:val="0"/>
          <w:divBdr>
            <w:top w:val="none" w:sz="0" w:space="0" w:color="auto"/>
            <w:left w:val="none" w:sz="0" w:space="0" w:color="auto"/>
            <w:bottom w:val="none" w:sz="0" w:space="0" w:color="auto"/>
            <w:right w:val="none" w:sz="0" w:space="0" w:color="auto"/>
          </w:divBdr>
        </w:div>
        <w:div w:id="90712026">
          <w:marLeft w:val="480"/>
          <w:marRight w:val="0"/>
          <w:marTop w:val="0"/>
          <w:marBottom w:val="0"/>
          <w:divBdr>
            <w:top w:val="none" w:sz="0" w:space="0" w:color="auto"/>
            <w:left w:val="none" w:sz="0" w:space="0" w:color="auto"/>
            <w:bottom w:val="none" w:sz="0" w:space="0" w:color="auto"/>
            <w:right w:val="none" w:sz="0" w:space="0" w:color="auto"/>
          </w:divBdr>
        </w:div>
        <w:div w:id="100682558">
          <w:marLeft w:val="480"/>
          <w:marRight w:val="0"/>
          <w:marTop w:val="0"/>
          <w:marBottom w:val="0"/>
          <w:divBdr>
            <w:top w:val="none" w:sz="0" w:space="0" w:color="auto"/>
            <w:left w:val="none" w:sz="0" w:space="0" w:color="auto"/>
            <w:bottom w:val="none" w:sz="0" w:space="0" w:color="auto"/>
            <w:right w:val="none" w:sz="0" w:space="0" w:color="auto"/>
          </w:divBdr>
        </w:div>
        <w:div w:id="129978975">
          <w:marLeft w:val="480"/>
          <w:marRight w:val="0"/>
          <w:marTop w:val="0"/>
          <w:marBottom w:val="0"/>
          <w:divBdr>
            <w:top w:val="none" w:sz="0" w:space="0" w:color="auto"/>
            <w:left w:val="none" w:sz="0" w:space="0" w:color="auto"/>
            <w:bottom w:val="none" w:sz="0" w:space="0" w:color="auto"/>
            <w:right w:val="none" w:sz="0" w:space="0" w:color="auto"/>
          </w:divBdr>
        </w:div>
        <w:div w:id="160897455">
          <w:marLeft w:val="480"/>
          <w:marRight w:val="0"/>
          <w:marTop w:val="0"/>
          <w:marBottom w:val="0"/>
          <w:divBdr>
            <w:top w:val="none" w:sz="0" w:space="0" w:color="auto"/>
            <w:left w:val="none" w:sz="0" w:space="0" w:color="auto"/>
            <w:bottom w:val="none" w:sz="0" w:space="0" w:color="auto"/>
            <w:right w:val="none" w:sz="0" w:space="0" w:color="auto"/>
          </w:divBdr>
        </w:div>
        <w:div w:id="162669929">
          <w:marLeft w:val="480"/>
          <w:marRight w:val="0"/>
          <w:marTop w:val="0"/>
          <w:marBottom w:val="0"/>
          <w:divBdr>
            <w:top w:val="none" w:sz="0" w:space="0" w:color="auto"/>
            <w:left w:val="none" w:sz="0" w:space="0" w:color="auto"/>
            <w:bottom w:val="none" w:sz="0" w:space="0" w:color="auto"/>
            <w:right w:val="none" w:sz="0" w:space="0" w:color="auto"/>
          </w:divBdr>
        </w:div>
        <w:div w:id="327557587">
          <w:marLeft w:val="480"/>
          <w:marRight w:val="0"/>
          <w:marTop w:val="0"/>
          <w:marBottom w:val="0"/>
          <w:divBdr>
            <w:top w:val="none" w:sz="0" w:space="0" w:color="auto"/>
            <w:left w:val="none" w:sz="0" w:space="0" w:color="auto"/>
            <w:bottom w:val="none" w:sz="0" w:space="0" w:color="auto"/>
            <w:right w:val="none" w:sz="0" w:space="0" w:color="auto"/>
          </w:divBdr>
        </w:div>
        <w:div w:id="467212478">
          <w:marLeft w:val="480"/>
          <w:marRight w:val="0"/>
          <w:marTop w:val="0"/>
          <w:marBottom w:val="0"/>
          <w:divBdr>
            <w:top w:val="none" w:sz="0" w:space="0" w:color="auto"/>
            <w:left w:val="none" w:sz="0" w:space="0" w:color="auto"/>
            <w:bottom w:val="none" w:sz="0" w:space="0" w:color="auto"/>
            <w:right w:val="none" w:sz="0" w:space="0" w:color="auto"/>
          </w:divBdr>
        </w:div>
        <w:div w:id="492256576">
          <w:marLeft w:val="480"/>
          <w:marRight w:val="0"/>
          <w:marTop w:val="0"/>
          <w:marBottom w:val="0"/>
          <w:divBdr>
            <w:top w:val="none" w:sz="0" w:space="0" w:color="auto"/>
            <w:left w:val="none" w:sz="0" w:space="0" w:color="auto"/>
            <w:bottom w:val="none" w:sz="0" w:space="0" w:color="auto"/>
            <w:right w:val="none" w:sz="0" w:space="0" w:color="auto"/>
          </w:divBdr>
        </w:div>
        <w:div w:id="524370903">
          <w:marLeft w:val="480"/>
          <w:marRight w:val="0"/>
          <w:marTop w:val="0"/>
          <w:marBottom w:val="0"/>
          <w:divBdr>
            <w:top w:val="none" w:sz="0" w:space="0" w:color="auto"/>
            <w:left w:val="none" w:sz="0" w:space="0" w:color="auto"/>
            <w:bottom w:val="none" w:sz="0" w:space="0" w:color="auto"/>
            <w:right w:val="none" w:sz="0" w:space="0" w:color="auto"/>
          </w:divBdr>
        </w:div>
        <w:div w:id="575285082">
          <w:marLeft w:val="480"/>
          <w:marRight w:val="0"/>
          <w:marTop w:val="0"/>
          <w:marBottom w:val="0"/>
          <w:divBdr>
            <w:top w:val="none" w:sz="0" w:space="0" w:color="auto"/>
            <w:left w:val="none" w:sz="0" w:space="0" w:color="auto"/>
            <w:bottom w:val="none" w:sz="0" w:space="0" w:color="auto"/>
            <w:right w:val="none" w:sz="0" w:space="0" w:color="auto"/>
          </w:divBdr>
        </w:div>
        <w:div w:id="622659166">
          <w:marLeft w:val="480"/>
          <w:marRight w:val="0"/>
          <w:marTop w:val="0"/>
          <w:marBottom w:val="0"/>
          <w:divBdr>
            <w:top w:val="none" w:sz="0" w:space="0" w:color="auto"/>
            <w:left w:val="none" w:sz="0" w:space="0" w:color="auto"/>
            <w:bottom w:val="none" w:sz="0" w:space="0" w:color="auto"/>
            <w:right w:val="none" w:sz="0" w:space="0" w:color="auto"/>
          </w:divBdr>
        </w:div>
        <w:div w:id="640382230">
          <w:marLeft w:val="480"/>
          <w:marRight w:val="0"/>
          <w:marTop w:val="0"/>
          <w:marBottom w:val="0"/>
          <w:divBdr>
            <w:top w:val="none" w:sz="0" w:space="0" w:color="auto"/>
            <w:left w:val="none" w:sz="0" w:space="0" w:color="auto"/>
            <w:bottom w:val="none" w:sz="0" w:space="0" w:color="auto"/>
            <w:right w:val="none" w:sz="0" w:space="0" w:color="auto"/>
          </w:divBdr>
        </w:div>
        <w:div w:id="694385698">
          <w:marLeft w:val="480"/>
          <w:marRight w:val="0"/>
          <w:marTop w:val="0"/>
          <w:marBottom w:val="0"/>
          <w:divBdr>
            <w:top w:val="none" w:sz="0" w:space="0" w:color="auto"/>
            <w:left w:val="none" w:sz="0" w:space="0" w:color="auto"/>
            <w:bottom w:val="none" w:sz="0" w:space="0" w:color="auto"/>
            <w:right w:val="none" w:sz="0" w:space="0" w:color="auto"/>
          </w:divBdr>
        </w:div>
        <w:div w:id="703098108">
          <w:marLeft w:val="480"/>
          <w:marRight w:val="0"/>
          <w:marTop w:val="0"/>
          <w:marBottom w:val="0"/>
          <w:divBdr>
            <w:top w:val="none" w:sz="0" w:space="0" w:color="auto"/>
            <w:left w:val="none" w:sz="0" w:space="0" w:color="auto"/>
            <w:bottom w:val="none" w:sz="0" w:space="0" w:color="auto"/>
            <w:right w:val="none" w:sz="0" w:space="0" w:color="auto"/>
          </w:divBdr>
        </w:div>
        <w:div w:id="725035053">
          <w:marLeft w:val="480"/>
          <w:marRight w:val="0"/>
          <w:marTop w:val="0"/>
          <w:marBottom w:val="0"/>
          <w:divBdr>
            <w:top w:val="none" w:sz="0" w:space="0" w:color="auto"/>
            <w:left w:val="none" w:sz="0" w:space="0" w:color="auto"/>
            <w:bottom w:val="none" w:sz="0" w:space="0" w:color="auto"/>
            <w:right w:val="none" w:sz="0" w:space="0" w:color="auto"/>
          </w:divBdr>
        </w:div>
        <w:div w:id="754203219">
          <w:marLeft w:val="480"/>
          <w:marRight w:val="0"/>
          <w:marTop w:val="0"/>
          <w:marBottom w:val="0"/>
          <w:divBdr>
            <w:top w:val="none" w:sz="0" w:space="0" w:color="auto"/>
            <w:left w:val="none" w:sz="0" w:space="0" w:color="auto"/>
            <w:bottom w:val="none" w:sz="0" w:space="0" w:color="auto"/>
            <w:right w:val="none" w:sz="0" w:space="0" w:color="auto"/>
          </w:divBdr>
        </w:div>
        <w:div w:id="781412680">
          <w:marLeft w:val="480"/>
          <w:marRight w:val="0"/>
          <w:marTop w:val="0"/>
          <w:marBottom w:val="0"/>
          <w:divBdr>
            <w:top w:val="none" w:sz="0" w:space="0" w:color="auto"/>
            <w:left w:val="none" w:sz="0" w:space="0" w:color="auto"/>
            <w:bottom w:val="none" w:sz="0" w:space="0" w:color="auto"/>
            <w:right w:val="none" w:sz="0" w:space="0" w:color="auto"/>
          </w:divBdr>
        </w:div>
        <w:div w:id="826827040">
          <w:marLeft w:val="480"/>
          <w:marRight w:val="0"/>
          <w:marTop w:val="0"/>
          <w:marBottom w:val="0"/>
          <w:divBdr>
            <w:top w:val="none" w:sz="0" w:space="0" w:color="auto"/>
            <w:left w:val="none" w:sz="0" w:space="0" w:color="auto"/>
            <w:bottom w:val="none" w:sz="0" w:space="0" w:color="auto"/>
            <w:right w:val="none" w:sz="0" w:space="0" w:color="auto"/>
          </w:divBdr>
        </w:div>
        <w:div w:id="850068343">
          <w:marLeft w:val="480"/>
          <w:marRight w:val="0"/>
          <w:marTop w:val="0"/>
          <w:marBottom w:val="0"/>
          <w:divBdr>
            <w:top w:val="none" w:sz="0" w:space="0" w:color="auto"/>
            <w:left w:val="none" w:sz="0" w:space="0" w:color="auto"/>
            <w:bottom w:val="none" w:sz="0" w:space="0" w:color="auto"/>
            <w:right w:val="none" w:sz="0" w:space="0" w:color="auto"/>
          </w:divBdr>
        </w:div>
        <w:div w:id="937759882">
          <w:marLeft w:val="480"/>
          <w:marRight w:val="0"/>
          <w:marTop w:val="0"/>
          <w:marBottom w:val="0"/>
          <w:divBdr>
            <w:top w:val="none" w:sz="0" w:space="0" w:color="auto"/>
            <w:left w:val="none" w:sz="0" w:space="0" w:color="auto"/>
            <w:bottom w:val="none" w:sz="0" w:space="0" w:color="auto"/>
            <w:right w:val="none" w:sz="0" w:space="0" w:color="auto"/>
          </w:divBdr>
        </w:div>
        <w:div w:id="995913071">
          <w:marLeft w:val="480"/>
          <w:marRight w:val="0"/>
          <w:marTop w:val="0"/>
          <w:marBottom w:val="0"/>
          <w:divBdr>
            <w:top w:val="none" w:sz="0" w:space="0" w:color="auto"/>
            <w:left w:val="none" w:sz="0" w:space="0" w:color="auto"/>
            <w:bottom w:val="none" w:sz="0" w:space="0" w:color="auto"/>
            <w:right w:val="none" w:sz="0" w:space="0" w:color="auto"/>
          </w:divBdr>
        </w:div>
        <w:div w:id="1027679049">
          <w:marLeft w:val="480"/>
          <w:marRight w:val="0"/>
          <w:marTop w:val="0"/>
          <w:marBottom w:val="0"/>
          <w:divBdr>
            <w:top w:val="none" w:sz="0" w:space="0" w:color="auto"/>
            <w:left w:val="none" w:sz="0" w:space="0" w:color="auto"/>
            <w:bottom w:val="none" w:sz="0" w:space="0" w:color="auto"/>
            <w:right w:val="none" w:sz="0" w:space="0" w:color="auto"/>
          </w:divBdr>
        </w:div>
        <w:div w:id="1064832281">
          <w:marLeft w:val="480"/>
          <w:marRight w:val="0"/>
          <w:marTop w:val="0"/>
          <w:marBottom w:val="0"/>
          <w:divBdr>
            <w:top w:val="none" w:sz="0" w:space="0" w:color="auto"/>
            <w:left w:val="none" w:sz="0" w:space="0" w:color="auto"/>
            <w:bottom w:val="none" w:sz="0" w:space="0" w:color="auto"/>
            <w:right w:val="none" w:sz="0" w:space="0" w:color="auto"/>
          </w:divBdr>
        </w:div>
        <w:div w:id="1072002854">
          <w:marLeft w:val="480"/>
          <w:marRight w:val="0"/>
          <w:marTop w:val="0"/>
          <w:marBottom w:val="0"/>
          <w:divBdr>
            <w:top w:val="none" w:sz="0" w:space="0" w:color="auto"/>
            <w:left w:val="none" w:sz="0" w:space="0" w:color="auto"/>
            <w:bottom w:val="none" w:sz="0" w:space="0" w:color="auto"/>
            <w:right w:val="none" w:sz="0" w:space="0" w:color="auto"/>
          </w:divBdr>
        </w:div>
        <w:div w:id="1156146508">
          <w:marLeft w:val="480"/>
          <w:marRight w:val="0"/>
          <w:marTop w:val="0"/>
          <w:marBottom w:val="0"/>
          <w:divBdr>
            <w:top w:val="none" w:sz="0" w:space="0" w:color="auto"/>
            <w:left w:val="none" w:sz="0" w:space="0" w:color="auto"/>
            <w:bottom w:val="none" w:sz="0" w:space="0" w:color="auto"/>
            <w:right w:val="none" w:sz="0" w:space="0" w:color="auto"/>
          </w:divBdr>
        </w:div>
        <w:div w:id="1240597270">
          <w:marLeft w:val="480"/>
          <w:marRight w:val="0"/>
          <w:marTop w:val="0"/>
          <w:marBottom w:val="0"/>
          <w:divBdr>
            <w:top w:val="none" w:sz="0" w:space="0" w:color="auto"/>
            <w:left w:val="none" w:sz="0" w:space="0" w:color="auto"/>
            <w:bottom w:val="none" w:sz="0" w:space="0" w:color="auto"/>
            <w:right w:val="none" w:sz="0" w:space="0" w:color="auto"/>
          </w:divBdr>
        </w:div>
        <w:div w:id="1241255936">
          <w:marLeft w:val="480"/>
          <w:marRight w:val="0"/>
          <w:marTop w:val="0"/>
          <w:marBottom w:val="0"/>
          <w:divBdr>
            <w:top w:val="none" w:sz="0" w:space="0" w:color="auto"/>
            <w:left w:val="none" w:sz="0" w:space="0" w:color="auto"/>
            <w:bottom w:val="none" w:sz="0" w:space="0" w:color="auto"/>
            <w:right w:val="none" w:sz="0" w:space="0" w:color="auto"/>
          </w:divBdr>
        </w:div>
        <w:div w:id="1287158766">
          <w:marLeft w:val="480"/>
          <w:marRight w:val="0"/>
          <w:marTop w:val="0"/>
          <w:marBottom w:val="0"/>
          <w:divBdr>
            <w:top w:val="none" w:sz="0" w:space="0" w:color="auto"/>
            <w:left w:val="none" w:sz="0" w:space="0" w:color="auto"/>
            <w:bottom w:val="none" w:sz="0" w:space="0" w:color="auto"/>
            <w:right w:val="none" w:sz="0" w:space="0" w:color="auto"/>
          </w:divBdr>
        </w:div>
        <w:div w:id="1296524763">
          <w:marLeft w:val="480"/>
          <w:marRight w:val="0"/>
          <w:marTop w:val="0"/>
          <w:marBottom w:val="0"/>
          <w:divBdr>
            <w:top w:val="none" w:sz="0" w:space="0" w:color="auto"/>
            <w:left w:val="none" w:sz="0" w:space="0" w:color="auto"/>
            <w:bottom w:val="none" w:sz="0" w:space="0" w:color="auto"/>
            <w:right w:val="none" w:sz="0" w:space="0" w:color="auto"/>
          </w:divBdr>
        </w:div>
        <w:div w:id="1507093929">
          <w:marLeft w:val="480"/>
          <w:marRight w:val="0"/>
          <w:marTop w:val="0"/>
          <w:marBottom w:val="0"/>
          <w:divBdr>
            <w:top w:val="none" w:sz="0" w:space="0" w:color="auto"/>
            <w:left w:val="none" w:sz="0" w:space="0" w:color="auto"/>
            <w:bottom w:val="none" w:sz="0" w:space="0" w:color="auto"/>
            <w:right w:val="none" w:sz="0" w:space="0" w:color="auto"/>
          </w:divBdr>
        </w:div>
        <w:div w:id="1539199807">
          <w:marLeft w:val="480"/>
          <w:marRight w:val="0"/>
          <w:marTop w:val="0"/>
          <w:marBottom w:val="0"/>
          <w:divBdr>
            <w:top w:val="none" w:sz="0" w:space="0" w:color="auto"/>
            <w:left w:val="none" w:sz="0" w:space="0" w:color="auto"/>
            <w:bottom w:val="none" w:sz="0" w:space="0" w:color="auto"/>
            <w:right w:val="none" w:sz="0" w:space="0" w:color="auto"/>
          </w:divBdr>
        </w:div>
        <w:div w:id="1657802074">
          <w:marLeft w:val="480"/>
          <w:marRight w:val="0"/>
          <w:marTop w:val="0"/>
          <w:marBottom w:val="0"/>
          <w:divBdr>
            <w:top w:val="none" w:sz="0" w:space="0" w:color="auto"/>
            <w:left w:val="none" w:sz="0" w:space="0" w:color="auto"/>
            <w:bottom w:val="none" w:sz="0" w:space="0" w:color="auto"/>
            <w:right w:val="none" w:sz="0" w:space="0" w:color="auto"/>
          </w:divBdr>
        </w:div>
        <w:div w:id="1687096086">
          <w:marLeft w:val="480"/>
          <w:marRight w:val="0"/>
          <w:marTop w:val="0"/>
          <w:marBottom w:val="0"/>
          <w:divBdr>
            <w:top w:val="none" w:sz="0" w:space="0" w:color="auto"/>
            <w:left w:val="none" w:sz="0" w:space="0" w:color="auto"/>
            <w:bottom w:val="none" w:sz="0" w:space="0" w:color="auto"/>
            <w:right w:val="none" w:sz="0" w:space="0" w:color="auto"/>
          </w:divBdr>
        </w:div>
        <w:div w:id="1742630705">
          <w:marLeft w:val="480"/>
          <w:marRight w:val="0"/>
          <w:marTop w:val="0"/>
          <w:marBottom w:val="0"/>
          <w:divBdr>
            <w:top w:val="none" w:sz="0" w:space="0" w:color="auto"/>
            <w:left w:val="none" w:sz="0" w:space="0" w:color="auto"/>
            <w:bottom w:val="none" w:sz="0" w:space="0" w:color="auto"/>
            <w:right w:val="none" w:sz="0" w:space="0" w:color="auto"/>
          </w:divBdr>
        </w:div>
        <w:div w:id="1756246306">
          <w:marLeft w:val="480"/>
          <w:marRight w:val="0"/>
          <w:marTop w:val="0"/>
          <w:marBottom w:val="0"/>
          <w:divBdr>
            <w:top w:val="none" w:sz="0" w:space="0" w:color="auto"/>
            <w:left w:val="none" w:sz="0" w:space="0" w:color="auto"/>
            <w:bottom w:val="none" w:sz="0" w:space="0" w:color="auto"/>
            <w:right w:val="none" w:sz="0" w:space="0" w:color="auto"/>
          </w:divBdr>
        </w:div>
        <w:div w:id="1813669675">
          <w:marLeft w:val="480"/>
          <w:marRight w:val="0"/>
          <w:marTop w:val="0"/>
          <w:marBottom w:val="0"/>
          <w:divBdr>
            <w:top w:val="none" w:sz="0" w:space="0" w:color="auto"/>
            <w:left w:val="none" w:sz="0" w:space="0" w:color="auto"/>
            <w:bottom w:val="none" w:sz="0" w:space="0" w:color="auto"/>
            <w:right w:val="none" w:sz="0" w:space="0" w:color="auto"/>
          </w:divBdr>
        </w:div>
        <w:div w:id="1844271437">
          <w:marLeft w:val="480"/>
          <w:marRight w:val="0"/>
          <w:marTop w:val="0"/>
          <w:marBottom w:val="0"/>
          <w:divBdr>
            <w:top w:val="none" w:sz="0" w:space="0" w:color="auto"/>
            <w:left w:val="none" w:sz="0" w:space="0" w:color="auto"/>
            <w:bottom w:val="none" w:sz="0" w:space="0" w:color="auto"/>
            <w:right w:val="none" w:sz="0" w:space="0" w:color="auto"/>
          </w:divBdr>
        </w:div>
        <w:div w:id="1860772617">
          <w:marLeft w:val="480"/>
          <w:marRight w:val="0"/>
          <w:marTop w:val="0"/>
          <w:marBottom w:val="0"/>
          <w:divBdr>
            <w:top w:val="none" w:sz="0" w:space="0" w:color="auto"/>
            <w:left w:val="none" w:sz="0" w:space="0" w:color="auto"/>
            <w:bottom w:val="none" w:sz="0" w:space="0" w:color="auto"/>
            <w:right w:val="none" w:sz="0" w:space="0" w:color="auto"/>
          </w:divBdr>
        </w:div>
        <w:div w:id="1921980934">
          <w:marLeft w:val="480"/>
          <w:marRight w:val="0"/>
          <w:marTop w:val="0"/>
          <w:marBottom w:val="0"/>
          <w:divBdr>
            <w:top w:val="none" w:sz="0" w:space="0" w:color="auto"/>
            <w:left w:val="none" w:sz="0" w:space="0" w:color="auto"/>
            <w:bottom w:val="none" w:sz="0" w:space="0" w:color="auto"/>
            <w:right w:val="none" w:sz="0" w:space="0" w:color="auto"/>
          </w:divBdr>
        </w:div>
        <w:div w:id="1974755017">
          <w:marLeft w:val="480"/>
          <w:marRight w:val="0"/>
          <w:marTop w:val="0"/>
          <w:marBottom w:val="0"/>
          <w:divBdr>
            <w:top w:val="none" w:sz="0" w:space="0" w:color="auto"/>
            <w:left w:val="none" w:sz="0" w:space="0" w:color="auto"/>
            <w:bottom w:val="none" w:sz="0" w:space="0" w:color="auto"/>
            <w:right w:val="none" w:sz="0" w:space="0" w:color="auto"/>
          </w:divBdr>
        </w:div>
        <w:div w:id="2003001325">
          <w:marLeft w:val="480"/>
          <w:marRight w:val="0"/>
          <w:marTop w:val="0"/>
          <w:marBottom w:val="0"/>
          <w:divBdr>
            <w:top w:val="none" w:sz="0" w:space="0" w:color="auto"/>
            <w:left w:val="none" w:sz="0" w:space="0" w:color="auto"/>
            <w:bottom w:val="none" w:sz="0" w:space="0" w:color="auto"/>
            <w:right w:val="none" w:sz="0" w:space="0" w:color="auto"/>
          </w:divBdr>
        </w:div>
        <w:div w:id="2042121939">
          <w:marLeft w:val="480"/>
          <w:marRight w:val="0"/>
          <w:marTop w:val="0"/>
          <w:marBottom w:val="0"/>
          <w:divBdr>
            <w:top w:val="none" w:sz="0" w:space="0" w:color="auto"/>
            <w:left w:val="none" w:sz="0" w:space="0" w:color="auto"/>
            <w:bottom w:val="none" w:sz="0" w:space="0" w:color="auto"/>
            <w:right w:val="none" w:sz="0" w:space="0" w:color="auto"/>
          </w:divBdr>
        </w:div>
        <w:div w:id="2096051036">
          <w:marLeft w:val="480"/>
          <w:marRight w:val="0"/>
          <w:marTop w:val="0"/>
          <w:marBottom w:val="0"/>
          <w:divBdr>
            <w:top w:val="none" w:sz="0" w:space="0" w:color="auto"/>
            <w:left w:val="none" w:sz="0" w:space="0" w:color="auto"/>
            <w:bottom w:val="none" w:sz="0" w:space="0" w:color="auto"/>
            <w:right w:val="none" w:sz="0" w:space="0" w:color="auto"/>
          </w:divBdr>
        </w:div>
      </w:divsChild>
    </w:div>
    <w:div w:id="1285113930">
      <w:bodyDiv w:val="1"/>
      <w:marLeft w:val="0"/>
      <w:marRight w:val="0"/>
      <w:marTop w:val="0"/>
      <w:marBottom w:val="0"/>
      <w:divBdr>
        <w:top w:val="none" w:sz="0" w:space="0" w:color="auto"/>
        <w:left w:val="none" w:sz="0" w:space="0" w:color="auto"/>
        <w:bottom w:val="none" w:sz="0" w:space="0" w:color="auto"/>
        <w:right w:val="none" w:sz="0" w:space="0" w:color="auto"/>
      </w:divBdr>
    </w:div>
    <w:div w:id="1288775062">
      <w:bodyDiv w:val="1"/>
      <w:marLeft w:val="0"/>
      <w:marRight w:val="0"/>
      <w:marTop w:val="0"/>
      <w:marBottom w:val="0"/>
      <w:divBdr>
        <w:top w:val="none" w:sz="0" w:space="0" w:color="auto"/>
        <w:left w:val="none" w:sz="0" w:space="0" w:color="auto"/>
        <w:bottom w:val="none" w:sz="0" w:space="0" w:color="auto"/>
        <w:right w:val="none" w:sz="0" w:space="0" w:color="auto"/>
      </w:divBdr>
      <w:divsChild>
        <w:div w:id="98842615">
          <w:marLeft w:val="480"/>
          <w:marRight w:val="0"/>
          <w:marTop w:val="0"/>
          <w:marBottom w:val="0"/>
          <w:divBdr>
            <w:top w:val="none" w:sz="0" w:space="0" w:color="auto"/>
            <w:left w:val="none" w:sz="0" w:space="0" w:color="auto"/>
            <w:bottom w:val="none" w:sz="0" w:space="0" w:color="auto"/>
            <w:right w:val="none" w:sz="0" w:space="0" w:color="auto"/>
          </w:divBdr>
        </w:div>
        <w:div w:id="128400072">
          <w:marLeft w:val="480"/>
          <w:marRight w:val="0"/>
          <w:marTop w:val="0"/>
          <w:marBottom w:val="0"/>
          <w:divBdr>
            <w:top w:val="none" w:sz="0" w:space="0" w:color="auto"/>
            <w:left w:val="none" w:sz="0" w:space="0" w:color="auto"/>
            <w:bottom w:val="none" w:sz="0" w:space="0" w:color="auto"/>
            <w:right w:val="none" w:sz="0" w:space="0" w:color="auto"/>
          </w:divBdr>
        </w:div>
        <w:div w:id="238173987">
          <w:marLeft w:val="480"/>
          <w:marRight w:val="0"/>
          <w:marTop w:val="0"/>
          <w:marBottom w:val="0"/>
          <w:divBdr>
            <w:top w:val="none" w:sz="0" w:space="0" w:color="auto"/>
            <w:left w:val="none" w:sz="0" w:space="0" w:color="auto"/>
            <w:bottom w:val="none" w:sz="0" w:space="0" w:color="auto"/>
            <w:right w:val="none" w:sz="0" w:space="0" w:color="auto"/>
          </w:divBdr>
        </w:div>
        <w:div w:id="310142279">
          <w:marLeft w:val="480"/>
          <w:marRight w:val="0"/>
          <w:marTop w:val="0"/>
          <w:marBottom w:val="0"/>
          <w:divBdr>
            <w:top w:val="none" w:sz="0" w:space="0" w:color="auto"/>
            <w:left w:val="none" w:sz="0" w:space="0" w:color="auto"/>
            <w:bottom w:val="none" w:sz="0" w:space="0" w:color="auto"/>
            <w:right w:val="none" w:sz="0" w:space="0" w:color="auto"/>
          </w:divBdr>
        </w:div>
        <w:div w:id="333924465">
          <w:marLeft w:val="480"/>
          <w:marRight w:val="0"/>
          <w:marTop w:val="0"/>
          <w:marBottom w:val="0"/>
          <w:divBdr>
            <w:top w:val="none" w:sz="0" w:space="0" w:color="auto"/>
            <w:left w:val="none" w:sz="0" w:space="0" w:color="auto"/>
            <w:bottom w:val="none" w:sz="0" w:space="0" w:color="auto"/>
            <w:right w:val="none" w:sz="0" w:space="0" w:color="auto"/>
          </w:divBdr>
        </w:div>
        <w:div w:id="441610653">
          <w:marLeft w:val="480"/>
          <w:marRight w:val="0"/>
          <w:marTop w:val="0"/>
          <w:marBottom w:val="0"/>
          <w:divBdr>
            <w:top w:val="none" w:sz="0" w:space="0" w:color="auto"/>
            <w:left w:val="none" w:sz="0" w:space="0" w:color="auto"/>
            <w:bottom w:val="none" w:sz="0" w:space="0" w:color="auto"/>
            <w:right w:val="none" w:sz="0" w:space="0" w:color="auto"/>
          </w:divBdr>
        </w:div>
        <w:div w:id="473446434">
          <w:marLeft w:val="480"/>
          <w:marRight w:val="0"/>
          <w:marTop w:val="0"/>
          <w:marBottom w:val="0"/>
          <w:divBdr>
            <w:top w:val="none" w:sz="0" w:space="0" w:color="auto"/>
            <w:left w:val="none" w:sz="0" w:space="0" w:color="auto"/>
            <w:bottom w:val="none" w:sz="0" w:space="0" w:color="auto"/>
            <w:right w:val="none" w:sz="0" w:space="0" w:color="auto"/>
          </w:divBdr>
        </w:div>
        <w:div w:id="515536074">
          <w:marLeft w:val="480"/>
          <w:marRight w:val="0"/>
          <w:marTop w:val="0"/>
          <w:marBottom w:val="0"/>
          <w:divBdr>
            <w:top w:val="none" w:sz="0" w:space="0" w:color="auto"/>
            <w:left w:val="none" w:sz="0" w:space="0" w:color="auto"/>
            <w:bottom w:val="none" w:sz="0" w:space="0" w:color="auto"/>
            <w:right w:val="none" w:sz="0" w:space="0" w:color="auto"/>
          </w:divBdr>
        </w:div>
        <w:div w:id="567038113">
          <w:marLeft w:val="480"/>
          <w:marRight w:val="0"/>
          <w:marTop w:val="0"/>
          <w:marBottom w:val="0"/>
          <w:divBdr>
            <w:top w:val="none" w:sz="0" w:space="0" w:color="auto"/>
            <w:left w:val="none" w:sz="0" w:space="0" w:color="auto"/>
            <w:bottom w:val="none" w:sz="0" w:space="0" w:color="auto"/>
            <w:right w:val="none" w:sz="0" w:space="0" w:color="auto"/>
          </w:divBdr>
        </w:div>
        <w:div w:id="622348219">
          <w:marLeft w:val="480"/>
          <w:marRight w:val="0"/>
          <w:marTop w:val="0"/>
          <w:marBottom w:val="0"/>
          <w:divBdr>
            <w:top w:val="none" w:sz="0" w:space="0" w:color="auto"/>
            <w:left w:val="none" w:sz="0" w:space="0" w:color="auto"/>
            <w:bottom w:val="none" w:sz="0" w:space="0" w:color="auto"/>
            <w:right w:val="none" w:sz="0" w:space="0" w:color="auto"/>
          </w:divBdr>
        </w:div>
        <w:div w:id="729617652">
          <w:marLeft w:val="480"/>
          <w:marRight w:val="0"/>
          <w:marTop w:val="0"/>
          <w:marBottom w:val="0"/>
          <w:divBdr>
            <w:top w:val="none" w:sz="0" w:space="0" w:color="auto"/>
            <w:left w:val="none" w:sz="0" w:space="0" w:color="auto"/>
            <w:bottom w:val="none" w:sz="0" w:space="0" w:color="auto"/>
            <w:right w:val="none" w:sz="0" w:space="0" w:color="auto"/>
          </w:divBdr>
        </w:div>
        <w:div w:id="733696717">
          <w:marLeft w:val="480"/>
          <w:marRight w:val="0"/>
          <w:marTop w:val="0"/>
          <w:marBottom w:val="0"/>
          <w:divBdr>
            <w:top w:val="none" w:sz="0" w:space="0" w:color="auto"/>
            <w:left w:val="none" w:sz="0" w:space="0" w:color="auto"/>
            <w:bottom w:val="none" w:sz="0" w:space="0" w:color="auto"/>
            <w:right w:val="none" w:sz="0" w:space="0" w:color="auto"/>
          </w:divBdr>
        </w:div>
        <w:div w:id="819923729">
          <w:marLeft w:val="480"/>
          <w:marRight w:val="0"/>
          <w:marTop w:val="0"/>
          <w:marBottom w:val="0"/>
          <w:divBdr>
            <w:top w:val="none" w:sz="0" w:space="0" w:color="auto"/>
            <w:left w:val="none" w:sz="0" w:space="0" w:color="auto"/>
            <w:bottom w:val="none" w:sz="0" w:space="0" w:color="auto"/>
            <w:right w:val="none" w:sz="0" w:space="0" w:color="auto"/>
          </w:divBdr>
        </w:div>
        <w:div w:id="913658975">
          <w:marLeft w:val="480"/>
          <w:marRight w:val="0"/>
          <w:marTop w:val="0"/>
          <w:marBottom w:val="0"/>
          <w:divBdr>
            <w:top w:val="none" w:sz="0" w:space="0" w:color="auto"/>
            <w:left w:val="none" w:sz="0" w:space="0" w:color="auto"/>
            <w:bottom w:val="none" w:sz="0" w:space="0" w:color="auto"/>
            <w:right w:val="none" w:sz="0" w:space="0" w:color="auto"/>
          </w:divBdr>
        </w:div>
        <w:div w:id="968055452">
          <w:marLeft w:val="480"/>
          <w:marRight w:val="0"/>
          <w:marTop w:val="0"/>
          <w:marBottom w:val="0"/>
          <w:divBdr>
            <w:top w:val="none" w:sz="0" w:space="0" w:color="auto"/>
            <w:left w:val="none" w:sz="0" w:space="0" w:color="auto"/>
            <w:bottom w:val="none" w:sz="0" w:space="0" w:color="auto"/>
            <w:right w:val="none" w:sz="0" w:space="0" w:color="auto"/>
          </w:divBdr>
        </w:div>
        <w:div w:id="1001736688">
          <w:marLeft w:val="480"/>
          <w:marRight w:val="0"/>
          <w:marTop w:val="0"/>
          <w:marBottom w:val="0"/>
          <w:divBdr>
            <w:top w:val="none" w:sz="0" w:space="0" w:color="auto"/>
            <w:left w:val="none" w:sz="0" w:space="0" w:color="auto"/>
            <w:bottom w:val="none" w:sz="0" w:space="0" w:color="auto"/>
            <w:right w:val="none" w:sz="0" w:space="0" w:color="auto"/>
          </w:divBdr>
        </w:div>
        <w:div w:id="1017073026">
          <w:marLeft w:val="480"/>
          <w:marRight w:val="0"/>
          <w:marTop w:val="0"/>
          <w:marBottom w:val="0"/>
          <w:divBdr>
            <w:top w:val="none" w:sz="0" w:space="0" w:color="auto"/>
            <w:left w:val="none" w:sz="0" w:space="0" w:color="auto"/>
            <w:bottom w:val="none" w:sz="0" w:space="0" w:color="auto"/>
            <w:right w:val="none" w:sz="0" w:space="0" w:color="auto"/>
          </w:divBdr>
        </w:div>
        <w:div w:id="1026254350">
          <w:marLeft w:val="480"/>
          <w:marRight w:val="0"/>
          <w:marTop w:val="0"/>
          <w:marBottom w:val="0"/>
          <w:divBdr>
            <w:top w:val="none" w:sz="0" w:space="0" w:color="auto"/>
            <w:left w:val="none" w:sz="0" w:space="0" w:color="auto"/>
            <w:bottom w:val="none" w:sz="0" w:space="0" w:color="auto"/>
            <w:right w:val="none" w:sz="0" w:space="0" w:color="auto"/>
          </w:divBdr>
        </w:div>
        <w:div w:id="1242183425">
          <w:marLeft w:val="480"/>
          <w:marRight w:val="0"/>
          <w:marTop w:val="0"/>
          <w:marBottom w:val="0"/>
          <w:divBdr>
            <w:top w:val="none" w:sz="0" w:space="0" w:color="auto"/>
            <w:left w:val="none" w:sz="0" w:space="0" w:color="auto"/>
            <w:bottom w:val="none" w:sz="0" w:space="0" w:color="auto"/>
            <w:right w:val="none" w:sz="0" w:space="0" w:color="auto"/>
          </w:divBdr>
        </w:div>
        <w:div w:id="1247611633">
          <w:marLeft w:val="480"/>
          <w:marRight w:val="0"/>
          <w:marTop w:val="0"/>
          <w:marBottom w:val="0"/>
          <w:divBdr>
            <w:top w:val="none" w:sz="0" w:space="0" w:color="auto"/>
            <w:left w:val="none" w:sz="0" w:space="0" w:color="auto"/>
            <w:bottom w:val="none" w:sz="0" w:space="0" w:color="auto"/>
            <w:right w:val="none" w:sz="0" w:space="0" w:color="auto"/>
          </w:divBdr>
        </w:div>
        <w:div w:id="1257985687">
          <w:marLeft w:val="480"/>
          <w:marRight w:val="0"/>
          <w:marTop w:val="0"/>
          <w:marBottom w:val="0"/>
          <w:divBdr>
            <w:top w:val="none" w:sz="0" w:space="0" w:color="auto"/>
            <w:left w:val="none" w:sz="0" w:space="0" w:color="auto"/>
            <w:bottom w:val="none" w:sz="0" w:space="0" w:color="auto"/>
            <w:right w:val="none" w:sz="0" w:space="0" w:color="auto"/>
          </w:divBdr>
        </w:div>
        <w:div w:id="1268347684">
          <w:marLeft w:val="480"/>
          <w:marRight w:val="0"/>
          <w:marTop w:val="0"/>
          <w:marBottom w:val="0"/>
          <w:divBdr>
            <w:top w:val="none" w:sz="0" w:space="0" w:color="auto"/>
            <w:left w:val="none" w:sz="0" w:space="0" w:color="auto"/>
            <w:bottom w:val="none" w:sz="0" w:space="0" w:color="auto"/>
            <w:right w:val="none" w:sz="0" w:space="0" w:color="auto"/>
          </w:divBdr>
        </w:div>
        <w:div w:id="1304506945">
          <w:marLeft w:val="480"/>
          <w:marRight w:val="0"/>
          <w:marTop w:val="0"/>
          <w:marBottom w:val="0"/>
          <w:divBdr>
            <w:top w:val="none" w:sz="0" w:space="0" w:color="auto"/>
            <w:left w:val="none" w:sz="0" w:space="0" w:color="auto"/>
            <w:bottom w:val="none" w:sz="0" w:space="0" w:color="auto"/>
            <w:right w:val="none" w:sz="0" w:space="0" w:color="auto"/>
          </w:divBdr>
        </w:div>
        <w:div w:id="1333950272">
          <w:marLeft w:val="480"/>
          <w:marRight w:val="0"/>
          <w:marTop w:val="0"/>
          <w:marBottom w:val="0"/>
          <w:divBdr>
            <w:top w:val="none" w:sz="0" w:space="0" w:color="auto"/>
            <w:left w:val="none" w:sz="0" w:space="0" w:color="auto"/>
            <w:bottom w:val="none" w:sz="0" w:space="0" w:color="auto"/>
            <w:right w:val="none" w:sz="0" w:space="0" w:color="auto"/>
          </w:divBdr>
        </w:div>
        <w:div w:id="1445464613">
          <w:marLeft w:val="480"/>
          <w:marRight w:val="0"/>
          <w:marTop w:val="0"/>
          <w:marBottom w:val="0"/>
          <w:divBdr>
            <w:top w:val="none" w:sz="0" w:space="0" w:color="auto"/>
            <w:left w:val="none" w:sz="0" w:space="0" w:color="auto"/>
            <w:bottom w:val="none" w:sz="0" w:space="0" w:color="auto"/>
            <w:right w:val="none" w:sz="0" w:space="0" w:color="auto"/>
          </w:divBdr>
        </w:div>
        <w:div w:id="1465003384">
          <w:marLeft w:val="480"/>
          <w:marRight w:val="0"/>
          <w:marTop w:val="0"/>
          <w:marBottom w:val="0"/>
          <w:divBdr>
            <w:top w:val="none" w:sz="0" w:space="0" w:color="auto"/>
            <w:left w:val="none" w:sz="0" w:space="0" w:color="auto"/>
            <w:bottom w:val="none" w:sz="0" w:space="0" w:color="auto"/>
            <w:right w:val="none" w:sz="0" w:space="0" w:color="auto"/>
          </w:divBdr>
        </w:div>
        <w:div w:id="1516578285">
          <w:marLeft w:val="480"/>
          <w:marRight w:val="0"/>
          <w:marTop w:val="0"/>
          <w:marBottom w:val="0"/>
          <w:divBdr>
            <w:top w:val="none" w:sz="0" w:space="0" w:color="auto"/>
            <w:left w:val="none" w:sz="0" w:space="0" w:color="auto"/>
            <w:bottom w:val="none" w:sz="0" w:space="0" w:color="auto"/>
            <w:right w:val="none" w:sz="0" w:space="0" w:color="auto"/>
          </w:divBdr>
        </w:div>
        <w:div w:id="1582063660">
          <w:marLeft w:val="480"/>
          <w:marRight w:val="0"/>
          <w:marTop w:val="0"/>
          <w:marBottom w:val="0"/>
          <w:divBdr>
            <w:top w:val="none" w:sz="0" w:space="0" w:color="auto"/>
            <w:left w:val="none" w:sz="0" w:space="0" w:color="auto"/>
            <w:bottom w:val="none" w:sz="0" w:space="0" w:color="auto"/>
            <w:right w:val="none" w:sz="0" w:space="0" w:color="auto"/>
          </w:divBdr>
        </w:div>
        <w:div w:id="1620382289">
          <w:marLeft w:val="480"/>
          <w:marRight w:val="0"/>
          <w:marTop w:val="0"/>
          <w:marBottom w:val="0"/>
          <w:divBdr>
            <w:top w:val="none" w:sz="0" w:space="0" w:color="auto"/>
            <w:left w:val="none" w:sz="0" w:space="0" w:color="auto"/>
            <w:bottom w:val="none" w:sz="0" w:space="0" w:color="auto"/>
            <w:right w:val="none" w:sz="0" w:space="0" w:color="auto"/>
          </w:divBdr>
        </w:div>
        <w:div w:id="1630015699">
          <w:marLeft w:val="480"/>
          <w:marRight w:val="0"/>
          <w:marTop w:val="0"/>
          <w:marBottom w:val="0"/>
          <w:divBdr>
            <w:top w:val="none" w:sz="0" w:space="0" w:color="auto"/>
            <w:left w:val="none" w:sz="0" w:space="0" w:color="auto"/>
            <w:bottom w:val="none" w:sz="0" w:space="0" w:color="auto"/>
            <w:right w:val="none" w:sz="0" w:space="0" w:color="auto"/>
          </w:divBdr>
        </w:div>
        <w:div w:id="1682589307">
          <w:marLeft w:val="480"/>
          <w:marRight w:val="0"/>
          <w:marTop w:val="0"/>
          <w:marBottom w:val="0"/>
          <w:divBdr>
            <w:top w:val="none" w:sz="0" w:space="0" w:color="auto"/>
            <w:left w:val="none" w:sz="0" w:space="0" w:color="auto"/>
            <w:bottom w:val="none" w:sz="0" w:space="0" w:color="auto"/>
            <w:right w:val="none" w:sz="0" w:space="0" w:color="auto"/>
          </w:divBdr>
        </w:div>
        <w:div w:id="1684552061">
          <w:marLeft w:val="480"/>
          <w:marRight w:val="0"/>
          <w:marTop w:val="0"/>
          <w:marBottom w:val="0"/>
          <w:divBdr>
            <w:top w:val="none" w:sz="0" w:space="0" w:color="auto"/>
            <w:left w:val="none" w:sz="0" w:space="0" w:color="auto"/>
            <w:bottom w:val="none" w:sz="0" w:space="0" w:color="auto"/>
            <w:right w:val="none" w:sz="0" w:space="0" w:color="auto"/>
          </w:divBdr>
        </w:div>
        <w:div w:id="1685281743">
          <w:marLeft w:val="480"/>
          <w:marRight w:val="0"/>
          <w:marTop w:val="0"/>
          <w:marBottom w:val="0"/>
          <w:divBdr>
            <w:top w:val="none" w:sz="0" w:space="0" w:color="auto"/>
            <w:left w:val="none" w:sz="0" w:space="0" w:color="auto"/>
            <w:bottom w:val="none" w:sz="0" w:space="0" w:color="auto"/>
            <w:right w:val="none" w:sz="0" w:space="0" w:color="auto"/>
          </w:divBdr>
        </w:div>
        <w:div w:id="1700202644">
          <w:marLeft w:val="480"/>
          <w:marRight w:val="0"/>
          <w:marTop w:val="0"/>
          <w:marBottom w:val="0"/>
          <w:divBdr>
            <w:top w:val="none" w:sz="0" w:space="0" w:color="auto"/>
            <w:left w:val="none" w:sz="0" w:space="0" w:color="auto"/>
            <w:bottom w:val="none" w:sz="0" w:space="0" w:color="auto"/>
            <w:right w:val="none" w:sz="0" w:space="0" w:color="auto"/>
          </w:divBdr>
        </w:div>
        <w:div w:id="1804616722">
          <w:marLeft w:val="480"/>
          <w:marRight w:val="0"/>
          <w:marTop w:val="0"/>
          <w:marBottom w:val="0"/>
          <w:divBdr>
            <w:top w:val="none" w:sz="0" w:space="0" w:color="auto"/>
            <w:left w:val="none" w:sz="0" w:space="0" w:color="auto"/>
            <w:bottom w:val="none" w:sz="0" w:space="0" w:color="auto"/>
            <w:right w:val="none" w:sz="0" w:space="0" w:color="auto"/>
          </w:divBdr>
        </w:div>
        <w:div w:id="1819149102">
          <w:marLeft w:val="480"/>
          <w:marRight w:val="0"/>
          <w:marTop w:val="0"/>
          <w:marBottom w:val="0"/>
          <w:divBdr>
            <w:top w:val="none" w:sz="0" w:space="0" w:color="auto"/>
            <w:left w:val="none" w:sz="0" w:space="0" w:color="auto"/>
            <w:bottom w:val="none" w:sz="0" w:space="0" w:color="auto"/>
            <w:right w:val="none" w:sz="0" w:space="0" w:color="auto"/>
          </w:divBdr>
        </w:div>
        <w:div w:id="1858152511">
          <w:marLeft w:val="480"/>
          <w:marRight w:val="0"/>
          <w:marTop w:val="0"/>
          <w:marBottom w:val="0"/>
          <w:divBdr>
            <w:top w:val="none" w:sz="0" w:space="0" w:color="auto"/>
            <w:left w:val="none" w:sz="0" w:space="0" w:color="auto"/>
            <w:bottom w:val="none" w:sz="0" w:space="0" w:color="auto"/>
            <w:right w:val="none" w:sz="0" w:space="0" w:color="auto"/>
          </w:divBdr>
        </w:div>
        <w:div w:id="1862279058">
          <w:marLeft w:val="480"/>
          <w:marRight w:val="0"/>
          <w:marTop w:val="0"/>
          <w:marBottom w:val="0"/>
          <w:divBdr>
            <w:top w:val="none" w:sz="0" w:space="0" w:color="auto"/>
            <w:left w:val="none" w:sz="0" w:space="0" w:color="auto"/>
            <w:bottom w:val="none" w:sz="0" w:space="0" w:color="auto"/>
            <w:right w:val="none" w:sz="0" w:space="0" w:color="auto"/>
          </w:divBdr>
        </w:div>
        <w:div w:id="1905948221">
          <w:marLeft w:val="480"/>
          <w:marRight w:val="0"/>
          <w:marTop w:val="0"/>
          <w:marBottom w:val="0"/>
          <w:divBdr>
            <w:top w:val="none" w:sz="0" w:space="0" w:color="auto"/>
            <w:left w:val="none" w:sz="0" w:space="0" w:color="auto"/>
            <w:bottom w:val="none" w:sz="0" w:space="0" w:color="auto"/>
            <w:right w:val="none" w:sz="0" w:space="0" w:color="auto"/>
          </w:divBdr>
        </w:div>
        <w:div w:id="1935238211">
          <w:marLeft w:val="480"/>
          <w:marRight w:val="0"/>
          <w:marTop w:val="0"/>
          <w:marBottom w:val="0"/>
          <w:divBdr>
            <w:top w:val="none" w:sz="0" w:space="0" w:color="auto"/>
            <w:left w:val="none" w:sz="0" w:space="0" w:color="auto"/>
            <w:bottom w:val="none" w:sz="0" w:space="0" w:color="auto"/>
            <w:right w:val="none" w:sz="0" w:space="0" w:color="auto"/>
          </w:divBdr>
        </w:div>
        <w:div w:id="1943800422">
          <w:marLeft w:val="480"/>
          <w:marRight w:val="0"/>
          <w:marTop w:val="0"/>
          <w:marBottom w:val="0"/>
          <w:divBdr>
            <w:top w:val="none" w:sz="0" w:space="0" w:color="auto"/>
            <w:left w:val="none" w:sz="0" w:space="0" w:color="auto"/>
            <w:bottom w:val="none" w:sz="0" w:space="0" w:color="auto"/>
            <w:right w:val="none" w:sz="0" w:space="0" w:color="auto"/>
          </w:divBdr>
        </w:div>
        <w:div w:id="2012104988">
          <w:marLeft w:val="480"/>
          <w:marRight w:val="0"/>
          <w:marTop w:val="0"/>
          <w:marBottom w:val="0"/>
          <w:divBdr>
            <w:top w:val="none" w:sz="0" w:space="0" w:color="auto"/>
            <w:left w:val="none" w:sz="0" w:space="0" w:color="auto"/>
            <w:bottom w:val="none" w:sz="0" w:space="0" w:color="auto"/>
            <w:right w:val="none" w:sz="0" w:space="0" w:color="auto"/>
          </w:divBdr>
        </w:div>
        <w:div w:id="2068069742">
          <w:marLeft w:val="480"/>
          <w:marRight w:val="0"/>
          <w:marTop w:val="0"/>
          <w:marBottom w:val="0"/>
          <w:divBdr>
            <w:top w:val="none" w:sz="0" w:space="0" w:color="auto"/>
            <w:left w:val="none" w:sz="0" w:space="0" w:color="auto"/>
            <w:bottom w:val="none" w:sz="0" w:space="0" w:color="auto"/>
            <w:right w:val="none" w:sz="0" w:space="0" w:color="auto"/>
          </w:divBdr>
        </w:div>
        <w:div w:id="2144883994">
          <w:marLeft w:val="480"/>
          <w:marRight w:val="0"/>
          <w:marTop w:val="0"/>
          <w:marBottom w:val="0"/>
          <w:divBdr>
            <w:top w:val="none" w:sz="0" w:space="0" w:color="auto"/>
            <w:left w:val="none" w:sz="0" w:space="0" w:color="auto"/>
            <w:bottom w:val="none" w:sz="0" w:space="0" w:color="auto"/>
            <w:right w:val="none" w:sz="0" w:space="0" w:color="auto"/>
          </w:divBdr>
        </w:div>
      </w:divsChild>
    </w:div>
    <w:div w:id="1319533356">
      <w:bodyDiv w:val="1"/>
      <w:marLeft w:val="0"/>
      <w:marRight w:val="0"/>
      <w:marTop w:val="0"/>
      <w:marBottom w:val="0"/>
      <w:divBdr>
        <w:top w:val="none" w:sz="0" w:space="0" w:color="auto"/>
        <w:left w:val="none" w:sz="0" w:space="0" w:color="auto"/>
        <w:bottom w:val="none" w:sz="0" w:space="0" w:color="auto"/>
        <w:right w:val="none" w:sz="0" w:space="0" w:color="auto"/>
      </w:divBdr>
      <w:divsChild>
        <w:div w:id="113793173">
          <w:marLeft w:val="480"/>
          <w:marRight w:val="0"/>
          <w:marTop w:val="0"/>
          <w:marBottom w:val="0"/>
          <w:divBdr>
            <w:top w:val="none" w:sz="0" w:space="0" w:color="auto"/>
            <w:left w:val="none" w:sz="0" w:space="0" w:color="auto"/>
            <w:bottom w:val="none" w:sz="0" w:space="0" w:color="auto"/>
            <w:right w:val="none" w:sz="0" w:space="0" w:color="auto"/>
          </w:divBdr>
        </w:div>
        <w:div w:id="206383148">
          <w:marLeft w:val="480"/>
          <w:marRight w:val="0"/>
          <w:marTop w:val="0"/>
          <w:marBottom w:val="0"/>
          <w:divBdr>
            <w:top w:val="none" w:sz="0" w:space="0" w:color="auto"/>
            <w:left w:val="none" w:sz="0" w:space="0" w:color="auto"/>
            <w:bottom w:val="none" w:sz="0" w:space="0" w:color="auto"/>
            <w:right w:val="none" w:sz="0" w:space="0" w:color="auto"/>
          </w:divBdr>
        </w:div>
        <w:div w:id="237907268">
          <w:marLeft w:val="480"/>
          <w:marRight w:val="0"/>
          <w:marTop w:val="0"/>
          <w:marBottom w:val="0"/>
          <w:divBdr>
            <w:top w:val="none" w:sz="0" w:space="0" w:color="auto"/>
            <w:left w:val="none" w:sz="0" w:space="0" w:color="auto"/>
            <w:bottom w:val="none" w:sz="0" w:space="0" w:color="auto"/>
            <w:right w:val="none" w:sz="0" w:space="0" w:color="auto"/>
          </w:divBdr>
        </w:div>
        <w:div w:id="246118096">
          <w:marLeft w:val="480"/>
          <w:marRight w:val="0"/>
          <w:marTop w:val="0"/>
          <w:marBottom w:val="0"/>
          <w:divBdr>
            <w:top w:val="none" w:sz="0" w:space="0" w:color="auto"/>
            <w:left w:val="none" w:sz="0" w:space="0" w:color="auto"/>
            <w:bottom w:val="none" w:sz="0" w:space="0" w:color="auto"/>
            <w:right w:val="none" w:sz="0" w:space="0" w:color="auto"/>
          </w:divBdr>
        </w:div>
        <w:div w:id="384527578">
          <w:marLeft w:val="480"/>
          <w:marRight w:val="0"/>
          <w:marTop w:val="0"/>
          <w:marBottom w:val="0"/>
          <w:divBdr>
            <w:top w:val="none" w:sz="0" w:space="0" w:color="auto"/>
            <w:left w:val="none" w:sz="0" w:space="0" w:color="auto"/>
            <w:bottom w:val="none" w:sz="0" w:space="0" w:color="auto"/>
            <w:right w:val="none" w:sz="0" w:space="0" w:color="auto"/>
          </w:divBdr>
        </w:div>
        <w:div w:id="427121543">
          <w:marLeft w:val="480"/>
          <w:marRight w:val="0"/>
          <w:marTop w:val="0"/>
          <w:marBottom w:val="0"/>
          <w:divBdr>
            <w:top w:val="none" w:sz="0" w:space="0" w:color="auto"/>
            <w:left w:val="none" w:sz="0" w:space="0" w:color="auto"/>
            <w:bottom w:val="none" w:sz="0" w:space="0" w:color="auto"/>
            <w:right w:val="none" w:sz="0" w:space="0" w:color="auto"/>
          </w:divBdr>
        </w:div>
        <w:div w:id="492912570">
          <w:marLeft w:val="480"/>
          <w:marRight w:val="0"/>
          <w:marTop w:val="0"/>
          <w:marBottom w:val="0"/>
          <w:divBdr>
            <w:top w:val="none" w:sz="0" w:space="0" w:color="auto"/>
            <w:left w:val="none" w:sz="0" w:space="0" w:color="auto"/>
            <w:bottom w:val="none" w:sz="0" w:space="0" w:color="auto"/>
            <w:right w:val="none" w:sz="0" w:space="0" w:color="auto"/>
          </w:divBdr>
        </w:div>
        <w:div w:id="521239594">
          <w:marLeft w:val="480"/>
          <w:marRight w:val="0"/>
          <w:marTop w:val="0"/>
          <w:marBottom w:val="0"/>
          <w:divBdr>
            <w:top w:val="none" w:sz="0" w:space="0" w:color="auto"/>
            <w:left w:val="none" w:sz="0" w:space="0" w:color="auto"/>
            <w:bottom w:val="none" w:sz="0" w:space="0" w:color="auto"/>
            <w:right w:val="none" w:sz="0" w:space="0" w:color="auto"/>
          </w:divBdr>
        </w:div>
        <w:div w:id="552815646">
          <w:marLeft w:val="480"/>
          <w:marRight w:val="0"/>
          <w:marTop w:val="0"/>
          <w:marBottom w:val="0"/>
          <w:divBdr>
            <w:top w:val="none" w:sz="0" w:space="0" w:color="auto"/>
            <w:left w:val="none" w:sz="0" w:space="0" w:color="auto"/>
            <w:bottom w:val="none" w:sz="0" w:space="0" w:color="auto"/>
            <w:right w:val="none" w:sz="0" w:space="0" w:color="auto"/>
          </w:divBdr>
        </w:div>
        <w:div w:id="563413182">
          <w:marLeft w:val="480"/>
          <w:marRight w:val="0"/>
          <w:marTop w:val="0"/>
          <w:marBottom w:val="0"/>
          <w:divBdr>
            <w:top w:val="none" w:sz="0" w:space="0" w:color="auto"/>
            <w:left w:val="none" w:sz="0" w:space="0" w:color="auto"/>
            <w:bottom w:val="none" w:sz="0" w:space="0" w:color="auto"/>
            <w:right w:val="none" w:sz="0" w:space="0" w:color="auto"/>
          </w:divBdr>
        </w:div>
        <w:div w:id="584535989">
          <w:marLeft w:val="480"/>
          <w:marRight w:val="0"/>
          <w:marTop w:val="0"/>
          <w:marBottom w:val="0"/>
          <w:divBdr>
            <w:top w:val="none" w:sz="0" w:space="0" w:color="auto"/>
            <w:left w:val="none" w:sz="0" w:space="0" w:color="auto"/>
            <w:bottom w:val="none" w:sz="0" w:space="0" w:color="auto"/>
            <w:right w:val="none" w:sz="0" w:space="0" w:color="auto"/>
          </w:divBdr>
        </w:div>
        <w:div w:id="607154069">
          <w:marLeft w:val="480"/>
          <w:marRight w:val="0"/>
          <w:marTop w:val="0"/>
          <w:marBottom w:val="0"/>
          <w:divBdr>
            <w:top w:val="none" w:sz="0" w:space="0" w:color="auto"/>
            <w:left w:val="none" w:sz="0" w:space="0" w:color="auto"/>
            <w:bottom w:val="none" w:sz="0" w:space="0" w:color="auto"/>
            <w:right w:val="none" w:sz="0" w:space="0" w:color="auto"/>
          </w:divBdr>
        </w:div>
        <w:div w:id="727730630">
          <w:marLeft w:val="480"/>
          <w:marRight w:val="0"/>
          <w:marTop w:val="0"/>
          <w:marBottom w:val="0"/>
          <w:divBdr>
            <w:top w:val="none" w:sz="0" w:space="0" w:color="auto"/>
            <w:left w:val="none" w:sz="0" w:space="0" w:color="auto"/>
            <w:bottom w:val="none" w:sz="0" w:space="0" w:color="auto"/>
            <w:right w:val="none" w:sz="0" w:space="0" w:color="auto"/>
          </w:divBdr>
        </w:div>
        <w:div w:id="747194547">
          <w:marLeft w:val="480"/>
          <w:marRight w:val="0"/>
          <w:marTop w:val="0"/>
          <w:marBottom w:val="0"/>
          <w:divBdr>
            <w:top w:val="none" w:sz="0" w:space="0" w:color="auto"/>
            <w:left w:val="none" w:sz="0" w:space="0" w:color="auto"/>
            <w:bottom w:val="none" w:sz="0" w:space="0" w:color="auto"/>
            <w:right w:val="none" w:sz="0" w:space="0" w:color="auto"/>
          </w:divBdr>
        </w:div>
        <w:div w:id="752315885">
          <w:marLeft w:val="480"/>
          <w:marRight w:val="0"/>
          <w:marTop w:val="0"/>
          <w:marBottom w:val="0"/>
          <w:divBdr>
            <w:top w:val="none" w:sz="0" w:space="0" w:color="auto"/>
            <w:left w:val="none" w:sz="0" w:space="0" w:color="auto"/>
            <w:bottom w:val="none" w:sz="0" w:space="0" w:color="auto"/>
            <w:right w:val="none" w:sz="0" w:space="0" w:color="auto"/>
          </w:divBdr>
        </w:div>
        <w:div w:id="752623973">
          <w:marLeft w:val="480"/>
          <w:marRight w:val="0"/>
          <w:marTop w:val="0"/>
          <w:marBottom w:val="0"/>
          <w:divBdr>
            <w:top w:val="none" w:sz="0" w:space="0" w:color="auto"/>
            <w:left w:val="none" w:sz="0" w:space="0" w:color="auto"/>
            <w:bottom w:val="none" w:sz="0" w:space="0" w:color="auto"/>
            <w:right w:val="none" w:sz="0" w:space="0" w:color="auto"/>
          </w:divBdr>
        </w:div>
        <w:div w:id="757016807">
          <w:marLeft w:val="480"/>
          <w:marRight w:val="0"/>
          <w:marTop w:val="0"/>
          <w:marBottom w:val="0"/>
          <w:divBdr>
            <w:top w:val="none" w:sz="0" w:space="0" w:color="auto"/>
            <w:left w:val="none" w:sz="0" w:space="0" w:color="auto"/>
            <w:bottom w:val="none" w:sz="0" w:space="0" w:color="auto"/>
            <w:right w:val="none" w:sz="0" w:space="0" w:color="auto"/>
          </w:divBdr>
        </w:div>
        <w:div w:id="814638427">
          <w:marLeft w:val="480"/>
          <w:marRight w:val="0"/>
          <w:marTop w:val="0"/>
          <w:marBottom w:val="0"/>
          <w:divBdr>
            <w:top w:val="none" w:sz="0" w:space="0" w:color="auto"/>
            <w:left w:val="none" w:sz="0" w:space="0" w:color="auto"/>
            <w:bottom w:val="none" w:sz="0" w:space="0" w:color="auto"/>
            <w:right w:val="none" w:sz="0" w:space="0" w:color="auto"/>
          </w:divBdr>
        </w:div>
        <w:div w:id="891887851">
          <w:marLeft w:val="480"/>
          <w:marRight w:val="0"/>
          <w:marTop w:val="0"/>
          <w:marBottom w:val="0"/>
          <w:divBdr>
            <w:top w:val="none" w:sz="0" w:space="0" w:color="auto"/>
            <w:left w:val="none" w:sz="0" w:space="0" w:color="auto"/>
            <w:bottom w:val="none" w:sz="0" w:space="0" w:color="auto"/>
            <w:right w:val="none" w:sz="0" w:space="0" w:color="auto"/>
          </w:divBdr>
        </w:div>
        <w:div w:id="973561974">
          <w:marLeft w:val="480"/>
          <w:marRight w:val="0"/>
          <w:marTop w:val="0"/>
          <w:marBottom w:val="0"/>
          <w:divBdr>
            <w:top w:val="none" w:sz="0" w:space="0" w:color="auto"/>
            <w:left w:val="none" w:sz="0" w:space="0" w:color="auto"/>
            <w:bottom w:val="none" w:sz="0" w:space="0" w:color="auto"/>
            <w:right w:val="none" w:sz="0" w:space="0" w:color="auto"/>
          </w:divBdr>
        </w:div>
        <w:div w:id="974264149">
          <w:marLeft w:val="480"/>
          <w:marRight w:val="0"/>
          <w:marTop w:val="0"/>
          <w:marBottom w:val="0"/>
          <w:divBdr>
            <w:top w:val="none" w:sz="0" w:space="0" w:color="auto"/>
            <w:left w:val="none" w:sz="0" w:space="0" w:color="auto"/>
            <w:bottom w:val="none" w:sz="0" w:space="0" w:color="auto"/>
            <w:right w:val="none" w:sz="0" w:space="0" w:color="auto"/>
          </w:divBdr>
        </w:div>
        <w:div w:id="979383986">
          <w:marLeft w:val="480"/>
          <w:marRight w:val="0"/>
          <w:marTop w:val="0"/>
          <w:marBottom w:val="0"/>
          <w:divBdr>
            <w:top w:val="none" w:sz="0" w:space="0" w:color="auto"/>
            <w:left w:val="none" w:sz="0" w:space="0" w:color="auto"/>
            <w:bottom w:val="none" w:sz="0" w:space="0" w:color="auto"/>
            <w:right w:val="none" w:sz="0" w:space="0" w:color="auto"/>
          </w:divBdr>
        </w:div>
        <w:div w:id="1024209503">
          <w:marLeft w:val="480"/>
          <w:marRight w:val="0"/>
          <w:marTop w:val="0"/>
          <w:marBottom w:val="0"/>
          <w:divBdr>
            <w:top w:val="none" w:sz="0" w:space="0" w:color="auto"/>
            <w:left w:val="none" w:sz="0" w:space="0" w:color="auto"/>
            <w:bottom w:val="none" w:sz="0" w:space="0" w:color="auto"/>
            <w:right w:val="none" w:sz="0" w:space="0" w:color="auto"/>
          </w:divBdr>
        </w:div>
        <w:div w:id="1035545946">
          <w:marLeft w:val="480"/>
          <w:marRight w:val="0"/>
          <w:marTop w:val="0"/>
          <w:marBottom w:val="0"/>
          <w:divBdr>
            <w:top w:val="none" w:sz="0" w:space="0" w:color="auto"/>
            <w:left w:val="none" w:sz="0" w:space="0" w:color="auto"/>
            <w:bottom w:val="none" w:sz="0" w:space="0" w:color="auto"/>
            <w:right w:val="none" w:sz="0" w:space="0" w:color="auto"/>
          </w:divBdr>
        </w:div>
        <w:div w:id="1042100702">
          <w:marLeft w:val="480"/>
          <w:marRight w:val="0"/>
          <w:marTop w:val="0"/>
          <w:marBottom w:val="0"/>
          <w:divBdr>
            <w:top w:val="none" w:sz="0" w:space="0" w:color="auto"/>
            <w:left w:val="none" w:sz="0" w:space="0" w:color="auto"/>
            <w:bottom w:val="none" w:sz="0" w:space="0" w:color="auto"/>
            <w:right w:val="none" w:sz="0" w:space="0" w:color="auto"/>
          </w:divBdr>
        </w:div>
        <w:div w:id="1264068887">
          <w:marLeft w:val="480"/>
          <w:marRight w:val="0"/>
          <w:marTop w:val="0"/>
          <w:marBottom w:val="0"/>
          <w:divBdr>
            <w:top w:val="none" w:sz="0" w:space="0" w:color="auto"/>
            <w:left w:val="none" w:sz="0" w:space="0" w:color="auto"/>
            <w:bottom w:val="none" w:sz="0" w:space="0" w:color="auto"/>
            <w:right w:val="none" w:sz="0" w:space="0" w:color="auto"/>
          </w:divBdr>
        </w:div>
        <w:div w:id="1353452809">
          <w:marLeft w:val="480"/>
          <w:marRight w:val="0"/>
          <w:marTop w:val="0"/>
          <w:marBottom w:val="0"/>
          <w:divBdr>
            <w:top w:val="none" w:sz="0" w:space="0" w:color="auto"/>
            <w:left w:val="none" w:sz="0" w:space="0" w:color="auto"/>
            <w:bottom w:val="none" w:sz="0" w:space="0" w:color="auto"/>
            <w:right w:val="none" w:sz="0" w:space="0" w:color="auto"/>
          </w:divBdr>
        </w:div>
        <w:div w:id="1405375830">
          <w:marLeft w:val="480"/>
          <w:marRight w:val="0"/>
          <w:marTop w:val="0"/>
          <w:marBottom w:val="0"/>
          <w:divBdr>
            <w:top w:val="none" w:sz="0" w:space="0" w:color="auto"/>
            <w:left w:val="none" w:sz="0" w:space="0" w:color="auto"/>
            <w:bottom w:val="none" w:sz="0" w:space="0" w:color="auto"/>
            <w:right w:val="none" w:sz="0" w:space="0" w:color="auto"/>
          </w:divBdr>
        </w:div>
        <w:div w:id="1611160221">
          <w:marLeft w:val="480"/>
          <w:marRight w:val="0"/>
          <w:marTop w:val="0"/>
          <w:marBottom w:val="0"/>
          <w:divBdr>
            <w:top w:val="none" w:sz="0" w:space="0" w:color="auto"/>
            <w:left w:val="none" w:sz="0" w:space="0" w:color="auto"/>
            <w:bottom w:val="none" w:sz="0" w:space="0" w:color="auto"/>
            <w:right w:val="none" w:sz="0" w:space="0" w:color="auto"/>
          </w:divBdr>
        </w:div>
        <w:div w:id="1639648371">
          <w:marLeft w:val="480"/>
          <w:marRight w:val="0"/>
          <w:marTop w:val="0"/>
          <w:marBottom w:val="0"/>
          <w:divBdr>
            <w:top w:val="none" w:sz="0" w:space="0" w:color="auto"/>
            <w:left w:val="none" w:sz="0" w:space="0" w:color="auto"/>
            <w:bottom w:val="none" w:sz="0" w:space="0" w:color="auto"/>
            <w:right w:val="none" w:sz="0" w:space="0" w:color="auto"/>
          </w:divBdr>
        </w:div>
        <w:div w:id="1660504113">
          <w:marLeft w:val="480"/>
          <w:marRight w:val="0"/>
          <w:marTop w:val="0"/>
          <w:marBottom w:val="0"/>
          <w:divBdr>
            <w:top w:val="none" w:sz="0" w:space="0" w:color="auto"/>
            <w:left w:val="none" w:sz="0" w:space="0" w:color="auto"/>
            <w:bottom w:val="none" w:sz="0" w:space="0" w:color="auto"/>
            <w:right w:val="none" w:sz="0" w:space="0" w:color="auto"/>
          </w:divBdr>
        </w:div>
        <w:div w:id="1689140469">
          <w:marLeft w:val="480"/>
          <w:marRight w:val="0"/>
          <w:marTop w:val="0"/>
          <w:marBottom w:val="0"/>
          <w:divBdr>
            <w:top w:val="none" w:sz="0" w:space="0" w:color="auto"/>
            <w:left w:val="none" w:sz="0" w:space="0" w:color="auto"/>
            <w:bottom w:val="none" w:sz="0" w:space="0" w:color="auto"/>
            <w:right w:val="none" w:sz="0" w:space="0" w:color="auto"/>
          </w:divBdr>
        </w:div>
        <w:div w:id="1841851157">
          <w:marLeft w:val="480"/>
          <w:marRight w:val="0"/>
          <w:marTop w:val="0"/>
          <w:marBottom w:val="0"/>
          <w:divBdr>
            <w:top w:val="none" w:sz="0" w:space="0" w:color="auto"/>
            <w:left w:val="none" w:sz="0" w:space="0" w:color="auto"/>
            <w:bottom w:val="none" w:sz="0" w:space="0" w:color="auto"/>
            <w:right w:val="none" w:sz="0" w:space="0" w:color="auto"/>
          </w:divBdr>
        </w:div>
        <w:div w:id="1880782937">
          <w:marLeft w:val="480"/>
          <w:marRight w:val="0"/>
          <w:marTop w:val="0"/>
          <w:marBottom w:val="0"/>
          <w:divBdr>
            <w:top w:val="none" w:sz="0" w:space="0" w:color="auto"/>
            <w:left w:val="none" w:sz="0" w:space="0" w:color="auto"/>
            <w:bottom w:val="none" w:sz="0" w:space="0" w:color="auto"/>
            <w:right w:val="none" w:sz="0" w:space="0" w:color="auto"/>
          </w:divBdr>
        </w:div>
        <w:div w:id="1895116941">
          <w:marLeft w:val="480"/>
          <w:marRight w:val="0"/>
          <w:marTop w:val="0"/>
          <w:marBottom w:val="0"/>
          <w:divBdr>
            <w:top w:val="none" w:sz="0" w:space="0" w:color="auto"/>
            <w:left w:val="none" w:sz="0" w:space="0" w:color="auto"/>
            <w:bottom w:val="none" w:sz="0" w:space="0" w:color="auto"/>
            <w:right w:val="none" w:sz="0" w:space="0" w:color="auto"/>
          </w:divBdr>
        </w:div>
        <w:div w:id="1966698287">
          <w:marLeft w:val="480"/>
          <w:marRight w:val="0"/>
          <w:marTop w:val="0"/>
          <w:marBottom w:val="0"/>
          <w:divBdr>
            <w:top w:val="none" w:sz="0" w:space="0" w:color="auto"/>
            <w:left w:val="none" w:sz="0" w:space="0" w:color="auto"/>
            <w:bottom w:val="none" w:sz="0" w:space="0" w:color="auto"/>
            <w:right w:val="none" w:sz="0" w:space="0" w:color="auto"/>
          </w:divBdr>
        </w:div>
        <w:div w:id="2082099719">
          <w:marLeft w:val="480"/>
          <w:marRight w:val="0"/>
          <w:marTop w:val="0"/>
          <w:marBottom w:val="0"/>
          <w:divBdr>
            <w:top w:val="none" w:sz="0" w:space="0" w:color="auto"/>
            <w:left w:val="none" w:sz="0" w:space="0" w:color="auto"/>
            <w:bottom w:val="none" w:sz="0" w:space="0" w:color="auto"/>
            <w:right w:val="none" w:sz="0" w:space="0" w:color="auto"/>
          </w:divBdr>
        </w:div>
        <w:div w:id="2108502451">
          <w:marLeft w:val="480"/>
          <w:marRight w:val="0"/>
          <w:marTop w:val="0"/>
          <w:marBottom w:val="0"/>
          <w:divBdr>
            <w:top w:val="none" w:sz="0" w:space="0" w:color="auto"/>
            <w:left w:val="none" w:sz="0" w:space="0" w:color="auto"/>
            <w:bottom w:val="none" w:sz="0" w:space="0" w:color="auto"/>
            <w:right w:val="none" w:sz="0" w:space="0" w:color="auto"/>
          </w:divBdr>
        </w:div>
        <w:div w:id="2121294132">
          <w:marLeft w:val="480"/>
          <w:marRight w:val="0"/>
          <w:marTop w:val="0"/>
          <w:marBottom w:val="0"/>
          <w:divBdr>
            <w:top w:val="none" w:sz="0" w:space="0" w:color="auto"/>
            <w:left w:val="none" w:sz="0" w:space="0" w:color="auto"/>
            <w:bottom w:val="none" w:sz="0" w:space="0" w:color="auto"/>
            <w:right w:val="none" w:sz="0" w:space="0" w:color="auto"/>
          </w:divBdr>
        </w:div>
      </w:divsChild>
    </w:div>
    <w:div w:id="1350520895">
      <w:bodyDiv w:val="1"/>
      <w:marLeft w:val="0"/>
      <w:marRight w:val="0"/>
      <w:marTop w:val="0"/>
      <w:marBottom w:val="0"/>
      <w:divBdr>
        <w:top w:val="none" w:sz="0" w:space="0" w:color="auto"/>
        <w:left w:val="none" w:sz="0" w:space="0" w:color="auto"/>
        <w:bottom w:val="none" w:sz="0" w:space="0" w:color="auto"/>
        <w:right w:val="none" w:sz="0" w:space="0" w:color="auto"/>
      </w:divBdr>
      <w:divsChild>
        <w:div w:id="41251587">
          <w:marLeft w:val="480"/>
          <w:marRight w:val="0"/>
          <w:marTop w:val="0"/>
          <w:marBottom w:val="0"/>
          <w:divBdr>
            <w:top w:val="none" w:sz="0" w:space="0" w:color="auto"/>
            <w:left w:val="none" w:sz="0" w:space="0" w:color="auto"/>
            <w:bottom w:val="none" w:sz="0" w:space="0" w:color="auto"/>
            <w:right w:val="none" w:sz="0" w:space="0" w:color="auto"/>
          </w:divBdr>
        </w:div>
        <w:div w:id="106049211">
          <w:marLeft w:val="480"/>
          <w:marRight w:val="0"/>
          <w:marTop w:val="0"/>
          <w:marBottom w:val="0"/>
          <w:divBdr>
            <w:top w:val="none" w:sz="0" w:space="0" w:color="auto"/>
            <w:left w:val="none" w:sz="0" w:space="0" w:color="auto"/>
            <w:bottom w:val="none" w:sz="0" w:space="0" w:color="auto"/>
            <w:right w:val="none" w:sz="0" w:space="0" w:color="auto"/>
          </w:divBdr>
        </w:div>
        <w:div w:id="116413285">
          <w:marLeft w:val="480"/>
          <w:marRight w:val="0"/>
          <w:marTop w:val="0"/>
          <w:marBottom w:val="0"/>
          <w:divBdr>
            <w:top w:val="none" w:sz="0" w:space="0" w:color="auto"/>
            <w:left w:val="none" w:sz="0" w:space="0" w:color="auto"/>
            <w:bottom w:val="none" w:sz="0" w:space="0" w:color="auto"/>
            <w:right w:val="none" w:sz="0" w:space="0" w:color="auto"/>
          </w:divBdr>
        </w:div>
        <w:div w:id="133108736">
          <w:marLeft w:val="480"/>
          <w:marRight w:val="0"/>
          <w:marTop w:val="0"/>
          <w:marBottom w:val="0"/>
          <w:divBdr>
            <w:top w:val="none" w:sz="0" w:space="0" w:color="auto"/>
            <w:left w:val="none" w:sz="0" w:space="0" w:color="auto"/>
            <w:bottom w:val="none" w:sz="0" w:space="0" w:color="auto"/>
            <w:right w:val="none" w:sz="0" w:space="0" w:color="auto"/>
          </w:divBdr>
        </w:div>
        <w:div w:id="144056974">
          <w:marLeft w:val="480"/>
          <w:marRight w:val="0"/>
          <w:marTop w:val="0"/>
          <w:marBottom w:val="0"/>
          <w:divBdr>
            <w:top w:val="none" w:sz="0" w:space="0" w:color="auto"/>
            <w:left w:val="none" w:sz="0" w:space="0" w:color="auto"/>
            <w:bottom w:val="none" w:sz="0" w:space="0" w:color="auto"/>
            <w:right w:val="none" w:sz="0" w:space="0" w:color="auto"/>
          </w:divBdr>
        </w:div>
        <w:div w:id="376860106">
          <w:marLeft w:val="480"/>
          <w:marRight w:val="0"/>
          <w:marTop w:val="0"/>
          <w:marBottom w:val="0"/>
          <w:divBdr>
            <w:top w:val="none" w:sz="0" w:space="0" w:color="auto"/>
            <w:left w:val="none" w:sz="0" w:space="0" w:color="auto"/>
            <w:bottom w:val="none" w:sz="0" w:space="0" w:color="auto"/>
            <w:right w:val="none" w:sz="0" w:space="0" w:color="auto"/>
          </w:divBdr>
        </w:div>
        <w:div w:id="382096872">
          <w:marLeft w:val="480"/>
          <w:marRight w:val="0"/>
          <w:marTop w:val="0"/>
          <w:marBottom w:val="0"/>
          <w:divBdr>
            <w:top w:val="none" w:sz="0" w:space="0" w:color="auto"/>
            <w:left w:val="none" w:sz="0" w:space="0" w:color="auto"/>
            <w:bottom w:val="none" w:sz="0" w:space="0" w:color="auto"/>
            <w:right w:val="none" w:sz="0" w:space="0" w:color="auto"/>
          </w:divBdr>
        </w:div>
        <w:div w:id="382101729">
          <w:marLeft w:val="480"/>
          <w:marRight w:val="0"/>
          <w:marTop w:val="0"/>
          <w:marBottom w:val="0"/>
          <w:divBdr>
            <w:top w:val="none" w:sz="0" w:space="0" w:color="auto"/>
            <w:left w:val="none" w:sz="0" w:space="0" w:color="auto"/>
            <w:bottom w:val="none" w:sz="0" w:space="0" w:color="auto"/>
            <w:right w:val="none" w:sz="0" w:space="0" w:color="auto"/>
          </w:divBdr>
        </w:div>
        <w:div w:id="461313970">
          <w:marLeft w:val="480"/>
          <w:marRight w:val="0"/>
          <w:marTop w:val="0"/>
          <w:marBottom w:val="0"/>
          <w:divBdr>
            <w:top w:val="none" w:sz="0" w:space="0" w:color="auto"/>
            <w:left w:val="none" w:sz="0" w:space="0" w:color="auto"/>
            <w:bottom w:val="none" w:sz="0" w:space="0" w:color="auto"/>
            <w:right w:val="none" w:sz="0" w:space="0" w:color="auto"/>
          </w:divBdr>
        </w:div>
        <w:div w:id="551382502">
          <w:marLeft w:val="480"/>
          <w:marRight w:val="0"/>
          <w:marTop w:val="0"/>
          <w:marBottom w:val="0"/>
          <w:divBdr>
            <w:top w:val="none" w:sz="0" w:space="0" w:color="auto"/>
            <w:left w:val="none" w:sz="0" w:space="0" w:color="auto"/>
            <w:bottom w:val="none" w:sz="0" w:space="0" w:color="auto"/>
            <w:right w:val="none" w:sz="0" w:space="0" w:color="auto"/>
          </w:divBdr>
        </w:div>
        <w:div w:id="563876081">
          <w:marLeft w:val="480"/>
          <w:marRight w:val="0"/>
          <w:marTop w:val="0"/>
          <w:marBottom w:val="0"/>
          <w:divBdr>
            <w:top w:val="none" w:sz="0" w:space="0" w:color="auto"/>
            <w:left w:val="none" w:sz="0" w:space="0" w:color="auto"/>
            <w:bottom w:val="none" w:sz="0" w:space="0" w:color="auto"/>
            <w:right w:val="none" w:sz="0" w:space="0" w:color="auto"/>
          </w:divBdr>
        </w:div>
        <w:div w:id="607081720">
          <w:marLeft w:val="480"/>
          <w:marRight w:val="0"/>
          <w:marTop w:val="0"/>
          <w:marBottom w:val="0"/>
          <w:divBdr>
            <w:top w:val="none" w:sz="0" w:space="0" w:color="auto"/>
            <w:left w:val="none" w:sz="0" w:space="0" w:color="auto"/>
            <w:bottom w:val="none" w:sz="0" w:space="0" w:color="auto"/>
            <w:right w:val="none" w:sz="0" w:space="0" w:color="auto"/>
          </w:divBdr>
        </w:div>
        <w:div w:id="687560579">
          <w:marLeft w:val="480"/>
          <w:marRight w:val="0"/>
          <w:marTop w:val="0"/>
          <w:marBottom w:val="0"/>
          <w:divBdr>
            <w:top w:val="none" w:sz="0" w:space="0" w:color="auto"/>
            <w:left w:val="none" w:sz="0" w:space="0" w:color="auto"/>
            <w:bottom w:val="none" w:sz="0" w:space="0" w:color="auto"/>
            <w:right w:val="none" w:sz="0" w:space="0" w:color="auto"/>
          </w:divBdr>
        </w:div>
        <w:div w:id="726223531">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891189225">
          <w:marLeft w:val="480"/>
          <w:marRight w:val="0"/>
          <w:marTop w:val="0"/>
          <w:marBottom w:val="0"/>
          <w:divBdr>
            <w:top w:val="none" w:sz="0" w:space="0" w:color="auto"/>
            <w:left w:val="none" w:sz="0" w:space="0" w:color="auto"/>
            <w:bottom w:val="none" w:sz="0" w:space="0" w:color="auto"/>
            <w:right w:val="none" w:sz="0" w:space="0" w:color="auto"/>
          </w:divBdr>
        </w:div>
        <w:div w:id="926234429">
          <w:marLeft w:val="480"/>
          <w:marRight w:val="0"/>
          <w:marTop w:val="0"/>
          <w:marBottom w:val="0"/>
          <w:divBdr>
            <w:top w:val="none" w:sz="0" w:space="0" w:color="auto"/>
            <w:left w:val="none" w:sz="0" w:space="0" w:color="auto"/>
            <w:bottom w:val="none" w:sz="0" w:space="0" w:color="auto"/>
            <w:right w:val="none" w:sz="0" w:space="0" w:color="auto"/>
          </w:divBdr>
        </w:div>
        <w:div w:id="981350186">
          <w:marLeft w:val="480"/>
          <w:marRight w:val="0"/>
          <w:marTop w:val="0"/>
          <w:marBottom w:val="0"/>
          <w:divBdr>
            <w:top w:val="none" w:sz="0" w:space="0" w:color="auto"/>
            <w:left w:val="none" w:sz="0" w:space="0" w:color="auto"/>
            <w:bottom w:val="none" w:sz="0" w:space="0" w:color="auto"/>
            <w:right w:val="none" w:sz="0" w:space="0" w:color="auto"/>
          </w:divBdr>
        </w:div>
        <w:div w:id="989752835">
          <w:marLeft w:val="480"/>
          <w:marRight w:val="0"/>
          <w:marTop w:val="0"/>
          <w:marBottom w:val="0"/>
          <w:divBdr>
            <w:top w:val="none" w:sz="0" w:space="0" w:color="auto"/>
            <w:left w:val="none" w:sz="0" w:space="0" w:color="auto"/>
            <w:bottom w:val="none" w:sz="0" w:space="0" w:color="auto"/>
            <w:right w:val="none" w:sz="0" w:space="0" w:color="auto"/>
          </w:divBdr>
        </w:div>
        <w:div w:id="1022559079">
          <w:marLeft w:val="480"/>
          <w:marRight w:val="0"/>
          <w:marTop w:val="0"/>
          <w:marBottom w:val="0"/>
          <w:divBdr>
            <w:top w:val="none" w:sz="0" w:space="0" w:color="auto"/>
            <w:left w:val="none" w:sz="0" w:space="0" w:color="auto"/>
            <w:bottom w:val="none" w:sz="0" w:space="0" w:color="auto"/>
            <w:right w:val="none" w:sz="0" w:space="0" w:color="auto"/>
          </w:divBdr>
        </w:div>
        <w:div w:id="1156990749">
          <w:marLeft w:val="480"/>
          <w:marRight w:val="0"/>
          <w:marTop w:val="0"/>
          <w:marBottom w:val="0"/>
          <w:divBdr>
            <w:top w:val="none" w:sz="0" w:space="0" w:color="auto"/>
            <w:left w:val="none" w:sz="0" w:space="0" w:color="auto"/>
            <w:bottom w:val="none" w:sz="0" w:space="0" w:color="auto"/>
            <w:right w:val="none" w:sz="0" w:space="0" w:color="auto"/>
          </w:divBdr>
        </w:div>
        <w:div w:id="1171719360">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298219515">
          <w:marLeft w:val="480"/>
          <w:marRight w:val="0"/>
          <w:marTop w:val="0"/>
          <w:marBottom w:val="0"/>
          <w:divBdr>
            <w:top w:val="none" w:sz="0" w:space="0" w:color="auto"/>
            <w:left w:val="none" w:sz="0" w:space="0" w:color="auto"/>
            <w:bottom w:val="none" w:sz="0" w:space="0" w:color="auto"/>
            <w:right w:val="none" w:sz="0" w:space="0" w:color="auto"/>
          </w:divBdr>
        </w:div>
        <w:div w:id="1356543194">
          <w:marLeft w:val="480"/>
          <w:marRight w:val="0"/>
          <w:marTop w:val="0"/>
          <w:marBottom w:val="0"/>
          <w:divBdr>
            <w:top w:val="none" w:sz="0" w:space="0" w:color="auto"/>
            <w:left w:val="none" w:sz="0" w:space="0" w:color="auto"/>
            <w:bottom w:val="none" w:sz="0" w:space="0" w:color="auto"/>
            <w:right w:val="none" w:sz="0" w:space="0" w:color="auto"/>
          </w:divBdr>
        </w:div>
        <w:div w:id="1356690154">
          <w:marLeft w:val="480"/>
          <w:marRight w:val="0"/>
          <w:marTop w:val="0"/>
          <w:marBottom w:val="0"/>
          <w:divBdr>
            <w:top w:val="none" w:sz="0" w:space="0" w:color="auto"/>
            <w:left w:val="none" w:sz="0" w:space="0" w:color="auto"/>
            <w:bottom w:val="none" w:sz="0" w:space="0" w:color="auto"/>
            <w:right w:val="none" w:sz="0" w:space="0" w:color="auto"/>
          </w:divBdr>
        </w:div>
        <w:div w:id="1437751457">
          <w:marLeft w:val="480"/>
          <w:marRight w:val="0"/>
          <w:marTop w:val="0"/>
          <w:marBottom w:val="0"/>
          <w:divBdr>
            <w:top w:val="none" w:sz="0" w:space="0" w:color="auto"/>
            <w:left w:val="none" w:sz="0" w:space="0" w:color="auto"/>
            <w:bottom w:val="none" w:sz="0" w:space="0" w:color="auto"/>
            <w:right w:val="none" w:sz="0" w:space="0" w:color="auto"/>
          </w:divBdr>
        </w:div>
        <w:div w:id="1459572163">
          <w:marLeft w:val="480"/>
          <w:marRight w:val="0"/>
          <w:marTop w:val="0"/>
          <w:marBottom w:val="0"/>
          <w:divBdr>
            <w:top w:val="none" w:sz="0" w:space="0" w:color="auto"/>
            <w:left w:val="none" w:sz="0" w:space="0" w:color="auto"/>
            <w:bottom w:val="none" w:sz="0" w:space="0" w:color="auto"/>
            <w:right w:val="none" w:sz="0" w:space="0" w:color="auto"/>
          </w:divBdr>
        </w:div>
        <w:div w:id="1477448928">
          <w:marLeft w:val="480"/>
          <w:marRight w:val="0"/>
          <w:marTop w:val="0"/>
          <w:marBottom w:val="0"/>
          <w:divBdr>
            <w:top w:val="none" w:sz="0" w:space="0" w:color="auto"/>
            <w:left w:val="none" w:sz="0" w:space="0" w:color="auto"/>
            <w:bottom w:val="none" w:sz="0" w:space="0" w:color="auto"/>
            <w:right w:val="none" w:sz="0" w:space="0" w:color="auto"/>
          </w:divBdr>
        </w:div>
        <w:div w:id="1572734445">
          <w:marLeft w:val="480"/>
          <w:marRight w:val="0"/>
          <w:marTop w:val="0"/>
          <w:marBottom w:val="0"/>
          <w:divBdr>
            <w:top w:val="none" w:sz="0" w:space="0" w:color="auto"/>
            <w:left w:val="none" w:sz="0" w:space="0" w:color="auto"/>
            <w:bottom w:val="none" w:sz="0" w:space="0" w:color="auto"/>
            <w:right w:val="none" w:sz="0" w:space="0" w:color="auto"/>
          </w:divBdr>
        </w:div>
        <w:div w:id="1588223945">
          <w:marLeft w:val="480"/>
          <w:marRight w:val="0"/>
          <w:marTop w:val="0"/>
          <w:marBottom w:val="0"/>
          <w:divBdr>
            <w:top w:val="none" w:sz="0" w:space="0" w:color="auto"/>
            <w:left w:val="none" w:sz="0" w:space="0" w:color="auto"/>
            <w:bottom w:val="none" w:sz="0" w:space="0" w:color="auto"/>
            <w:right w:val="none" w:sz="0" w:space="0" w:color="auto"/>
          </w:divBdr>
        </w:div>
        <w:div w:id="1727951216">
          <w:marLeft w:val="480"/>
          <w:marRight w:val="0"/>
          <w:marTop w:val="0"/>
          <w:marBottom w:val="0"/>
          <w:divBdr>
            <w:top w:val="none" w:sz="0" w:space="0" w:color="auto"/>
            <w:left w:val="none" w:sz="0" w:space="0" w:color="auto"/>
            <w:bottom w:val="none" w:sz="0" w:space="0" w:color="auto"/>
            <w:right w:val="none" w:sz="0" w:space="0" w:color="auto"/>
          </w:divBdr>
        </w:div>
        <w:div w:id="1807702967">
          <w:marLeft w:val="480"/>
          <w:marRight w:val="0"/>
          <w:marTop w:val="0"/>
          <w:marBottom w:val="0"/>
          <w:divBdr>
            <w:top w:val="none" w:sz="0" w:space="0" w:color="auto"/>
            <w:left w:val="none" w:sz="0" w:space="0" w:color="auto"/>
            <w:bottom w:val="none" w:sz="0" w:space="0" w:color="auto"/>
            <w:right w:val="none" w:sz="0" w:space="0" w:color="auto"/>
          </w:divBdr>
        </w:div>
        <w:div w:id="1825585167">
          <w:marLeft w:val="480"/>
          <w:marRight w:val="0"/>
          <w:marTop w:val="0"/>
          <w:marBottom w:val="0"/>
          <w:divBdr>
            <w:top w:val="none" w:sz="0" w:space="0" w:color="auto"/>
            <w:left w:val="none" w:sz="0" w:space="0" w:color="auto"/>
            <w:bottom w:val="none" w:sz="0" w:space="0" w:color="auto"/>
            <w:right w:val="none" w:sz="0" w:space="0" w:color="auto"/>
          </w:divBdr>
        </w:div>
        <w:div w:id="1835686924">
          <w:marLeft w:val="480"/>
          <w:marRight w:val="0"/>
          <w:marTop w:val="0"/>
          <w:marBottom w:val="0"/>
          <w:divBdr>
            <w:top w:val="none" w:sz="0" w:space="0" w:color="auto"/>
            <w:left w:val="none" w:sz="0" w:space="0" w:color="auto"/>
            <w:bottom w:val="none" w:sz="0" w:space="0" w:color="auto"/>
            <w:right w:val="none" w:sz="0" w:space="0" w:color="auto"/>
          </w:divBdr>
        </w:div>
        <w:div w:id="1885290729">
          <w:marLeft w:val="480"/>
          <w:marRight w:val="0"/>
          <w:marTop w:val="0"/>
          <w:marBottom w:val="0"/>
          <w:divBdr>
            <w:top w:val="none" w:sz="0" w:space="0" w:color="auto"/>
            <w:left w:val="none" w:sz="0" w:space="0" w:color="auto"/>
            <w:bottom w:val="none" w:sz="0" w:space="0" w:color="auto"/>
            <w:right w:val="none" w:sz="0" w:space="0" w:color="auto"/>
          </w:divBdr>
        </w:div>
        <w:div w:id="1894080332">
          <w:marLeft w:val="480"/>
          <w:marRight w:val="0"/>
          <w:marTop w:val="0"/>
          <w:marBottom w:val="0"/>
          <w:divBdr>
            <w:top w:val="none" w:sz="0" w:space="0" w:color="auto"/>
            <w:left w:val="none" w:sz="0" w:space="0" w:color="auto"/>
            <w:bottom w:val="none" w:sz="0" w:space="0" w:color="auto"/>
            <w:right w:val="none" w:sz="0" w:space="0" w:color="auto"/>
          </w:divBdr>
        </w:div>
        <w:div w:id="1920168168">
          <w:marLeft w:val="480"/>
          <w:marRight w:val="0"/>
          <w:marTop w:val="0"/>
          <w:marBottom w:val="0"/>
          <w:divBdr>
            <w:top w:val="none" w:sz="0" w:space="0" w:color="auto"/>
            <w:left w:val="none" w:sz="0" w:space="0" w:color="auto"/>
            <w:bottom w:val="none" w:sz="0" w:space="0" w:color="auto"/>
            <w:right w:val="none" w:sz="0" w:space="0" w:color="auto"/>
          </w:divBdr>
        </w:div>
        <w:div w:id="2006398542">
          <w:marLeft w:val="480"/>
          <w:marRight w:val="0"/>
          <w:marTop w:val="0"/>
          <w:marBottom w:val="0"/>
          <w:divBdr>
            <w:top w:val="none" w:sz="0" w:space="0" w:color="auto"/>
            <w:left w:val="none" w:sz="0" w:space="0" w:color="auto"/>
            <w:bottom w:val="none" w:sz="0" w:space="0" w:color="auto"/>
            <w:right w:val="none" w:sz="0" w:space="0" w:color="auto"/>
          </w:divBdr>
        </w:div>
        <w:div w:id="2009870912">
          <w:marLeft w:val="480"/>
          <w:marRight w:val="0"/>
          <w:marTop w:val="0"/>
          <w:marBottom w:val="0"/>
          <w:divBdr>
            <w:top w:val="none" w:sz="0" w:space="0" w:color="auto"/>
            <w:left w:val="none" w:sz="0" w:space="0" w:color="auto"/>
            <w:bottom w:val="none" w:sz="0" w:space="0" w:color="auto"/>
            <w:right w:val="none" w:sz="0" w:space="0" w:color="auto"/>
          </w:divBdr>
        </w:div>
        <w:div w:id="2032952257">
          <w:marLeft w:val="480"/>
          <w:marRight w:val="0"/>
          <w:marTop w:val="0"/>
          <w:marBottom w:val="0"/>
          <w:divBdr>
            <w:top w:val="none" w:sz="0" w:space="0" w:color="auto"/>
            <w:left w:val="none" w:sz="0" w:space="0" w:color="auto"/>
            <w:bottom w:val="none" w:sz="0" w:space="0" w:color="auto"/>
            <w:right w:val="none" w:sz="0" w:space="0" w:color="auto"/>
          </w:divBdr>
        </w:div>
        <w:div w:id="2059039568">
          <w:marLeft w:val="480"/>
          <w:marRight w:val="0"/>
          <w:marTop w:val="0"/>
          <w:marBottom w:val="0"/>
          <w:divBdr>
            <w:top w:val="none" w:sz="0" w:space="0" w:color="auto"/>
            <w:left w:val="none" w:sz="0" w:space="0" w:color="auto"/>
            <w:bottom w:val="none" w:sz="0" w:space="0" w:color="auto"/>
            <w:right w:val="none" w:sz="0" w:space="0" w:color="auto"/>
          </w:divBdr>
        </w:div>
        <w:div w:id="2145539188">
          <w:marLeft w:val="480"/>
          <w:marRight w:val="0"/>
          <w:marTop w:val="0"/>
          <w:marBottom w:val="0"/>
          <w:divBdr>
            <w:top w:val="none" w:sz="0" w:space="0" w:color="auto"/>
            <w:left w:val="none" w:sz="0" w:space="0" w:color="auto"/>
            <w:bottom w:val="none" w:sz="0" w:space="0" w:color="auto"/>
            <w:right w:val="none" w:sz="0" w:space="0" w:color="auto"/>
          </w:divBdr>
        </w:div>
        <w:div w:id="2146198401">
          <w:marLeft w:val="480"/>
          <w:marRight w:val="0"/>
          <w:marTop w:val="0"/>
          <w:marBottom w:val="0"/>
          <w:divBdr>
            <w:top w:val="none" w:sz="0" w:space="0" w:color="auto"/>
            <w:left w:val="none" w:sz="0" w:space="0" w:color="auto"/>
            <w:bottom w:val="none" w:sz="0" w:space="0" w:color="auto"/>
            <w:right w:val="none" w:sz="0" w:space="0" w:color="auto"/>
          </w:divBdr>
        </w:div>
      </w:divsChild>
    </w:div>
    <w:div w:id="1380058813">
      <w:bodyDiv w:val="1"/>
      <w:marLeft w:val="0"/>
      <w:marRight w:val="0"/>
      <w:marTop w:val="0"/>
      <w:marBottom w:val="0"/>
      <w:divBdr>
        <w:top w:val="none" w:sz="0" w:space="0" w:color="auto"/>
        <w:left w:val="none" w:sz="0" w:space="0" w:color="auto"/>
        <w:bottom w:val="none" w:sz="0" w:space="0" w:color="auto"/>
        <w:right w:val="none" w:sz="0" w:space="0" w:color="auto"/>
      </w:divBdr>
      <w:divsChild>
        <w:div w:id="85970">
          <w:marLeft w:val="480"/>
          <w:marRight w:val="0"/>
          <w:marTop w:val="0"/>
          <w:marBottom w:val="0"/>
          <w:divBdr>
            <w:top w:val="none" w:sz="0" w:space="0" w:color="auto"/>
            <w:left w:val="none" w:sz="0" w:space="0" w:color="auto"/>
            <w:bottom w:val="none" w:sz="0" w:space="0" w:color="auto"/>
            <w:right w:val="none" w:sz="0" w:space="0" w:color="auto"/>
          </w:divBdr>
        </w:div>
        <w:div w:id="6175016">
          <w:marLeft w:val="480"/>
          <w:marRight w:val="0"/>
          <w:marTop w:val="0"/>
          <w:marBottom w:val="0"/>
          <w:divBdr>
            <w:top w:val="none" w:sz="0" w:space="0" w:color="auto"/>
            <w:left w:val="none" w:sz="0" w:space="0" w:color="auto"/>
            <w:bottom w:val="none" w:sz="0" w:space="0" w:color="auto"/>
            <w:right w:val="none" w:sz="0" w:space="0" w:color="auto"/>
          </w:divBdr>
        </w:div>
        <w:div w:id="65881516">
          <w:marLeft w:val="480"/>
          <w:marRight w:val="0"/>
          <w:marTop w:val="0"/>
          <w:marBottom w:val="0"/>
          <w:divBdr>
            <w:top w:val="none" w:sz="0" w:space="0" w:color="auto"/>
            <w:left w:val="none" w:sz="0" w:space="0" w:color="auto"/>
            <w:bottom w:val="none" w:sz="0" w:space="0" w:color="auto"/>
            <w:right w:val="none" w:sz="0" w:space="0" w:color="auto"/>
          </w:divBdr>
        </w:div>
        <w:div w:id="140270220">
          <w:marLeft w:val="480"/>
          <w:marRight w:val="0"/>
          <w:marTop w:val="0"/>
          <w:marBottom w:val="0"/>
          <w:divBdr>
            <w:top w:val="none" w:sz="0" w:space="0" w:color="auto"/>
            <w:left w:val="none" w:sz="0" w:space="0" w:color="auto"/>
            <w:bottom w:val="none" w:sz="0" w:space="0" w:color="auto"/>
            <w:right w:val="none" w:sz="0" w:space="0" w:color="auto"/>
          </w:divBdr>
        </w:div>
        <w:div w:id="145245403">
          <w:marLeft w:val="480"/>
          <w:marRight w:val="0"/>
          <w:marTop w:val="0"/>
          <w:marBottom w:val="0"/>
          <w:divBdr>
            <w:top w:val="none" w:sz="0" w:space="0" w:color="auto"/>
            <w:left w:val="none" w:sz="0" w:space="0" w:color="auto"/>
            <w:bottom w:val="none" w:sz="0" w:space="0" w:color="auto"/>
            <w:right w:val="none" w:sz="0" w:space="0" w:color="auto"/>
          </w:divBdr>
        </w:div>
        <w:div w:id="313607296">
          <w:marLeft w:val="480"/>
          <w:marRight w:val="0"/>
          <w:marTop w:val="0"/>
          <w:marBottom w:val="0"/>
          <w:divBdr>
            <w:top w:val="none" w:sz="0" w:space="0" w:color="auto"/>
            <w:left w:val="none" w:sz="0" w:space="0" w:color="auto"/>
            <w:bottom w:val="none" w:sz="0" w:space="0" w:color="auto"/>
            <w:right w:val="none" w:sz="0" w:space="0" w:color="auto"/>
          </w:divBdr>
        </w:div>
        <w:div w:id="322468311">
          <w:marLeft w:val="480"/>
          <w:marRight w:val="0"/>
          <w:marTop w:val="0"/>
          <w:marBottom w:val="0"/>
          <w:divBdr>
            <w:top w:val="none" w:sz="0" w:space="0" w:color="auto"/>
            <w:left w:val="none" w:sz="0" w:space="0" w:color="auto"/>
            <w:bottom w:val="none" w:sz="0" w:space="0" w:color="auto"/>
            <w:right w:val="none" w:sz="0" w:space="0" w:color="auto"/>
          </w:divBdr>
        </w:div>
        <w:div w:id="416633209">
          <w:marLeft w:val="480"/>
          <w:marRight w:val="0"/>
          <w:marTop w:val="0"/>
          <w:marBottom w:val="0"/>
          <w:divBdr>
            <w:top w:val="none" w:sz="0" w:space="0" w:color="auto"/>
            <w:left w:val="none" w:sz="0" w:space="0" w:color="auto"/>
            <w:bottom w:val="none" w:sz="0" w:space="0" w:color="auto"/>
            <w:right w:val="none" w:sz="0" w:space="0" w:color="auto"/>
          </w:divBdr>
        </w:div>
        <w:div w:id="447819093">
          <w:marLeft w:val="480"/>
          <w:marRight w:val="0"/>
          <w:marTop w:val="0"/>
          <w:marBottom w:val="0"/>
          <w:divBdr>
            <w:top w:val="none" w:sz="0" w:space="0" w:color="auto"/>
            <w:left w:val="none" w:sz="0" w:space="0" w:color="auto"/>
            <w:bottom w:val="none" w:sz="0" w:space="0" w:color="auto"/>
            <w:right w:val="none" w:sz="0" w:space="0" w:color="auto"/>
          </w:divBdr>
        </w:div>
        <w:div w:id="465700381">
          <w:marLeft w:val="480"/>
          <w:marRight w:val="0"/>
          <w:marTop w:val="0"/>
          <w:marBottom w:val="0"/>
          <w:divBdr>
            <w:top w:val="none" w:sz="0" w:space="0" w:color="auto"/>
            <w:left w:val="none" w:sz="0" w:space="0" w:color="auto"/>
            <w:bottom w:val="none" w:sz="0" w:space="0" w:color="auto"/>
            <w:right w:val="none" w:sz="0" w:space="0" w:color="auto"/>
          </w:divBdr>
        </w:div>
        <w:div w:id="503084544">
          <w:marLeft w:val="480"/>
          <w:marRight w:val="0"/>
          <w:marTop w:val="0"/>
          <w:marBottom w:val="0"/>
          <w:divBdr>
            <w:top w:val="none" w:sz="0" w:space="0" w:color="auto"/>
            <w:left w:val="none" w:sz="0" w:space="0" w:color="auto"/>
            <w:bottom w:val="none" w:sz="0" w:space="0" w:color="auto"/>
            <w:right w:val="none" w:sz="0" w:space="0" w:color="auto"/>
          </w:divBdr>
        </w:div>
        <w:div w:id="555163192">
          <w:marLeft w:val="480"/>
          <w:marRight w:val="0"/>
          <w:marTop w:val="0"/>
          <w:marBottom w:val="0"/>
          <w:divBdr>
            <w:top w:val="none" w:sz="0" w:space="0" w:color="auto"/>
            <w:left w:val="none" w:sz="0" w:space="0" w:color="auto"/>
            <w:bottom w:val="none" w:sz="0" w:space="0" w:color="auto"/>
            <w:right w:val="none" w:sz="0" w:space="0" w:color="auto"/>
          </w:divBdr>
        </w:div>
        <w:div w:id="629365909">
          <w:marLeft w:val="480"/>
          <w:marRight w:val="0"/>
          <w:marTop w:val="0"/>
          <w:marBottom w:val="0"/>
          <w:divBdr>
            <w:top w:val="none" w:sz="0" w:space="0" w:color="auto"/>
            <w:left w:val="none" w:sz="0" w:space="0" w:color="auto"/>
            <w:bottom w:val="none" w:sz="0" w:space="0" w:color="auto"/>
            <w:right w:val="none" w:sz="0" w:space="0" w:color="auto"/>
          </w:divBdr>
        </w:div>
        <w:div w:id="761803879">
          <w:marLeft w:val="480"/>
          <w:marRight w:val="0"/>
          <w:marTop w:val="0"/>
          <w:marBottom w:val="0"/>
          <w:divBdr>
            <w:top w:val="none" w:sz="0" w:space="0" w:color="auto"/>
            <w:left w:val="none" w:sz="0" w:space="0" w:color="auto"/>
            <w:bottom w:val="none" w:sz="0" w:space="0" w:color="auto"/>
            <w:right w:val="none" w:sz="0" w:space="0" w:color="auto"/>
          </w:divBdr>
        </w:div>
        <w:div w:id="842282769">
          <w:marLeft w:val="480"/>
          <w:marRight w:val="0"/>
          <w:marTop w:val="0"/>
          <w:marBottom w:val="0"/>
          <w:divBdr>
            <w:top w:val="none" w:sz="0" w:space="0" w:color="auto"/>
            <w:left w:val="none" w:sz="0" w:space="0" w:color="auto"/>
            <w:bottom w:val="none" w:sz="0" w:space="0" w:color="auto"/>
            <w:right w:val="none" w:sz="0" w:space="0" w:color="auto"/>
          </w:divBdr>
        </w:div>
        <w:div w:id="901789148">
          <w:marLeft w:val="480"/>
          <w:marRight w:val="0"/>
          <w:marTop w:val="0"/>
          <w:marBottom w:val="0"/>
          <w:divBdr>
            <w:top w:val="none" w:sz="0" w:space="0" w:color="auto"/>
            <w:left w:val="none" w:sz="0" w:space="0" w:color="auto"/>
            <w:bottom w:val="none" w:sz="0" w:space="0" w:color="auto"/>
            <w:right w:val="none" w:sz="0" w:space="0" w:color="auto"/>
          </w:divBdr>
        </w:div>
        <w:div w:id="978806197">
          <w:marLeft w:val="480"/>
          <w:marRight w:val="0"/>
          <w:marTop w:val="0"/>
          <w:marBottom w:val="0"/>
          <w:divBdr>
            <w:top w:val="none" w:sz="0" w:space="0" w:color="auto"/>
            <w:left w:val="none" w:sz="0" w:space="0" w:color="auto"/>
            <w:bottom w:val="none" w:sz="0" w:space="0" w:color="auto"/>
            <w:right w:val="none" w:sz="0" w:space="0" w:color="auto"/>
          </w:divBdr>
        </w:div>
        <w:div w:id="979186308">
          <w:marLeft w:val="480"/>
          <w:marRight w:val="0"/>
          <w:marTop w:val="0"/>
          <w:marBottom w:val="0"/>
          <w:divBdr>
            <w:top w:val="none" w:sz="0" w:space="0" w:color="auto"/>
            <w:left w:val="none" w:sz="0" w:space="0" w:color="auto"/>
            <w:bottom w:val="none" w:sz="0" w:space="0" w:color="auto"/>
            <w:right w:val="none" w:sz="0" w:space="0" w:color="auto"/>
          </w:divBdr>
        </w:div>
        <w:div w:id="1012420162">
          <w:marLeft w:val="480"/>
          <w:marRight w:val="0"/>
          <w:marTop w:val="0"/>
          <w:marBottom w:val="0"/>
          <w:divBdr>
            <w:top w:val="none" w:sz="0" w:space="0" w:color="auto"/>
            <w:left w:val="none" w:sz="0" w:space="0" w:color="auto"/>
            <w:bottom w:val="none" w:sz="0" w:space="0" w:color="auto"/>
            <w:right w:val="none" w:sz="0" w:space="0" w:color="auto"/>
          </w:divBdr>
        </w:div>
        <w:div w:id="1021397683">
          <w:marLeft w:val="480"/>
          <w:marRight w:val="0"/>
          <w:marTop w:val="0"/>
          <w:marBottom w:val="0"/>
          <w:divBdr>
            <w:top w:val="none" w:sz="0" w:space="0" w:color="auto"/>
            <w:left w:val="none" w:sz="0" w:space="0" w:color="auto"/>
            <w:bottom w:val="none" w:sz="0" w:space="0" w:color="auto"/>
            <w:right w:val="none" w:sz="0" w:space="0" w:color="auto"/>
          </w:divBdr>
        </w:div>
        <w:div w:id="1159888384">
          <w:marLeft w:val="480"/>
          <w:marRight w:val="0"/>
          <w:marTop w:val="0"/>
          <w:marBottom w:val="0"/>
          <w:divBdr>
            <w:top w:val="none" w:sz="0" w:space="0" w:color="auto"/>
            <w:left w:val="none" w:sz="0" w:space="0" w:color="auto"/>
            <w:bottom w:val="none" w:sz="0" w:space="0" w:color="auto"/>
            <w:right w:val="none" w:sz="0" w:space="0" w:color="auto"/>
          </w:divBdr>
        </w:div>
        <w:div w:id="1213007879">
          <w:marLeft w:val="480"/>
          <w:marRight w:val="0"/>
          <w:marTop w:val="0"/>
          <w:marBottom w:val="0"/>
          <w:divBdr>
            <w:top w:val="none" w:sz="0" w:space="0" w:color="auto"/>
            <w:left w:val="none" w:sz="0" w:space="0" w:color="auto"/>
            <w:bottom w:val="none" w:sz="0" w:space="0" w:color="auto"/>
            <w:right w:val="none" w:sz="0" w:space="0" w:color="auto"/>
          </w:divBdr>
        </w:div>
        <w:div w:id="1304851744">
          <w:marLeft w:val="480"/>
          <w:marRight w:val="0"/>
          <w:marTop w:val="0"/>
          <w:marBottom w:val="0"/>
          <w:divBdr>
            <w:top w:val="none" w:sz="0" w:space="0" w:color="auto"/>
            <w:left w:val="none" w:sz="0" w:space="0" w:color="auto"/>
            <w:bottom w:val="none" w:sz="0" w:space="0" w:color="auto"/>
            <w:right w:val="none" w:sz="0" w:space="0" w:color="auto"/>
          </w:divBdr>
        </w:div>
        <w:div w:id="1319649593">
          <w:marLeft w:val="480"/>
          <w:marRight w:val="0"/>
          <w:marTop w:val="0"/>
          <w:marBottom w:val="0"/>
          <w:divBdr>
            <w:top w:val="none" w:sz="0" w:space="0" w:color="auto"/>
            <w:left w:val="none" w:sz="0" w:space="0" w:color="auto"/>
            <w:bottom w:val="none" w:sz="0" w:space="0" w:color="auto"/>
            <w:right w:val="none" w:sz="0" w:space="0" w:color="auto"/>
          </w:divBdr>
        </w:div>
        <w:div w:id="1335567688">
          <w:marLeft w:val="480"/>
          <w:marRight w:val="0"/>
          <w:marTop w:val="0"/>
          <w:marBottom w:val="0"/>
          <w:divBdr>
            <w:top w:val="none" w:sz="0" w:space="0" w:color="auto"/>
            <w:left w:val="none" w:sz="0" w:space="0" w:color="auto"/>
            <w:bottom w:val="none" w:sz="0" w:space="0" w:color="auto"/>
            <w:right w:val="none" w:sz="0" w:space="0" w:color="auto"/>
          </w:divBdr>
        </w:div>
        <w:div w:id="1343048567">
          <w:marLeft w:val="480"/>
          <w:marRight w:val="0"/>
          <w:marTop w:val="0"/>
          <w:marBottom w:val="0"/>
          <w:divBdr>
            <w:top w:val="none" w:sz="0" w:space="0" w:color="auto"/>
            <w:left w:val="none" w:sz="0" w:space="0" w:color="auto"/>
            <w:bottom w:val="none" w:sz="0" w:space="0" w:color="auto"/>
            <w:right w:val="none" w:sz="0" w:space="0" w:color="auto"/>
          </w:divBdr>
        </w:div>
        <w:div w:id="1356350738">
          <w:marLeft w:val="480"/>
          <w:marRight w:val="0"/>
          <w:marTop w:val="0"/>
          <w:marBottom w:val="0"/>
          <w:divBdr>
            <w:top w:val="none" w:sz="0" w:space="0" w:color="auto"/>
            <w:left w:val="none" w:sz="0" w:space="0" w:color="auto"/>
            <w:bottom w:val="none" w:sz="0" w:space="0" w:color="auto"/>
            <w:right w:val="none" w:sz="0" w:space="0" w:color="auto"/>
          </w:divBdr>
        </w:div>
        <w:div w:id="1387798969">
          <w:marLeft w:val="480"/>
          <w:marRight w:val="0"/>
          <w:marTop w:val="0"/>
          <w:marBottom w:val="0"/>
          <w:divBdr>
            <w:top w:val="none" w:sz="0" w:space="0" w:color="auto"/>
            <w:left w:val="none" w:sz="0" w:space="0" w:color="auto"/>
            <w:bottom w:val="none" w:sz="0" w:space="0" w:color="auto"/>
            <w:right w:val="none" w:sz="0" w:space="0" w:color="auto"/>
          </w:divBdr>
        </w:div>
        <w:div w:id="1437404878">
          <w:marLeft w:val="480"/>
          <w:marRight w:val="0"/>
          <w:marTop w:val="0"/>
          <w:marBottom w:val="0"/>
          <w:divBdr>
            <w:top w:val="none" w:sz="0" w:space="0" w:color="auto"/>
            <w:left w:val="none" w:sz="0" w:space="0" w:color="auto"/>
            <w:bottom w:val="none" w:sz="0" w:space="0" w:color="auto"/>
            <w:right w:val="none" w:sz="0" w:space="0" w:color="auto"/>
          </w:divBdr>
        </w:div>
        <w:div w:id="1586264281">
          <w:marLeft w:val="480"/>
          <w:marRight w:val="0"/>
          <w:marTop w:val="0"/>
          <w:marBottom w:val="0"/>
          <w:divBdr>
            <w:top w:val="none" w:sz="0" w:space="0" w:color="auto"/>
            <w:left w:val="none" w:sz="0" w:space="0" w:color="auto"/>
            <w:bottom w:val="none" w:sz="0" w:space="0" w:color="auto"/>
            <w:right w:val="none" w:sz="0" w:space="0" w:color="auto"/>
          </w:divBdr>
        </w:div>
        <w:div w:id="1628200889">
          <w:marLeft w:val="480"/>
          <w:marRight w:val="0"/>
          <w:marTop w:val="0"/>
          <w:marBottom w:val="0"/>
          <w:divBdr>
            <w:top w:val="none" w:sz="0" w:space="0" w:color="auto"/>
            <w:left w:val="none" w:sz="0" w:space="0" w:color="auto"/>
            <w:bottom w:val="none" w:sz="0" w:space="0" w:color="auto"/>
            <w:right w:val="none" w:sz="0" w:space="0" w:color="auto"/>
          </w:divBdr>
        </w:div>
        <w:div w:id="1631276399">
          <w:marLeft w:val="480"/>
          <w:marRight w:val="0"/>
          <w:marTop w:val="0"/>
          <w:marBottom w:val="0"/>
          <w:divBdr>
            <w:top w:val="none" w:sz="0" w:space="0" w:color="auto"/>
            <w:left w:val="none" w:sz="0" w:space="0" w:color="auto"/>
            <w:bottom w:val="none" w:sz="0" w:space="0" w:color="auto"/>
            <w:right w:val="none" w:sz="0" w:space="0" w:color="auto"/>
          </w:divBdr>
        </w:div>
        <w:div w:id="1635134753">
          <w:marLeft w:val="480"/>
          <w:marRight w:val="0"/>
          <w:marTop w:val="0"/>
          <w:marBottom w:val="0"/>
          <w:divBdr>
            <w:top w:val="none" w:sz="0" w:space="0" w:color="auto"/>
            <w:left w:val="none" w:sz="0" w:space="0" w:color="auto"/>
            <w:bottom w:val="none" w:sz="0" w:space="0" w:color="auto"/>
            <w:right w:val="none" w:sz="0" w:space="0" w:color="auto"/>
          </w:divBdr>
        </w:div>
        <w:div w:id="1820489554">
          <w:marLeft w:val="480"/>
          <w:marRight w:val="0"/>
          <w:marTop w:val="0"/>
          <w:marBottom w:val="0"/>
          <w:divBdr>
            <w:top w:val="none" w:sz="0" w:space="0" w:color="auto"/>
            <w:left w:val="none" w:sz="0" w:space="0" w:color="auto"/>
            <w:bottom w:val="none" w:sz="0" w:space="0" w:color="auto"/>
            <w:right w:val="none" w:sz="0" w:space="0" w:color="auto"/>
          </w:divBdr>
        </w:div>
        <w:div w:id="1842308836">
          <w:marLeft w:val="480"/>
          <w:marRight w:val="0"/>
          <w:marTop w:val="0"/>
          <w:marBottom w:val="0"/>
          <w:divBdr>
            <w:top w:val="none" w:sz="0" w:space="0" w:color="auto"/>
            <w:left w:val="none" w:sz="0" w:space="0" w:color="auto"/>
            <w:bottom w:val="none" w:sz="0" w:space="0" w:color="auto"/>
            <w:right w:val="none" w:sz="0" w:space="0" w:color="auto"/>
          </w:divBdr>
        </w:div>
        <w:div w:id="1888447853">
          <w:marLeft w:val="480"/>
          <w:marRight w:val="0"/>
          <w:marTop w:val="0"/>
          <w:marBottom w:val="0"/>
          <w:divBdr>
            <w:top w:val="none" w:sz="0" w:space="0" w:color="auto"/>
            <w:left w:val="none" w:sz="0" w:space="0" w:color="auto"/>
            <w:bottom w:val="none" w:sz="0" w:space="0" w:color="auto"/>
            <w:right w:val="none" w:sz="0" w:space="0" w:color="auto"/>
          </w:divBdr>
        </w:div>
        <w:div w:id="1912696704">
          <w:marLeft w:val="480"/>
          <w:marRight w:val="0"/>
          <w:marTop w:val="0"/>
          <w:marBottom w:val="0"/>
          <w:divBdr>
            <w:top w:val="none" w:sz="0" w:space="0" w:color="auto"/>
            <w:left w:val="none" w:sz="0" w:space="0" w:color="auto"/>
            <w:bottom w:val="none" w:sz="0" w:space="0" w:color="auto"/>
            <w:right w:val="none" w:sz="0" w:space="0" w:color="auto"/>
          </w:divBdr>
        </w:div>
        <w:div w:id="1915970621">
          <w:marLeft w:val="480"/>
          <w:marRight w:val="0"/>
          <w:marTop w:val="0"/>
          <w:marBottom w:val="0"/>
          <w:divBdr>
            <w:top w:val="none" w:sz="0" w:space="0" w:color="auto"/>
            <w:left w:val="none" w:sz="0" w:space="0" w:color="auto"/>
            <w:bottom w:val="none" w:sz="0" w:space="0" w:color="auto"/>
            <w:right w:val="none" w:sz="0" w:space="0" w:color="auto"/>
          </w:divBdr>
        </w:div>
        <w:div w:id="1956519114">
          <w:marLeft w:val="480"/>
          <w:marRight w:val="0"/>
          <w:marTop w:val="0"/>
          <w:marBottom w:val="0"/>
          <w:divBdr>
            <w:top w:val="none" w:sz="0" w:space="0" w:color="auto"/>
            <w:left w:val="none" w:sz="0" w:space="0" w:color="auto"/>
            <w:bottom w:val="none" w:sz="0" w:space="0" w:color="auto"/>
            <w:right w:val="none" w:sz="0" w:space="0" w:color="auto"/>
          </w:divBdr>
        </w:div>
        <w:div w:id="1996957640">
          <w:marLeft w:val="480"/>
          <w:marRight w:val="0"/>
          <w:marTop w:val="0"/>
          <w:marBottom w:val="0"/>
          <w:divBdr>
            <w:top w:val="none" w:sz="0" w:space="0" w:color="auto"/>
            <w:left w:val="none" w:sz="0" w:space="0" w:color="auto"/>
            <w:bottom w:val="none" w:sz="0" w:space="0" w:color="auto"/>
            <w:right w:val="none" w:sz="0" w:space="0" w:color="auto"/>
          </w:divBdr>
        </w:div>
        <w:div w:id="2016492970">
          <w:marLeft w:val="480"/>
          <w:marRight w:val="0"/>
          <w:marTop w:val="0"/>
          <w:marBottom w:val="0"/>
          <w:divBdr>
            <w:top w:val="none" w:sz="0" w:space="0" w:color="auto"/>
            <w:left w:val="none" w:sz="0" w:space="0" w:color="auto"/>
            <w:bottom w:val="none" w:sz="0" w:space="0" w:color="auto"/>
            <w:right w:val="none" w:sz="0" w:space="0" w:color="auto"/>
          </w:divBdr>
        </w:div>
        <w:div w:id="2034066266">
          <w:marLeft w:val="480"/>
          <w:marRight w:val="0"/>
          <w:marTop w:val="0"/>
          <w:marBottom w:val="0"/>
          <w:divBdr>
            <w:top w:val="none" w:sz="0" w:space="0" w:color="auto"/>
            <w:left w:val="none" w:sz="0" w:space="0" w:color="auto"/>
            <w:bottom w:val="none" w:sz="0" w:space="0" w:color="auto"/>
            <w:right w:val="none" w:sz="0" w:space="0" w:color="auto"/>
          </w:divBdr>
        </w:div>
        <w:div w:id="2106882067">
          <w:marLeft w:val="480"/>
          <w:marRight w:val="0"/>
          <w:marTop w:val="0"/>
          <w:marBottom w:val="0"/>
          <w:divBdr>
            <w:top w:val="none" w:sz="0" w:space="0" w:color="auto"/>
            <w:left w:val="none" w:sz="0" w:space="0" w:color="auto"/>
            <w:bottom w:val="none" w:sz="0" w:space="0" w:color="auto"/>
            <w:right w:val="none" w:sz="0" w:space="0" w:color="auto"/>
          </w:divBdr>
        </w:div>
        <w:div w:id="2116055088">
          <w:marLeft w:val="480"/>
          <w:marRight w:val="0"/>
          <w:marTop w:val="0"/>
          <w:marBottom w:val="0"/>
          <w:divBdr>
            <w:top w:val="none" w:sz="0" w:space="0" w:color="auto"/>
            <w:left w:val="none" w:sz="0" w:space="0" w:color="auto"/>
            <w:bottom w:val="none" w:sz="0" w:space="0" w:color="auto"/>
            <w:right w:val="none" w:sz="0" w:space="0" w:color="auto"/>
          </w:divBdr>
        </w:div>
        <w:div w:id="2123835594">
          <w:marLeft w:val="480"/>
          <w:marRight w:val="0"/>
          <w:marTop w:val="0"/>
          <w:marBottom w:val="0"/>
          <w:divBdr>
            <w:top w:val="none" w:sz="0" w:space="0" w:color="auto"/>
            <w:left w:val="none" w:sz="0" w:space="0" w:color="auto"/>
            <w:bottom w:val="none" w:sz="0" w:space="0" w:color="auto"/>
            <w:right w:val="none" w:sz="0" w:space="0" w:color="auto"/>
          </w:divBdr>
        </w:div>
        <w:div w:id="2138989927">
          <w:marLeft w:val="480"/>
          <w:marRight w:val="0"/>
          <w:marTop w:val="0"/>
          <w:marBottom w:val="0"/>
          <w:divBdr>
            <w:top w:val="none" w:sz="0" w:space="0" w:color="auto"/>
            <w:left w:val="none" w:sz="0" w:space="0" w:color="auto"/>
            <w:bottom w:val="none" w:sz="0" w:space="0" w:color="auto"/>
            <w:right w:val="none" w:sz="0" w:space="0" w:color="auto"/>
          </w:divBdr>
        </w:div>
      </w:divsChild>
    </w:div>
    <w:div w:id="1399010865">
      <w:bodyDiv w:val="1"/>
      <w:marLeft w:val="0"/>
      <w:marRight w:val="0"/>
      <w:marTop w:val="0"/>
      <w:marBottom w:val="0"/>
      <w:divBdr>
        <w:top w:val="none" w:sz="0" w:space="0" w:color="auto"/>
        <w:left w:val="none" w:sz="0" w:space="0" w:color="auto"/>
        <w:bottom w:val="none" w:sz="0" w:space="0" w:color="auto"/>
        <w:right w:val="none" w:sz="0" w:space="0" w:color="auto"/>
      </w:divBdr>
    </w:div>
    <w:div w:id="1430202876">
      <w:bodyDiv w:val="1"/>
      <w:marLeft w:val="0"/>
      <w:marRight w:val="0"/>
      <w:marTop w:val="0"/>
      <w:marBottom w:val="0"/>
      <w:divBdr>
        <w:top w:val="none" w:sz="0" w:space="0" w:color="auto"/>
        <w:left w:val="none" w:sz="0" w:space="0" w:color="auto"/>
        <w:bottom w:val="none" w:sz="0" w:space="0" w:color="auto"/>
        <w:right w:val="none" w:sz="0" w:space="0" w:color="auto"/>
      </w:divBdr>
      <w:divsChild>
        <w:div w:id="13969371">
          <w:marLeft w:val="480"/>
          <w:marRight w:val="0"/>
          <w:marTop w:val="0"/>
          <w:marBottom w:val="0"/>
          <w:divBdr>
            <w:top w:val="none" w:sz="0" w:space="0" w:color="auto"/>
            <w:left w:val="none" w:sz="0" w:space="0" w:color="auto"/>
            <w:bottom w:val="none" w:sz="0" w:space="0" w:color="auto"/>
            <w:right w:val="none" w:sz="0" w:space="0" w:color="auto"/>
          </w:divBdr>
        </w:div>
        <w:div w:id="21244563">
          <w:marLeft w:val="480"/>
          <w:marRight w:val="0"/>
          <w:marTop w:val="0"/>
          <w:marBottom w:val="0"/>
          <w:divBdr>
            <w:top w:val="none" w:sz="0" w:space="0" w:color="auto"/>
            <w:left w:val="none" w:sz="0" w:space="0" w:color="auto"/>
            <w:bottom w:val="none" w:sz="0" w:space="0" w:color="auto"/>
            <w:right w:val="none" w:sz="0" w:space="0" w:color="auto"/>
          </w:divBdr>
        </w:div>
        <w:div w:id="56780759">
          <w:marLeft w:val="480"/>
          <w:marRight w:val="0"/>
          <w:marTop w:val="0"/>
          <w:marBottom w:val="0"/>
          <w:divBdr>
            <w:top w:val="none" w:sz="0" w:space="0" w:color="auto"/>
            <w:left w:val="none" w:sz="0" w:space="0" w:color="auto"/>
            <w:bottom w:val="none" w:sz="0" w:space="0" w:color="auto"/>
            <w:right w:val="none" w:sz="0" w:space="0" w:color="auto"/>
          </w:divBdr>
        </w:div>
        <w:div w:id="120267276">
          <w:marLeft w:val="480"/>
          <w:marRight w:val="0"/>
          <w:marTop w:val="0"/>
          <w:marBottom w:val="0"/>
          <w:divBdr>
            <w:top w:val="none" w:sz="0" w:space="0" w:color="auto"/>
            <w:left w:val="none" w:sz="0" w:space="0" w:color="auto"/>
            <w:bottom w:val="none" w:sz="0" w:space="0" w:color="auto"/>
            <w:right w:val="none" w:sz="0" w:space="0" w:color="auto"/>
          </w:divBdr>
        </w:div>
        <w:div w:id="186523931">
          <w:marLeft w:val="480"/>
          <w:marRight w:val="0"/>
          <w:marTop w:val="0"/>
          <w:marBottom w:val="0"/>
          <w:divBdr>
            <w:top w:val="none" w:sz="0" w:space="0" w:color="auto"/>
            <w:left w:val="none" w:sz="0" w:space="0" w:color="auto"/>
            <w:bottom w:val="none" w:sz="0" w:space="0" w:color="auto"/>
            <w:right w:val="none" w:sz="0" w:space="0" w:color="auto"/>
          </w:divBdr>
        </w:div>
        <w:div w:id="336422034">
          <w:marLeft w:val="480"/>
          <w:marRight w:val="0"/>
          <w:marTop w:val="0"/>
          <w:marBottom w:val="0"/>
          <w:divBdr>
            <w:top w:val="none" w:sz="0" w:space="0" w:color="auto"/>
            <w:left w:val="none" w:sz="0" w:space="0" w:color="auto"/>
            <w:bottom w:val="none" w:sz="0" w:space="0" w:color="auto"/>
            <w:right w:val="none" w:sz="0" w:space="0" w:color="auto"/>
          </w:divBdr>
        </w:div>
        <w:div w:id="348459156">
          <w:marLeft w:val="480"/>
          <w:marRight w:val="0"/>
          <w:marTop w:val="0"/>
          <w:marBottom w:val="0"/>
          <w:divBdr>
            <w:top w:val="none" w:sz="0" w:space="0" w:color="auto"/>
            <w:left w:val="none" w:sz="0" w:space="0" w:color="auto"/>
            <w:bottom w:val="none" w:sz="0" w:space="0" w:color="auto"/>
            <w:right w:val="none" w:sz="0" w:space="0" w:color="auto"/>
          </w:divBdr>
        </w:div>
        <w:div w:id="358313730">
          <w:marLeft w:val="480"/>
          <w:marRight w:val="0"/>
          <w:marTop w:val="0"/>
          <w:marBottom w:val="0"/>
          <w:divBdr>
            <w:top w:val="none" w:sz="0" w:space="0" w:color="auto"/>
            <w:left w:val="none" w:sz="0" w:space="0" w:color="auto"/>
            <w:bottom w:val="none" w:sz="0" w:space="0" w:color="auto"/>
            <w:right w:val="none" w:sz="0" w:space="0" w:color="auto"/>
          </w:divBdr>
        </w:div>
        <w:div w:id="463280209">
          <w:marLeft w:val="480"/>
          <w:marRight w:val="0"/>
          <w:marTop w:val="0"/>
          <w:marBottom w:val="0"/>
          <w:divBdr>
            <w:top w:val="none" w:sz="0" w:space="0" w:color="auto"/>
            <w:left w:val="none" w:sz="0" w:space="0" w:color="auto"/>
            <w:bottom w:val="none" w:sz="0" w:space="0" w:color="auto"/>
            <w:right w:val="none" w:sz="0" w:space="0" w:color="auto"/>
          </w:divBdr>
        </w:div>
        <w:div w:id="514733756">
          <w:marLeft w:val="480"/>
          <w:marRight w:val="0"/>
          <w:marTop w:val="0"/>
          <w:marBottom w:val="0"/>
          <w:divBdr>
            <w:top w:val="none" w:sz="0" w:space="0" w:color="auto"/>
            <w:left w:val="none" w:sz="0" w:space="0" w:color="auto"/>
            <w:bottom w:val="none" w:sz="0" w:space="0" w:color="auto"/>
            <w:right w:val="none" w:sz="0" w:space="0" w:color="auto"/>
          </w:divBdr>
        </w:div>
        <w:div w:id="576791923">
          <w:marLeft w:val="480"/>
          <w:marRight w:val="0"/>
          <w:marTop w:val="0"/>
          <w:marBottom w:val="0"/>
          <w:divBdr>
            <w:top w:val="none" w:sz="0" w:space="0" w:color="auto"/>
            <w:left w:val="none" w:sz="0" w:space="0" w:color="auto"/>
            <w:bottom w:val="none" w:sz="0" w:space="0" w:color="auto"/>
            <w:right w:val="none" w:sz="0" w:space="0" w:color="auto"/>
          </w:divBdr>
        </w:div>
        <w:div w:id="608859343">
          <w:marLeft w:val="480"/>
          <w:marRight w:val="0"/>
          <w:marTop w:val="0"/>
          <w:marBottom w:val="0"/>
          <w:divBdr>
            <w:top w:val="none" w:sz="0" w:space="0" w:color="auto"/>
            <w:left w:val="none" w:sz="0" w:space="0" w:color="auto"/>
            <w:bottom w:val="none" w:sz="0" w:space="0" w:color="auto"/>
            <w:right w:val="none" w:sz="0" w:space="0" w:color="auto"/>
          </w:divBdr>
        </w:div>
        <w:div w:id="638612828">
          <w:marLeft w:val="480"/>
          <w:marRight w:val="0"/>
          <w:marTop w:val="0"/>
          <w:marBottom w:val="0"/>
          <w:divBdr>
            <w:top w:val="none" w:sz="0" w:space="0" w:color="auto"/>
            <w:left w:val="none" w:sz="0" w:space="0" w:color="auto"/>
            <w:bottom w:val="none" w:sz="0" w:space="0" w:color="auto"/>
            <w:right w:val="none" w:sz="0" w:space="0" w:color="auto"/>
          </w:divBdr>
        </w:div>
        <w:div w:id="684788514">
          <w:marLeft w:val="480"/>
          <w:marRight w:val="0"/>
          <w:marTop w:val="0"/>
          <w:marBottom w:val="0"/>
          <w:divBdr>
            <w:top w:val="none" w:sz="0" w:space="0" w:color="auto"/>
            <w:left w:val="none" w:sz="0" w:space="0" w:color="auto"/>
            <w:bottom w:val="none" w:sz="0" w:space="0" w:color="auto"/>
            <w:right w:val="none" w:sz="0" w:space="0" w:color="auto"/>
          </w:divBdr>
        </w:div>
        <w:div w:id="806551932">
          <w:marLeft w:val="480"/>
          <w:marRight w:val="0"/>
          <w:marTop w:val="0"/>
          <w:marBottom w:val="0"/>
          <w:divBdr>
            <w:top w:val="none" w:sz="0" w:space="0" w:color="auto"/>
            <w:left w:val="none" w:sz="0" w:space="0" w:color="auto"/>
            <w:bottom w:val="none" w:sz="0" w:space="0" w:color="auto"/>
            <w:right w:val="none" w:sz="0" w:space="0" w:color="auto"/>
          </w:divBdr>
        </w:div>
        <w:div w:id="808479466">
          <w:marLeft w:val="480"/>
          <w:marRight w:val="0"/>
          <w:marTop w:val="0"/>
          <w:marBottom w:val="0"/>
          <w:divBdr>
            <w:top w:val="none" w:sz="0" w:space="0" w:color="auto"/>
            <w:left w:val="none" w:sz="0" w:space="0" w:color="auto"/>
            <w:bottom w:val="none" w:sz="0" w:space="0" w:color="auto"/>
            <w:right w:val="none" w:sz="0" w:space="0" w:color="auto"/>
          </w:divBdr>
        </w:div>
        <w:div w:id="862133932">
          <w:marLeft w:val="480"/>
          <w:marRight w:val="0"/>
          <w:marTop w:val="0"/>
          <w:marBottom w:val="0"/>
          <w:divBdr>
            <w:top w:val="none" w:sz="0" w:space="0" w:color="auto"/>
            <w:left w:val="none" w:sz="0" w:space="0" w:color="auto"/>
            <w:bottom w:val="none" w:sz="0" w:space="0" w:color="auto"/>
            <w:right w:val="none" w:sz="0" w:space="0" w:color="auto"/>
          </w:divBdr>
        </w:div>
        <w:div w:id="931737909">
          <w:marLeft w:val="480"/>
          <w:marRight w:val="0"/>
          <w:marTop w:val="0"/>
          <w:marBottom w:val="0"/>
          <w:divBdr>
            <w:top w:val="none" w:sz="0" w:space="0" w:color="auto"/>
            <w:left w:val="none" w:sz="0" w:space="0" w:color="auto"/>
            <w:bottom w:val="none" w:sz="0" w:space="0" w:color="auto"/>
            <w:right w:val="none" w:sz="0" w:space="0" w:color="auto"/>
          </w:divBdr>
        </w:div>
        <w:div w:id="938025452">
          <w:marLeft w:val="480"/>
          <w:marRight w:val="0"/>
          <w:marTop w:val="0"/>
          <w:marBottom w:val="0"/>
          <w:divBdr>
            <w:top w:val="none" w:sz="0" w:space="0" w:color="auto"/>
            <w:left w:val="none" w:sz="0" w:space="0" w:color="auto"/>
            <w:bottom w:val="none" w:sz="0" w:space="0" w:color="auto"/>
            <w:right w:val="none" w:sz="0" w:space="0" w:color="auto"/>
          </w:divBdr>
        </w:div>
        <w:div w:id="962616496">
          <w:marLeft w:val="480"/>
          <w:marRight w:val="0"/>
          <w:marTop w:val="0"/>
          <w:marBottom w:val="0"/>
          <w:divBdr>
            <w:top w:val="none" w:sz="0" w:space="0" w:color="auto"/>
            <w:left w:val="none" w:sz="0" w:space="0" w:color="auto"/>
            <w:bottom w:val="none" w:sz="0" w:space="0" w:color="auto"/>
            <w:right w:val="none" w:sz="0" w:space="0" w:color="auto"/>
          </w:divBdr>
        </w:div>
        <w:div w:id="976028594">
          <w:marLeft w:val="480"/>
          <w:marRight w:val="0"/>
          <w:marTop w:val="0"/>
          <w:marBottom w:val="0"/>
          <w:divBdr>
            <w:top w:val="none" w:sz="0" w:space="0" w:color="auto"/>
            <w:left w:val="none" w:sz="0" w:space="0" w:color="auto"/>
            <w:bottom w:val="none" w:sz="0" w:space="0" w:color="auto"/>
            <w:right w:val="none" w:sz="0" w:space="0" w:color="auto"/>
          </w:divBdr>
        </w:div>
        <w:div w:id="1046754269">
          <w:marLeft w:val="480"/>
          <w:marRight w:val="0"/>
          <w:marTop w:val="0"/>
          <w:marBottom w:val="0"/>
          <w:divBdr>
            <w:top w:val="none" w:sz="0" w:space="0" w:color="auto"/>
            <w:left w:val="none" w:sz="0" w:space="0" w:color="auto"/>
            <w:bottom w:val="none" w:sz="0" w:space="0" w:color="auto"/>
            <w:right w:val="none" w:sz="0" w:space="0" w:color="auto"/>
          </w:divBdr>
        </w:div>
        <w:div w:id="1047026814">
          <w:marLeft w:val="480"/>
          <w:marRight w:val="0"/>
          <w:marTop w:val="0"/>
          <w:marBottom w:val="0"/>
          <w:divBdr>
            <w:top w:val="none" w:sz="0" w:space="0" w:color="auto"/>
            <w:left w:val="none" w:sz="0" w:space="0" w:color="auto"/>
            <w:bottom w:val="none" w:sz="0" w:space="0" w:color="auto"/>
            <w:right w:val="none" w:sz="0" w:space="0" w:color="auto"/>
          </w:divBdr>
        </w:div>
        <w:div w:id="1101531534">
          <w:marLeft w:val="480"/>
          <w:marRight w:val="0"/>
          <w:marTop w:val="0"/>
          <w:marBottom w:val="0"/>
          <w:divBdr>
            <w:top w:val="none" w:sz="0" w:space="0" w:color="auto"/>
            <w:left w:val="none" w:sz="0" w:space="0" w:color="auto"/>
            <w:bottom w:val="none" w:sz="0" w:space="0" w:color="auto"/>
            <w:right w:val="none" w:sz="0" w:space="0" w:color="auto"/>
          </w:divBdr>
        </w:div>
        <w:div w:id="1182548038">
          <w:marLeft w:val="480"/>
          <w:marRight w:val="0"/>
          <w:marTop w:val="0"/>
          <w:marBottom w:val="0"/>
          <w:divBdr>
            <w:top w:val="none" w:sz="0" w:space="0" w:color="auto"/>
            <w:left w:val="none" w:sz="0" w:space="0" w:color="auto"/>
            <w:bottom w:val="none" w:sz="0" w:space="0" w:color="auto"/>
            <w:right w:val="none" w:sz="0" w:space="0" w:color="auto"/>
          </w:divBdr>
        </w:div>
        <w:div w:id="1200704169">
          <w:marLeft w:val="480"/>
          <w:marRight w:val="0"/>
          <w:marTop w:val="0"/>
          <w:marBottom w:val="0"/>
          <w:divBdr>
            <w:top w:val="none" w:sz="0" w:space="0" w:color="auto"/>
            <w:left w:val="none" w:sz="0" w:space="0" w:color="auto"/>
            <w:bottom w:val="none" w:sz="0" w:space="0" w:color="auto"/>
            <w:right w:val="none" w:sz="0" w:space="0" w:color="auto"/>
          </w:divBdr>
        </w:div>
        <w:div w:id="1263345659">
          <w:marLeft w:val="480"/>
          <w:marRight w:val="0"/>
          <w:marTop w:val="0"/>
          <w:marBottom w:val="0"/>
          <w:divBdr>
            <w:top w:val="none" w:sz="0" w:space="0" w:color="auto"/>
            <w:left w:val="none" w:sz="0" w:space="0" w:color="auto"/>
            <w:bottom w:val="none" w:sz="0" w:space="0" w:color="auto"/>
            <w:right w:val="none" w:sz="0" w:space="0" w:color="auto"/>
          </w:divBdr>
        </w:div>
        <w:div w:id="1286815664">
          <w:marLeft w:val="480"/>
          <w:marRight w:val="0"/>
          <w:marTop w:val="0"/>
          <w:marBottom w:val="0"/>
          <w:divBdr>
            <w:top w:val="none" w:sz="0" w:space="0" w:color="auto"/>
            <w:left w:val="none" w:sz="0" w:space="0" w:color="auto"/>
            <w:bottom w:val="none" w:sz="0" w:space="0" w:color="auto"/>
            <w:right w:val="none" w:sz="0" w:space="0" w:color="auto"/>
          </w:divBdr>
        </w:div>
        <w:div w:id="1301224878">
          <w:marLeft w:val="480"/>
          <w:marRight w:val="0"/>
          <w:marTop w:val="0"/>
          <w:marBottom w:val="0"/>
          <w:divBdr>
            <w:top w:val="none" w:sz="0" w:space="0" w:color="auto"/>
            <w:left w:val="none" w:sz="0" w:space="0" w:color="auto"/>
            <w:bottom w:val="none" w:sz="0" w:space="0" w:color="auto"/>
            <w:right w:val="none" w:sz="0" w:space="0" w:color="auto"/>
          </w:divBdr>
        </w:div>
        <w:div w:id="1320230505">
          <w:marLeft w:val="480"/>
          <w:marRight w:val="0"/>
          <w:marTop w:val="0"/>
          <w:marBottom w:val="0"/>
          <w:divBdr>
            <w:top w:val="none" w:sz="0" w:space="0" w:color="auto"/>
            <w:left w:val="none" w:sz="0" w:space="0" w:color="auto"/>
            <w:bottom w:val="none" w:sz="0" w:space="0" w:color="auto"/>
            <w:right w:val="none" w:sz="0" w:space="0" w:color="auto"/>
          </w:divBdr>
        </w:div>
        <w:div w:id="1420977550">
          <w:marLeft w:val="480"/>
          <w:marRight w:val="0"/>
          <w:marTop w:val="0"/>
          <w:marBottom w:val="0"/>
          <w:divBdr>
            <w:top w:val="none" w:sz="0" w:space="0" w:color="auto"/>
            <w:left w:val="none" w:sz="0" w:space="0" w:color="auto"/>
            <w:bottom w:val="none" w:sz="0" w:space="0" w:color="auto"/>
            <w:right w:val="none" w:sz="0" w:space="0" w:color="auto"/>
          </w:divBdr>
        </w:div>
        <w:div w:id="1472597024">
          <w:marLeft w:val="480"/>
          <w:marRight w:val="0"/>
          <w:marTop w:val="0"/>
          <w:marBottom w:val="0"/>
          <w:divBdr>
            <w:top w:val="none" w:sz="0" w:space="0" w:color="auto"/>
            <w:left w:val="none" w:sz="0" w:space="0" w:color="auto"/>
            <w:bottom w:val="none" w:sz="0" w:space="0" w:color="auto"/>
            <w:right w:val="none" w:sz="0" w:space="0" w:color="auto"/>
          </w:divBdr>
        </w:div>
        <w:div w:id="1503005931">
          <w:marLeft w:val="480"/>
          <w:marRight w:val="0"/>
          <w:marTop w:val="0"/>
          <w:marBottom w:val="0"/>
          <w:divBdr>
            <w:top w:val="none" w:sz="0" w:space="0" w:color="auto"/>
            <w:left w:val="none" w:sz="0" w:space="0" w:color="auto"/>
            <w:bottom w:val="none" w:sz="0" w:space="0" w:color="auto"/>
            <w:right w:val="none" w:sz="0" w:space="0" w:color="auto"/>
          </w:divBdr>
        </w:div>
        <w:div w:id="1510484428">
          <w:marLeft w:val="480"/>
          <w:marRight w:val="0"/>
          <w:marTop w:val="0"/>
          <w:marBottom w:val="0"/>
          <w:divBdr>
            <w:top w:val="none" w:sz="0" w:space="0" w:color="auto"/>
            <w:left w:val="none" w:sz="0" w:space="0" w:color="auto"/>
            <w:bottom w:val="none" w:sz="0" w:space="0" w:color="auto"/>
            <w:right w:val="none" w:sz="0" w:space="0" w:color="auto"/>
          </w:divBdr>
        </w:div>
        <w:div w:id="1548565457">
          <w:marLeft w:val="480"/>
          <w:marRight w:val="0"/>
          <w:marTop w:val="0"/>
          <w:marBottom w:val="0"/>
          <w:divBdr>
            <w:top w:val="none" w:sz="0" w:space="0" w:color="auto"/>
            <w:left w:val="none" w:sz="0" w:space="0" w:color="auto"/>
            <w:bottom w:val="none" w:sz="0" w:space="0" w:color="auto"/>
            <w:right w:val="none" w:sz="0" w:space="0" w:color="auto"/>
          </w:divBdr>
        </w:div>
        <w:div w:id="1581477687">
          <w:marLeft w:val="480"/>
          <w:marRight w:val="0"/>
          <w:marTop w:val="0"/>
          <w:marBottom w:val="0"/>
          <w:divBdr>
            <w:top w:val="none" w:sz="0" w:space="0" w:color="auto"/>
            <w:left w:val="none" w:sz="0" w:space="0" w:color="auto"/>
            <w:bottom w:val="none" w:sz="0" w:space="0" w:color="auto"/>
            <w:right w:val="none" w:sz="0" w:space="0" w:color="auto"/>
          </w:divBdr>
        </w:div>
        <w:div w:id="1670017138">
          <w:marLeft w:val="480"/>
          <w:marRight w:val="0"/>
          <w:marTop w:val="0"/>
          <w:marBottom w:val="0"/>
          <w:divBdr>
            <w:top w:val="none" w:sz="0" w:space="0" w:color="auto"/>
            <w:left w:val="none" w:sz="0" w:space="0" w:color="auto"/>
            <w:bottom w:val="none" w:sz="0" w:space="0" w:color="auto"/>
            <w:right w:val="none" w:sz="0" w:space="0" w:color="auto"/>
          </w:divBdr>
        </w:div>
        <w:div w:id="1847747177">
          <w:marLeft w:val="480"/>
          <w:marRight w:val="0"/>
          <w:marTop w:val="0"/>
          <w:marBottom w:val="0"/>
          <w:divBdr>
            <w:top w:val="none" w:sz="0" w:space="0" w:color="auto"/>
            <w:left w:val="none" w:sz="0" w:space="0" w:color="auto"/>
            <w:bottom w:val="none" w:sz="0" w:space="0" w:color="auto"/>
            <w:right w:val="none" w:sz="0" w:space="0" w:color="auto"/>
          </w:divBdr>
        </w:div>
        <w:div w:id="1851943528">
          <w:marLeft w:val="480"/>
          <w:marRight w:val="0"/>
          <w:marTop w:val="0"/>
          <w:marBottom w:val="0"/>
          <w:divBdr>
            <w:top w:val="none" w:sz="0" w:space="0" w:color="auto"/>
            <w:left w:val="none" w:sz="0" w:space="0" w:color="auto"/>
            <w:bottom w:val="none" w:sz="0" w:space="0" w:color="auto"/>
            <w:right w:val="none" w:sz="0" w:space="0" w:color="auto"/>
          </w:divBdr>
        </w:div>
        <w:div w:id="1858501310">
          <w:marLeft w:val="480"/>
          <w:marRight w:val="0"/>
          <w:marTop w:val="0"/>
          <w:marBottom w:val="0"/>
          <w:divBdr>
            <w:top w:val="none" w:sz="0" w:space="0" w:color="auto"/>
            <w:left w:val="none" w:sz="0" w:space="0" w:color="auto"/>
            <w:bottom w:val="none" w:sz="0" w:space="0" w:color="auto"/>
            <w:right w:val="none" w:sz="0" w:space="0" w:color="auto"/>
          </w:divBdr>
        </w:div>
        <w:div w:id="1875465338">
          <w:marLeft w:val="480"/>
          <w:marRight w:val="0"/>
          <w:marTop w:val="0"/>
          <w:marBottom w:val="0"/>
          <w:divBdr>
            <w:top w:val="none" w:sz="0" w:space="0" w:color="auto"/>
            <w:left w:val="none" w:sz="0" w:space="0" w:color="auto"/>
            <w:bottom w:val="none" w:sz="0" w:space="0" w:color="auto"/>
            <w:right w:val="none" w:sz="0" w:space="0" w:color="auto"/>
          </w:divBdr>
        </w:div>
        <w:div w:id="1918707354">
          <w:marLeft w:val="480"/>
          <w:marRight w:val="0"/>
          <w:marTop w:val="0"/>
          <w:marBottom w:val="0"/>
          <w:divBdr>
            <w:top w:val="none" w:sz="0" w:space="0" w:color="auto"/>
            <w:left w:val="none" w:sz="0" w:space="0" w:color="auto"/>
            <w:bottom w:val="none" w:sz="0" w:space="0" w:color="auto"/>
            <w:right w:val="none" w:sz="0" w:space="0" w:color="auto"/>
          </w:divBdr>
        </w:div>
        <w:div w:id="2016103030">
          <w:marLeft w:val="480"/>
          <w:marRight w:val="0"/>
          <w:marTop w:val="0"/>
          <w:marBottom w:val="0"/>
          <w:divBdr>
            <w:top w:val="none" w:sz="0" w:space="0" w:color="auto"/>
            <w:left w:val="none" w:sz="0" w:space="0" w:color="auto"/>
            <w:bottom w:val="none" w:sz="0" w:space="0" w:color="auto"/>
            <w:right w:val="none" w:sz="0" w:space="0" w:color="auto"/>
          </w:divBdr>
        </w:div>
        <w:div w:id="2026201090">
          <w:marLeft w:val="480"/>
          <w:marRight w:val="0"/>
          <w:marTop w:val="0"/>
          <w:marBottom w:val="0"/>
          <w:divBdr>
            <w:top w:val="none" w:sz="0" w:space="0" w:color="auto"/>
            <w:left w:val="none" w:sz="0" w:space="0" w:color="auto"/>
            <w:bottom w:val="none" w:sz="0" w:space="0" w:color="auto"/>
            <w:right w:val="none" w:sz="0" w:space="0" w:color="auto"/>
          </w:divBdr>
        </w:div>
      </w:divsChild>
    </w:div>
    <w:div w:id="1460102961">
      <w:bodyDiv w:val="1"/>
      <w:marLeft w:val="0"/>
      <w:marRight w:val="0"/>
      <w:marTop w:val="0"/>
      <w:marBottom w:val="0"/>
      <w:divBdr>
        <w:top w:val="none" w:sz="0" w:space="0" w:color="auto"/>
        <w:left w:val="none" w:sz="0" w:space="0" w:color="auto"/>
        <w:bottom w:val="none" w:sz="0" w:space="0" w:color="auto"/>
        <w:right w:val="none" w:sz="0" w:space="0" w:color="auto"/>
      </w:divBdr>
      <w:divsChild>
        <w:div w:id="26101163">
          <w:marLeft w:val="480"/>
          <w:marRight w:val="0"/>
          <w:marTop w:val="0"/>
          <w:marBottom w:val="0"/>
          <w:divBdr>
            <w:top w:val="none" w:sz="0" w:space="0" w:color="auto"/>
            <w:left w:val="none" w:sz="0" w:space="0" w:color="auto"/>
            <w:bottom w:val="none" w:sz="0" w:space="0" w:color="auto"/>
            <w:right w:val="none" w:sz="0" w:space="0" w:color="auto"/>
          </w:divBdr>
        </w:div>
        <w:div w:id="44958849">
          <w:marLeft w:val="480"/>
          <w:marRight w:val="0"/>
          <w:marTop w:val="0"/>
          <w:marBottom w:val="0"/>
          <w:divBdr>
            <w:top w:val="none" w:sz="0" w:space="0" w:color="auto"/>
            <w:left w:val="none" w:sz="0" w:space="0" w:color="auto"/>
            <w:bottom w:val="none" w:sz="0" w:space="0" w:color="auto"/>
            <w:right w:val="none" w:sz="0" w:space="0" w:color="auto"/>
          </w:divBdr>
        </w:div>
        <w:div w:id="56367770">
          <w:marLeft w:val="480"/>
          <w:marRight w:val="0"/>
          <w:marTop w:val="0"/>
          <w:marBottom w:val="0"/>
          <w:divBdr>
            <w:top w:val="none" w:sz="0" w:space="0" w:color="auto"/>
            <w:left w:val="none" w:sz="0" w:space="0" w:color="auto"/>
            <w:bottom w:val="none" w:sz="0" w:space="0" w:color="auto"/>
            <w:right w:val="none" w:sz="0" w:space="0" w:color="auto"/>
          </w:divBdr>
        </w:div>
        <w:div w:id="140319640">
          <w:marLeft w:val="480"/>
          <w:marRight w:val="0"/>
          <w:marTop w:val="0"/>
          <w:marBottom w:val="0"/>
          <w:divBdr>
            <w:top w:val="none" w:sz="0" w:space="0" w:color="auto"/>
            <w:left w:val="none" w:sz="0" w:space="0" w:color="auto"/>
            <w:bottom w:val="none" w:sz="0" w:space="0" w:color="auto"/>
            <w:right w:val="none" w:sz="0" w:space="0" w:color="auto"/>
          </w:divBdr>
        </w:div>
        <w:div w:id="181019913">
          <w:marLeft w:val="480"/>
          <w:marRight w:val="0"/>
          <w:marTop w:val="0"/>
          <w:marBottom w:val="0"/>
          <w:divBdr>
            <w:top w:val="none" w:sz="0" w:space="0" w:color="auto"/>
            <w:left w:val="none" w:sz="0" w:space="0" w:color="auto"/>
            <w:bottom w:val="none" w:sz="0" w:space="0" w:color="auto"/>
            <w:right w:val="none" w:sz="0" w:space="0" w:color="auto"/>
          </w:divBdr>
        </w:div>
        <w:div w:id="215245186">
          <w:marLeft w:val="480"/>
          <w:marRight w:val="0"/>
          <w:marTop w:val="0"/>
          <w:marBottom w:val="0"/>
          <w:divBdr>
            <w:top w:val="none" w:sz="0" w:space="0" w:color="auto"/>
            <w:left w:val="none" w:sz="0" w:space="0" w:color="auto"/>
            <w:bottom w:val="none" w:sz="0" w:space="0" w:color="auto"/>
            <w:right w:val="none" w:sz="0" w:space="0" w:color="auto"/>
          </w:divBdr>
        </w:div>
        <w:div w:id="339697979">
          <w:marLeft w:val="480"/>
          <w:marRight w:val="0"/>
          <w:marTop w:val="0"/>
          <w:marBottom w:val="0"/>
          <w:divBdr>
            <w:top w:val="none" w:sz="0" w:space="0" w:color="auto"/>
            <w:left w:val="none" w:sz="0" w:space="0" w:color="auto"/>
            <w:bottom w:val="none" w:sz="0" w:space="0" w:color="auto"/>
            <w:right w:val="none" w:sz="0" w:space="0" w:color="auto"/>
          </w:divBdr>
        </w:div>
        <w:div w:id="400256191">
          <w:marLeft w:val="480"/>
          <w:marRight w:val="0"/>
          <w:marTop w:val="0"/>
          <w:marBottom w:val="0"/>
          <w:divBdr>
            <w:top w:val="none" w:sz="0" w:space="0" w:color="auto"/>
            <w:left w:val="none" w:sz="0" w:space="0" w:color="auto"/>
            <w:bottom w:val="none" w:sz="0" w:space="0" w:color="auto"/>
            <w:right w:val="none" w:sz="0" w:space="0" w:color="auto"/>
          </w:divBdr>
        </w:div>
        <w:div w:id="442505413">
          <w:marLeft w:val="480"/>
          <w:marRight w:val="0"/>
          <w:marTop w:val="0"/>
          <w:marBottom w:val="0"/>
          <w:divBdr>
            <w:top w:val="none" w:sz="0" w:space="0" w:color="auto"/>
            <w:left w:val="none" w:sz="0" w:space="0" w:color="auto"/>
            <w:bottom w:val="none" w:sz="0" w:space="0" w:color="auto"/>
            <w:right w:val="none" w:sz="0" w:space="0" w:color="auto"/>
          </w:divBdr>
        </w:div>
        <w:div w:id="474223768">
          <w:marLeft w:val="480"/>
          <w:marRight w:val="0"/>
          <w:marTop w:val="0"/>
          <w:marBottom w:val="0"/>
          <w:divBdr>
            <w:top w:val="none" w:sz="0" w:space="0" w:color="auto"/>
            <w:left w:val="none" w:sz="0" w:space="0" w:color="auto"/>
            <w:bottom w:val="none" w:sz="0" w:space="0" w:color="auto"/>
            <w:right w:val="none" w:sz="0" w:space="0" w:color="auto"/>
          </w:divBdr>
        </w:div>
        <w:div w:id="485517615">
          <w:marLeft w:val="480"/>
          <w:marRight w:val="0"/>
          <w:marTop w:val="0"/>
          <w:marBottom w:val="0"/>
          <w:divBdr>
            <w:top w:val="none" w:sz="0" w:space="0" w:color="auto"/>
            <w:left w:val="none" w:sz="0" w:space="0" w:color="auto"/>
            <w:bottom w:val="none" w:sz="0" w:space="0" w:color="auto"/>
            <w:right w:val="none" w:sz="0" w:space="0" w:color="auto"/>
          </w:divBdr>
        </w:div>
        <w:div w:id="496653608">
          <w:marLeft w:val="480"/>
          <w:marRight w:val="0"/>
          <w:marTop w:val="0"/>
          <w:marBottom w:val="0"/>
          <w:divBdr>
            <w:top w:val="none" w:sz="0" w:space="0" w:color="auto"/>
            <w:left w:val="none" w:sz="0" w:space="0" w:color="auto"/>
            <w:bottom w:val="none" w:sz="0" w:space="0" w:color="auto"/>
            <w:right w:val="none" w:sz="0" w:space="0" w:color="auto"/>
          </w:divBdr>
        </w:div>
        <w:div w:id="554396413">
          <w:marLeft w:val="480"/>
          <w:marRight w:val="0"/>
          <w:marTop w:val="0"/>
          <w:marBottom w:val="0"/>
          <w:divBdr>
            <w:top w:val="none" w:sz="0" w:space="0" w:color="auto"/>
            <w:left w:val="none" w:sz="0" w:space="0" w:color="auto"/>
            <w:bottom w:val="none" w:sz="0" w:space="0" w:color="auto"/>
            <w:right w:val="none" w:sz="0" w:space="0" w:color="auto"/>
          </w:divBdr>
        </w:div>
        <w:div w:id="589701888">
          <w:marLeft w:val="480"/>
          <w:marRight w:val="0"/>
          <w:marTop w:val="0"/>
          <w:marBottom w:val="0"/>
          <w:divBdr>
            <w:top w:val="none" w:sz="0" w:space="0" w:color="auto"/>
            <w:left w:val="none" w:sz="0" w:space="0" w:color="auto"/>
            <w:bottom w:val="none" w:sz="0" w:space="0" w:color="auto"/>
            <w:right w:val="none" w:sz="0" w:space="0" w:color="auto"/>
          </w:divBdr>
        </w:div>
        <w:div w:id="801075741">
          <w:marLeft w:val="480"/>
          <w:marRight w:val="0"/>
          <w:marTop w:val="0"/>
          <w:marBottom w:val="0"/>
          <w:divBdr>
            <w:top w:val="none" w:sz="0" w:space="0" w:color="auto"/>
            <w:left w:val="none" w:sz="0" w:space="0" w:color="auto"/>
            <w:bottom w:val="none" w:sz="0" w:space="0" w:color="auto"/>
            <w:right w:val="none" w:sz="0" w:space="0" w:color="auto"/>
          </w:divBdr>
        </w:div>
        <w:div w:id="807942173">
          <w:marLeft w:val="480"/>
          <w:marRight w:val="0"/>
          <w:marTop w:val="0"/>
          <w:marBottom w:val="0"/>
          <w:divBdr>
            <w:top w:val="none" w:sz="0" w:space="0" w:color="auto"/>
            <w:left w:val="none" w:sz="0" w:space="0" w:color="auto"/>
            <w:bottom w:val="none" w:sz="0" w:space="0" w:color="auto"/>
            <w:right w:val="none" w:sz="0" w:space="0" w:color="auto"/>
          </w:divBdr>
        </w:div>
        <w:div w:id="910382482">
          <w:marLeft w:val="480"/>
          <w:marRight w:val="0"/>
          <w:marTop w:val="0"/>
          <w:marBottom w:val="0"/>
          <w:divBdr>
            <w:top w:val="none" w:sz="0" w:space="0" w:color="auto"/>
            <w:left w:val="none" w:sz="0" w:space="0" w:color="auto"/>
            <w:bottom w:val="none" w:sz="0" w:space="0" w:color="auto"/>
            <w:right w:val="none" w:sz="0" w:space="0" w:color="auto"/>
          </w:divBdr>
        </w:div>
        <w:div w:id="1088886547">
          <w:marLeft w:val="480"/>
          <w:marRight w:val="0"/>
          <w:marTop w:val="0"/>
          <w:marBottom w:val="0"/>
          <w:divBdr>
            <w:top w:val="none" w:sz="0" w:space="0" w:color="auto"/>
            <w:left w:val="none" w:sz="0" w:space="0" w:color="auto"/>
            <w:bottom w:val="none" w:sz="0" w:space="0" w:color="auto"/>
            <w:right w:val="none" w:sz="0" w:space="0" w:color="auto"/>
          </w:divBdr>
        </w:div>
        <w:div w:id="1152873110">
          <w:marLeft w:val="480"/>
          <w:marRight w:val="0"/>
          <w:marTop w:val="0"/>
          <w:marBottom w:val="0"/>
          <w:divBdr>
            <w:top w:val="none" w:sz="0" w:space="0" w:color="auto"/>
            <w:left w:val="none" w:sz="0" w:space="0" w:color="auto"/>
            <w:bottom w:val="none" w:sz="0" w:space="0" w:color="auto"/>
            <w:right w:val="none" w:sz="0" w:space="0" w:color="auto"/>
          </w:divBdr>
        </w:div>
        <w:div w:id="1189102549">
          <w:marLeft w:val="480"/>
          <w:marRight w:val="0"/>
          <w:marTop w:val="0"/>
          <w:marBottom w:val="0"/>
          <w:divBdr>
            <w:top w:val="none" w:sz="0" w:space="0" w:color="auto"/>
            <w:left w:val="none" w:sz="0" w:space="0" w:color="auto"/>
            <w:bottom w:val="none" w:sz="0" w:space="0" w:color="auto"/>
            <w:right w:val="none" w:sz="0" w:space="0" w:color="auto"/>
          </w:divBdr>
        </w:div>
        <w:div w:id="1201357362">
          <w:marLeft w:val="480"/>
          <w:marRight w:val="0"/>
          <w:marTop w:val="0"/>
          <w:marBottom w:val="0"/>
          <w:divBdr>
            <w:top w:val="none" w:sz="0" w:space="0" w:color="auto"/>
            <w:left w:val="none" w:sz="0" w:space="0" w:color="auto"/>
            <w:bottom w:val="none" w:sz="0" w:space="0" w:color="auto"/>
            <w:right w:val="none" w:sz="0" w:space="0" w:color="auto"/>
          </w:divBdr>
        </w:div>
        <w:div w:id="1261062488">
          <w:marLeft w:val="480"/>
          <w:marRight w:val="0"/>
          <w:marTop w:val="0"/>
          <w:marBottom w:val="0"/>
          <w:divBdr>
            <w:top w:val="none" w:sz="0" w:space="0" w:color="auto"/>
            <w:left w:val="none" w:sz="0" w:space="0" w:color="auto"/>
            <w:bottom w:val="none" w:sz="0" w:space="0" w:color="auto"/>
            <w:right w:val="none" w:sz="0" w:space="0" w:color="auto"/>
          </w:divBdr>
        </w:div>
        <w:div w:id="1297099101">
          <w:marLeft w:val="480"/>
          <w:marRight w:val="0"/>
          <w:marTop w:val="0"/>
          <w:marBottom w:val="0"/>
          <w:divBdr>
            <w:top w:val="none" w:sz="0" w:space="0" w:color="auto"/>
            <w:left w:val="none" w:sz="0" w:space="0" w:color="auto"/>
            <w:bottom w:val="none" w:sz="0" w:space="0" w:color="auto"/>
            <w:right w:val="none" w:sz="0" w:space="0" w:color="auto"/>
          </w:divBdr>
        </w:div>
        <w:div w:id="1323505874">
          <w:marLeft w:val="480"/>
          <w:marRight w:val="0"/>
          <w:marTop w:val="0"/>
          <w:marBottom w:val="0"/>
          <w:divBdr>
            <w:top w:val="none" w:sz="0" w:space="0" w:color="auto"/>
            <w:left w:val="none" w:sz="0" w:space="0" w:color="auto"/>
            <w:bottom w:val="none" w:sz="0" w:space="0" w:color="auto"/>
            <w:right w:val="none" w:sz="0" w:space="0" w:color="auto"/>
          </w:divBdr>
        </w:div>
        <w:div w:id="1379283800">
          <w:marLeft w:val="480"/>
          <w:marRight w:val="0"/>
          <w:marTop w:val="0"/>
          <w:marBottom w:val="0"/>
          <w:divBdr>
            <w:top w:val="none" w:sz="0" w:space="0" w:color="auto"/>
            <w:left w:val="none" w:sz="0" w:space="0" w:color="auto"/>
            <w:bottom w:val="none" w:sz="0" w:space="0" w:color="auto"/>
            <w:right w:val="none" w:sz="0" w:space="0" w:color="auto"/>
          </w:divBdr>
        </w:div>
        <w:div w:id="1453671512">
          <w:marLeft w:val="480"/>
          <w:marRight w:val="0"/>
          <w:marTop w:val="0"/>
          <w:marBottom w:val="0"/>
          <w:divBdr>
            <w:top w:val="none" w:sz="0" w:space="0" w:color="auto"/>
            <w:left w:val="none" w:sz="0" w:space="0" w:color="auto"/>
            <w:bottom w:val="none" w:sz="0" w:space="0" w:color="auto"/>
            <w:right w:val="none" w:sz="0" w:space="0" w:color="auto"/>
          </w:divBdr>
        </w:div>
        <w:div w:id="1454515936">
          <w:marLeft w:val="480"/>
          <w:marRight w:val="0"/>
          <w:marTop w:val="0"/>
          <w:marBottom w:val="0"/>
          <w:divBdr>
            <w:top w:val="none" w:sz="0" w:space="0" w:color="auto"/>
            <w:left w:val="none" w:sz="0" w:space="0" w:color="auto"/>
            <w:bottom w:val="none" w:sz="0" w:space="0" w:color="auto"/>
            <w:right w:val="none" w:sz="0" w:space="0" w:color="auto"/>
          </w:divBdr>
        </w:div>
        <w:div w:id="1456172357">
          <w:marLeft w:val="480"/>
          <w:marRight w:val="0"/>
          <w:marTop w:val="0"/>
          <w:marBottom w:val="0"/>
          <w:divBdr>
            <w:top w:val="none" w:sz="0" w:space="0" w:color="auto"/>
            <w:left w:val="none" w:sz="0" w:space="0" w:color="auto"/>
            <w:bottom w:val="none" w:sz="0" w:space="0" w:color="auto"/>
            <w:right w:val="none" w:sz="0" w:space="0" w:color="auto"/>
          </w:divBdr>
        </w:div>
        <w:div w:id="1530991430">
          <w:marLeft w:val="480"/>
          <w:marRight w:val="0"/>
          <w:marTop w:val="0"/>
          <w:marBottom w:val="0"/>
          <w:divBdr>
            <w:top w:val="none" w:sz="0" w:space="0" w:color="auto"/>
            <w:left w:val="none" w:sz="0" w:space="0" w:color="auto"/>
            <w:bottom w:val="none" w:sz="0" w:space="0" w:color="auto"/>
            <w:right w:val="none" w:sz="0" w:space="0" w:color="auto"/>
          </w:divBdr>
        </w:div>
        <w:div w:id="1531258242">
          <w:marLeft w:val="480"/>
          <w:marRight w:val="0"/>
          <w:marTop w:val="0"/>
          <w:marBottom w:val="0"/>
          <w:divBdr>
            <w:top w:val="none" w:sz="0" w:space="0" w:color="auto"/>
            <w:left w:val="none" w:sz="0" w:space="0" w:color="auto"/>
            <w:bottom w:val="none" w:sz="0" w:space="0" w:color="auto"/>
            <w:right w:val="none" w:sz="0" w:space="0" w:color="auto"/>
          </w:divBdr>
        </w:div>
        <w:div w:id="1553035308">
          <w:marLeft w:val="480"/>
          <w:marRight w:val="0"/>
          <w:marTop w:val="0"/>
          <w:marBottom w:val="0"/>
          <w:divBdr>
            <w:top w:val="none" w:sz="0" w:space="0" w:color="auto"/>
            <w:left w:val="none" w:sz="0" w:space="0" w:color="auto"/>
            <w:bottom w:val="none" w:sz="0" w:space="0" w:color="auto"/>
            <w:right w:val="none" w:sz="0" w:space="0" w:color="auto"/>
          </w:divBdr>
        </w:div>
        <w:div w:id="1588266058">
          <w:marLeft w:val="480"/>
          <w:marRight w:val="0"/>
          <w:marTop w:val="0"/>
          <w:marBottom w:val="0"/>
          <w:divBdr>
            <w:top w:val="none" w:sz="0" w:space="0" w:color="auto"/>
            <w:left w:val="none" w:sz="0" w:space="0" w:color="auto"/>
            <w:bottom w:val="none" w:sz="0" w:space="0" w:color="auto"/>
            <w:right w:val="none" w:sz="0" w:space="0" w:color="auto"/>
          </w:divBdr>
        </w:div>
        <w:div w:id="1588535796">
          <w:marLeft w:val="480"/>
          <w:marRight w:val="0"/>
          <w:marTop w:val="0"/>
          <w:marBottom w:val="0"/>
          <w:divBdr>
            <w:top w:val="none" w:sz="0" w:space="0" w:color="auto"/>
            <w:left w:val="none" w:sz="0" w:space="0" w:color="auto"/>
            <w:bottom w:val="none" w:sz="0" w:space="0" w:color="auto"/>
            <w:right w:val="none" w:sz="0" w:space="0" w:color="auto"/>
          </w:divBdr>
        </w:div>
        <w:div w:id="1613168801">
          <w:marLeft w:val="480"/>
          <w:marRight w:val="0"/>
          <w:marTop w:val="0"/>
          <w:marBottom w:val="0"/>
          <w:divBdr>
            <w:top w:val="none" w:sz="0" w:space="0" w:color="auto"/>
            <w:left w:val="none" w:sz="0" w:space="0" w:color="auto"/>
            <w:bottom w:val="none" w:sz="0" w:space="0" w:color="auto"/>
            <w:right w:val="none" w:sz="0" w:space="0" w:color="auto"/>
          </w:divBdr>
        </w:div>
        <w:div w:id="1626110613">
          <w:marLeft w:val="480"/>
          <w:marRight w:val="0"/>
          <w:marTop w:val="0"/>
          <w:marBottom w:val="0"/>
          <w:divBdr>
            <w:top w:val="none" w:sz="0" w:space="0" w:color="auto"/>
            <w:left w:val="none" w:sz="0" w:space="0" w:color="auto"/>
            <w:bottom w:val="none" w:sz="0" w:space="0" w:color="auto"/>
            <w:right w:val="none" w:sz="0" w:space="0" w:color="auto"/>
          </w:divBdr>
        </w:div>
        <w:div w:id="1713726803">
          <w:marLeft w:val="480"/>
          <w:marRight w:val="0"/>
          <w:marTop w:val="0"/>
          <w:marBottom w:val="0"/>
          <w:divBdr>
            <w:top w:val="none" w:sz="0" w:space="0" w:color="auto"/>
            <w:left w:val="none" w:sz="0" w:space="0" w:color="auto"/>
            <w:bottom w:val="none" w:sz="0" w:space="0" w:color="auto"/>
            <w:right w:val="none" w:sz="0" w:space="0" w:color="auto"/>
          </w:divBdr>
        </w:div>
        <w:div w:id="1818843108">
          <w:marLeft w:val="480"/>
          <w:marRight w:val="0"/>
          <w:marTop w:val="0"/>
          <w:marBottom w:val="0"/>
          <w:divBdr>
            <w:top w:val="none" w:sz="0" w:space="0" w:color="auto"/>
            <w:left w:val="none" w:sz="0" w:space="0" w:color="auto"/>
            <w:bottom w:val="none" w:sz="0" w:space="0" w:color="auto"/>
            <w:right w:val="none" w:sz="0" w:space="0" w:color="auto"/>
          </w:divBdr>
        </w:div>
        <w:div w:id="1848711500">
          <w:marLeft w:val="480"/>
          <w:marRight w:val="0"/>
          <w:marTop w:val="0"/>
          <w:marBottom w:val="0"/>
          <w:divBdr>
            <w:top w:val="none" w:sz="0" w:space="0" w:color="auto"/>
            <w:left w:val="none" w:sz="0" w:space="0" w:color="auto"/>
            <w:bottom w:val="none" w:sz="0" w:space="0" w:color="auto"/>
            <w:right w:val="none" w:sz="0" w:space="0" w:color="auto"/>
          </w:divBdr>
        </w:div>
        <w:div w:id="1928923916">
          <w:marLeft w:val="480"/>
          <w:marRight w:val="0"/>
          <w:marTop w:val="0"/>
          <w:marBottom w:val="0"/>
          <w:divBdr>
            <w:top w:val="none" w:sz="0" w:space="0" w:color="auto"/>
            <w:left w:val="none" w:sz="0" w:space="0" w:color="auto"/>
            <w:bottom w:val="none" w:sz="0" w:space="0" w:color="auto"/>
            <w:right w:val="none" w:sz="0" w:space="0" w:color="auto"/>
          </w:divBdr>
        </w:div>
        <w:div w:id="1929540199">
          <w:marLeft w:val="480"/>
          <w:marRight w:val="0"/>
          <w:marTop w:val="0"/>
          <w:marBottom w:val="0"/>
          <w:divBdr>
            <w:top w:val="none" w:sz="0" w:space="0" w:color="auto"/>
            <w:left w:val="none" w:sz="0" w:space="0" w:color="auto"/>
            <w:bottom w:val="none" w:sz="0" w:space="0" w:color="auto"/>
            <w:right w:val="none" w:sz="0" w:space="0" w:color="auto"/>
          </w:divBdr>
        </w:div>
        <w:div w:id="2018313265">
          <w:marLeft w:val="480"/>
          <w:marRight w:val="0"/>
          <w:marTop w:val="0"/>
          <w:marBottom w:val="0"/>
          <w:divBdr>
            <w:top w:val="none" w:sz="0" w:space="0" w:color="auto"/>
            <w:left w:val="none" w:sz="0" w:space="0" w:color="auto"/>
            <w:bottom w:val="none" w:sz="0" w:space="0" w:color="auto"/>
            <w:right w:val="none" w:sz="0" w:space="0" w:color="auto"/>
          </w:divBdr>
        </w:div>
        <w:div w:id="2023820396">
          <w:marLeft w:val="480"/>
          <w:marRight w:val="0"/>
          <w:marTop w:val="0"/>
          <w:marBottom w:val="0"/>
          <w:divBdr>
            <w:top w:val="none" w:sz="0" w:space="0" w:color="auto"/>
            <w:left w:val="none" w:sz="0" w:space="0" w:color="auto"/>
            <w:bottom w:val="none" w:sz="0" w:space="0" w:color="auto"/>
            <w:right w:val="none" w:sz="0" w:space="0" w:color="auto"/>
          </w:divBdr>
        </w:div>
        <w:div w:id="2039041534">
          <w:marLeft w:val="480"/>
          <w:marRight w:val="0"/>
          <w:marTop w:val="0"/>
          <w:marBottom w:val="0"/>
          <w:divBdr>
            <w:top w:val="none" w:sz="0" w:space="0" w:color="auto"/>
            <w:left w:val="none" w:sz="0" w:space="0" w:color="auto"/>
            <w:bottom w:val="none" w:sz="0" w:space="0" w:color="auto"/>
            <w:right w:val="none" w:sz="0" w:space="0" w:color="auto"/>
          </w:divBdr>
        </w:div>
        <w:div w:id="2074506006">
          <w:marLeft w:val="480"/>
          <w:marRight w:val="0"/>
          <w:marTop w:val="0"/>
          <w:marBottom w:val="0"/>
          <w:divBdr>
            <w:top w:val="none" w:sz="0" w:space="0" w:color="auto"/>
            <w:left w:val="none" w:sz="0" w:space="0" w:color="auto"/>
            <w:bottom w:val="none" w:sz="0" w:space="0" w:color="auto"/>
            <w:right w:val="none" w:sz="0" w:space="0" w:color="auto"/>
          </w:divBdr>
        </w:div>
      </w:divsChild>
    </w:div>
    <w:div w:id="1478641196">
      <w:bodyDiv w:val="1"/>
      <w:marLeft w:val="0"/>
      <w:marRight w:val="0"/>
      <w:marTop w:val="0"/>
      <w:marBottom w:val="0"/>
      <w:divBdr>
        <w:top w:val="none" w:sz="0" w:space="0" w:color="auto"/>
        <w:left w:val="none" w:sz="0" w:space="0" w:color="auto"/>
        <w:bottom w:val="none" w:sz="0" w:space="0" w:color="auto"/>
        <w:right w:val="none" w:sz="0" w:space="0" w:color="auto"/>
      </w:divBdr>
      <w:divsChild>
        <w:div w:id="7608992">
          <w:marLeft w:val="480"/>
          <w:marRight w:val="0"/>
          <w:marTop w:val="0"/>
          <w:marBottom w:val="0"/>
          <w:divBdr>
            <w:top w:val="none" w:sz="0" w:space="0" w:color="auto"/>
            <w:left w:val="none" w:sz="0" w:space="0" w:color="auto"/>
            <w:bottom w:val="none" w:sz="0" w:space="0" w:color="auto"/>
            <w:right w:val="none" w:sz="0" w:space="0" w:color="auto"/>
          </w:divBdr>
        </w:div>
        <w:div w:id="49230377">
          <w:marLeft w:val="480"/>
          <w:marRight w:val="0"/>
          <w:marTop w:val="0"/>
          <w:marBottom w:val="0"/>
          <w:divBdr>
            <w:top w:val="none" w:sz="0" w:space="0" w:color="auto"/>
            <w:left w:val="none" w:sz="0" w:space="0" w:color="auto"/>
            <w:bottom w:val="none" w:sz="0" w:space="0" w:color="auto"/>
            <w:right w:val="none" w:sz="0" w:space="0" w:color="auto"/>
          </w:divBdr>
        </w:div>
        <w:div w:id="57213016">
          <w:marLeft w:val="480"/>
          <w:marRight w:val="0"/>
          <w:marTop w:val="0"/>
          <w:marBottom w:val="0"/>
          <w:divBdr>
            <w:top w:val="none" w:sz="0" w:space="0" w:color="auto"/>
            <w:left w:val="none" w:sz="0" w:space="0" w:color="auto"/>
            <w:bottom w:val="none" w:sz="0" w:space="0" w:color="auto"/>
            <w:right w:val="none" w:sz="0" w:space="0" w:color="auto"/>
          </w:divBdr>
        </w:div>
        <w:div w:id="87242775">
          <w:marLeft w:val="480"/>
          <w:marRight w:val="0"/>
          <w:marTop w:val="0"/>
          <w:marBottom w:val="0"/>
          <w:divBdr>
            <w:top w:val="none" w:sz="0" w:space="0" w:color="auto"/>
            <w:left w:val="none" w:sz="0" w:space="0" w:color="auto"/>
            <w:bottom w:val="none" w:sz="0" w:space="0" w:color="auto"/>
            <w:right w:val="none" w:sz="0" w:space="0" w:color="auto"/>
          </w:divBdr>
        </w:div>
        <w:div w:id="125396858">
          <w:marLeft w:val="480"/>
          <w:marRight w:val="0"/>
          <w:marTop w:val="0"/>
          <w:marBottom w:val="0"/>
          <w:divBdr>
            <w:top w:val="none" w:sz="0" w:space="0" w:color="auto"/>
            <w:left w:val="none" w:sz="0" w:space="0" w:color="auto"/>
            <w:bottom w:val="none" w:sz="0" w:space="0" w:color="auto"/>
            <w:right w:val="none" w:sz="0" w:space="0" w:color="auto"/>
          </w:divBdr>
        </w:div>
        <w:div w:id="218518376">
          <w:marLeft w:val="480"/>
          <w:marRight w:val="0"/>
          <w:marTop w:val="0"/>
          <w:marBottom w:val="0"/>
          <w:divBdr>
            <w:top w:val="none" w:sz="0" w:space="0" w:color="auto"/>
            <w:left w:val="none" w:sz="0" w:space="0" w:color="auto"/>
            <w:bottom w:val="none" w:sz="0" w:space="0" w:color="auto"/>
            <w:right w:val="none" w:sz="0" w:space="0" w:color="auto"/>
          </w:divBdr>
        </w:div>
        <w:div w:id="234247610">
          <w:marLeft w:val="480"/>
          <w:marRight w:val="0"/>
          <w:marTop w:val="0"/>
          <w:marBottom w:val="0"/>
          <w:divBdr>
            <w:top w:val="none" w:sz="0" w:space="0" w:color="auto"/>
            <w:left w:val="none" w:sz="0" w:space="0" w:color="auto"/>
            <w:bottom w:val="none" w:sz="0" w:space="0" w:color="auto"/>
            <w:right w:val="none" w:sz="0" w:space="0" w:color="auto"/>
          </w:divBdr>
        </w:div>
        <w:div w:id="285045242">
          <w:marLeft w:val="480"/>
          <w:marRight w:val="0"/>
          <w:marTop w:val="0"/>
          <w:marBottom w:val="0"/>
          <w:divBdr>
            <w:top w:val="none" w:sz="0" w:space="0" w:color="auto"/>
            <w:left w:val="none" w:sz="0" w:space="0" w:color="auto"/>
            <w:bottom w:val="none" w:sz="0" w:space="0" w:color="auto"/>
            <w:right w:val="none" w:sz="0" w:space="0" w:color="auto"/>
          </w:divBdr>
        </w:div>
        <w:div w:id="328798550">
          <w:marLeft w:val="480"/>
          <w:marRight w:val="0"/>
          <w:marTop w:val="0"/>
          <w:marBottom w:val="0"/>
          <w:divBdr>
            <w:top w:val="none" w:sz="0" w:space="0" w:color="auto"/>
            <w:left w:val="none" w:sz="0" w:space="0" w:color="auto"/>
            <w:bottom w:val="none" w:sz="0" w:space="0" w:color="auto"/>
            <w:right w:val="none" w:sz="0" w:space="0" w:color="auto"/>
          </w:divBdr>
        </w:div>
        <w:div w:id="361714684">
          <w:marLeft w:val="480"/>
          <w:marRight w:val="0"/>
          <w:marTop w:val="0"/>
          <w:marBottom w:val="0"/>
          <w:divBdr>
            <w:top w:val="none" w:sz="0" w:space="0" w:color="auto"/>
            <w:left w:val="none" w:sz="0" w:space="0" w:color="auto"/>
            <w:bottom w:val="none" w:sz="0" w:space="0" w:color="auto"/>
            <w:right w:val="none" w:sz="0" w:space="0" w:color="auto"/>
          </w:divBdr>
        </w:div>
        <w:div w:id="410539696">
          <w:marLeft w:val="480"/>
          <w:marRight w:val="0"/>
          <w:marTop w:val="0"/>
          <w:marBottom w:val="0"/>
          <w:divBdr>
            <w:top w:val="none" w:sz="0" w:space="0" w:color="auto"/>
            <w:left w:val="none" w:sz="0" w:space="0" w:color="auto"/>
            <w:bottom w:val="none" w:sz="0" w:space="0" w:color="auto"/>
            <w:right w:val="none" w:sz="0" w:space="0" w:color="auto"/>
          </w:divBdr>
        </w:div>
        <w:div w:id="441729234">
          <w:marLeft w:val="480"/>
          <w:marRight w:val="0"/>
          <w:marTop w:val="0"/>
          <w:marBottom w:val="0"/>
          <w:divBdr>
            <w:top w:val="none" w:sz="0" w:space="0" w:color="auto"/>
            <w:left w:val="none" w:sz="0" w:space="0" w:color="auto"/>
            <w:bottom w:val="none" w:sz="0" w:space="0" w:color="auto"/>
            <w:right w:val="none" w:sz="0" w:space="0" w:color="auto"/>
          </w:divBdr>
        </w:div>
        <w:div w:id="465782350">
          <w:marLeft w:val="480"/>
          <w:marRight w:val="0"/>
          <w:marTop w:val="0"/>
          <w:marBottom w:val="0"/>
          <w:divBdr>
            <w:top w:val="none" w:sz="0" w:space="0" w:color="auto"/>
            <w:left w:val="none" w:sz="0" w:space="0" w:color="auto"/>
            <w:bottom w:val="none" w:sz="0" w:space="0" w:color="auto"/>
            <w:right w:val="none" w:sz="0" w:space="0" w:color="auto"/>
          </w:divBdr>
        </w:div>
        <w:div w:id="628508901">
          <w:marLeft w:val="480"/>
          <w:marRight w:val="0"/>
          <w:marTop w:val="0"/>
          <w:marBottom w:val="0"/>
          <w:divBdr>
            <w:top w:val="none" w:sz="0" w:space="0" w:color="auto"/>
            <w:left w:val="none" w:sz="0" w:space="0" w:color="auto"/>
            <w:bottom w:val="none" w:sz="0" w:space="0" w:color="auto"/>
            <w:right w:val="none" w:sz="0" w:space="0" w:color="auto"/>
          </w:divBdr>
        </w:div>
        <w:div w:id="691612015">
          <w:marLeft w:val="480"/>
          <w:marRight w:val="0"/>
          <w:marTop w:val="0"/>
          <w:marBottom w:val="0"/>
          <w:divBdr>
            <w:top w:val="none" w:sz="0" w:space="0" w:color="auto"/>
            <w:left w:val="none" w:sz="0" w:space="0" w:color="auto"/>
            <w:bottom w:val="none" w:sz="0" w:space="0" w:color="auto"/>
            <w:right w:val="none" w:sz="0" w:space="0" w:color="auto"/>
          </w:divBdr>
        </w:div>
        <w:div w:id="728768122">
          <w:marLeft w:val="480"/>
          <w:marRight w:val="0"/>
          <w:marTop w:val="0"/>
          <w:marBottom w:val="0"/>
          <w:divBdr>
            <w:top w:val="none" w:sz="0" w:space="0" w:color="auto"/>
            <w:left w:val="none" w:sz="0" w:space="0" w:color="auto"/>
            <w:bottom w:val="none" w:sz="0" w:space="0" w:color="auto"/>
            <w:right w:val="none" w:sz="0" w:space="0" w:color="auto"/>
          </w:divBdr>
        </w:div>
        <w:div w:id="753666600">
          <w:marLeft w:val="480"/>
          <w:marRight w:val="0"/>
          <w:marTop w:val="0"/>
          <w:marBottom w:val="0"/>
          <w:divBdr>
            <w:top w:val="none" w:sz="0" w:space="0" w:color="auto"/>
            <w:left w:val="none" w:sz="0" w:space="0" w:color="auto"/>
            <w:bottom w:val="none" w:sz="0" w:space="0" w:color="auto"/>
            <w:right w:val="none" w:sz="0" w:space="0" w:color="auto"/>
          </w:divBdr>
        </w:div>
        <w:div w:id="799690790">
          <w:marLeft w:val="480"/>
          <w:marRight w:val="0"/>
          <w:marTop w:val="0"/>
          <w:marBottom w:val="0"/>
          <w:divBdr>
            <w:top w:val="none" w:sz="0" w:space="0" w:color="auto"/>
            <w:left w:val="none" w:sz="0" w:space="0" w:color="auto"/>
            <w:bottom w:val="none" w:sz="0" w:space="0" w:color="auto"/>
            <w:right w:val="none" w:sz="0" w:space="0" w:color="auto"/>
          </w:divBdr>
        </w:div>
        <w:div w:id="822352259">
          <w:marLeft w:val="480"/>
          <w:marRight w:val="0"/>
          <w:marTop w:val="0"/>
          <w:marBottom w:val="0"/>
          <w:divBdr>
            <w:top w:val="none" w:sz="0" w:space="0" w:color="auto"/>
            <w:left w:val="none" w:sz="0" w:space="0" w:color="auto"/>
            <w:bottom w:val="none" w:sz="0" w:space="0" w:color="auto"/>
            <w:right w:val="none" w:sz="0" w:space="0" w:color="auto"/>
          </w:divBdr>
        </w:div>
        <w:div w:id="860168120">
          <w:marLeft w:val="480"/>
          <w:marRight w:val="0"/>
          <w:marTop w:val="0"/>
          <w:marBottom w:val="0"/>
          <w:divBdr>
            <w:top w:val="none" w:sz="0" w:space="0" w:color="auto"/>
            <w:left w:val="none" w:sz="0" w:space="0" w:color="auto"/>
            <w:bottom w:val="none" w:sz="0" w:space="0" w:color="auto"/>
            <w:right w:val="none" w:sz="0" w:space="0" w:color="auto"/>
          </w:divBdr>
        </w:div>
        <w:div w:id="866942926">
          <w:marLeft w:val="480"/>
          <w:marRight w:val="0"/>
          <w:marTop w:val="0"/>
          <w:marBottom w:val="0"/>
          <w:divBdr>
            <w:top w:val="none" w:sz="0" w:space="0" w:color="auto"/>
            <w:left w:val="none" w:sz="0" w:space="0" w:color="auto"/>
            <w:bottom w:val="none" w:sz="0" w:space="0" w:color="auto"/>
            <w:right w:val="none" w:sz="0" w:space="0" w:color="auto"/>
          </w:divBdr>
        </w:div>
        <w:div w:id="894316248">
          <w:marLeft w:val="480"/>
          <w:marRight w:val="0"/>
          <w:marTop w:val="0"/>
          <w:marBottom w:val="0"/>
          <w:divBdr>
            <w:top w:val="none" w:sz="0" w:space="0" w:color="auto"/>
            <w:left w:val="none" w:sz="0" w:space="0" w:color="auto"/>
            <w:bottom w:val="none" w:sz="0" w:space="0" w:color="auto"/>
            <w:right w:val="none" w:sz="0" w:space="0" w:color="auto"/>
          </w:divBdr>
        </w:div>
        <w:div w:id="986934021">
          <w:marLeft w:val="480"/>
          <w:marRight w:val="0"/>
          <w:marTop w:val="0"/>
          <w:marBottom w:val="0"/>
          <w:divBdr>
            <w:top w:val="none" w:sz="0" w:space="0" w:color="auto"/>
            <w:left w:val="none" w:sz="0" w:space="0" w:color="auto"/>
            <w:bottom w:val="none" w:sz="0" w:space="0" w:color="auto"/>
            <w:right w:val="none" w:sz="0" w:space="0" w:color="auto"/>
          </w:divBdr>
        </w:div>
        <w:div w:id="1025594298">
          <w:marLeft w:val="480"/>
          <w:marRight w:val="0"/>
          <w:marTop w:val="0"/>
          <w:marBottom w:val="0"/>
          <w:divBdr>
            <w:top w:val="none" w:sz="0" w:space="0" w:color="auto"/>
            <w:left w:val="none" w:sz="0" w:space="0" w:color="auto"/>
            <w:bottom w:val="none" w:sz="0" w:space="0" w:color="auto"/>
            <w:right w:val="none" w:sz="0" w:space="0" w:color="auto"/>
          </w:divBdr>
        </w:div>
        <w:div w:id="1035808175">
          <w:marLeft w:val="480"/>
          <w:marRight w:val="0"/>
          <w:marTop w:val="0"/>
          <w:marBottom w:val="0"/>
          <w:divBdr>
            <w:top w:val="none" w:sz="0" w:space="0" w:color="auto"/>
            <w:left w:val="none" w:sz="0" w:space="0" w:color="auto"/>
            <w:bottom w:val="none" w:sz="0" w:space="0" w:color="auto"/>
            <w:right w:val="none" w:sz="0" w:space="0" w:color="auto"/>
          </w:divBdr>
        </w:div>
        <w:div w:id="1103918286">
          <w:marLeft w:val="480"/>
          <w:marRight w:val="0"/>
          <w:marTop w:val="0"/>
          <w:marBottom w:val="0"/>
          <w:divBdr>
            <w:top w:val="none" w:sz="0" w:space="0" w:color="auto"/>
            <w:left w:val="none" w:sz="0" w:space="0" w:color="auto"/>
            <w:bottom w:val="none" w:sz="0" w:space="0" w:color="auto"/>
            <w:right w:val="none" w:sz="0" w:space="0" w:color="auto"/>
          </w:divBdr>
        </w:div>
        <w:div w:id="1140805479">
          <w:marLeft w:val="480"/>
          <w:marRight w:val="0"/>
          <w:marTop w:val="0"/>
          <w:marBottom w:val="0"/>
          <w:divBdr>
            <w:top w:val="none" w:sz="0" w:space="0" w:color="auto"/>
            <w:left w:val="none" w:sz="0" w:space="0" w:color="auto"/>
            <w:bottom w:val="none" w:sz="0" w:space="0" w:color="auto"/>
            <w:right w:val="none" w:sz="0" w:space="0" w:color="auto"/>
          </w:divBdr>
        </w:div>
        <w:div w:id="1191527431">
          <w:marLeft w:val="480"/>
          <w:marRight w:val="0"/>
          <w:marTop w:val="0"/>
          <w:marBottom w:val="0"/>
          <w:divBdr>
            <w:top w:val="none" w:sz="0" w:space="0" w:color="auto"/>
            <w:left w:val="none" w:sz="0" w:space="0" w:color="auto"/>
            <w:bottom w:val="none" w:sz="0" w:space="0" w:color="auto"/>
            <w:right w:val="none" w:sz="0" w:space="0" w:color="auto"/>
          </w:divBdr>
        </w:div>
        <w:div w:id="1241595582">
          <w:marLeft w:val="480"/>
          <w:marRight w:val="0"/>
          <w:marTop w:val="0"/>
          <w:marBottom w:val="0"/>
          <w:divBdr>
            <w:top w:val="none" w:sz="0" w:space="0" w:color="auto"/>
            <w:left w:val="none" w:sz="0" w:space="0" w:color="auto"/>
            <w:bottom w:val="none" w:sz="0" w:space="0" w:color="auto"/>
            <w:right w:val="none" w:sz="0" w:space="0" w:color="auto"/>
          </w:divBdr>
        </w:div>
        <w:div w:id="1248809671">
          <w:marLeft w:val="480"/>
          <w:marRight w:val="0"/>
          <w:marTop w:val="0"/>
          <w:marBottom w:val="0"/>
          <w:divBdr>
            <w:top w:val="none" w:sz="0" w:space="0" w:color="auto"/>
            <w:left w:val="none" w:sz="0" w:space="0" w:color="auto"/>
            <w:bottom w:val="none" w:sz="0" w:space="0" w:color="auto"/>
            <w:right w:val="none" w:sz="0" w:space="0" w:color="auto"/>
          </w:divBdr>
        </w:div>
        <w:div w:id="1285042914">
          <w:marLeft w:val="480"/>
          <w:marRight w:val="0"/>
          <w:marTop w:val="0"/>
          <w:marBottom w:val="0"/>
          <w:divBdr>
            <w:top w:val="none" w:sz="0" w:space="0" w:color="auto"/>
            <w:left w:val="none" w:sz="0" w:space="0" w:color="auto"/>
            <w:bottom w:val="none" w:sz="0" w:space="0" w:color="auto"/>
            <w:right w:val="none" w:sz="0" w:space="0" w:color="auto"/>
          </w:divBdr>
        </w:div>
        <w:div w:id="1331178735">
          <w:marLeft w:val="480"/>
          <w:marRight w:val="0"/>
          <w:marTop w:val="0"/>
          <w:marBottom w:val="0"/>
          <w:divBdr>
            <w:top w:val="none" w:sz="0" w:space="0" w:color="auto"/>
            <w:left w:val="none" w:sz="0" w:space="0" w:color="auto"/>
            <w:bottom w:val="none" w:sz="0" w:space="0" w:color="auto"/>
            <w:right w:val="none" w:sz="0" w:space="0" w:color="auto"/>
          </w:divBdr>
        </w:div>
        <w:div w:id="1399741339">
          <w:marLeft w:val="480"/>
          <w:marRight w:val="0"/>
          <w:marTop w:val="0"/>
          <w:marBottom w:val="0"/>
          <w:divBdr>
            <w:top w:val="none" w:sz="0" w:space="0" w:color="auto"/>
            <w:left w:val="none" w:sz="0" w:space="0" w:color="auto"/>
            <w:bottom w:val="none" w:sz="0" w:space="0" w:color="auto"/>
            <w:right w:val="none" w:sz="0" w:space="0" w:color="auto"/>
          </w:divBdr>
        </w:div>
        <w:div w:id="1587303117">
          <w:marLeft w:val="480"/>
          <w:marRight w:val="0"/>
          <w:marTop w:val="0"/>
          <w:marBottom w:val="0"/>
          <w:divBdr>
            <w:top w:val="none" w:sz="0" w:space="0" w:color="auto"/>
            <w:left w:val="none" w:sz="0" w:space="0" w:color="auto"/>
            <w:bottom w:val="none" w:sz="0" w:space="0" w:color="auto"/>
            <w:right w:val="none" w:sz="0" w:space="0" w:color="auto"/>
          </w:divBdr>
        </w:div>
        <w:div w:id="1641497199">
          <w:marLeft w:val="480"/>
          <w:marRight w:val="0"/>
          <w:marTop w:val="0"/>
          <w:marBottom w:val="0"/>
          <w:divBdr>
            <w:top w:val="none" w:sz="0" w:space="0" w:color="auto"/>
            <w:left w:val="none" w:sz="0" w:space="0" w:color="auto"/>
            <w:bottom w:val="none" w:sz="0" w:space="0" w:color="auto"/>
            <w:right w:val="none" w:sz="0" w:space="0" w:color="auto"/>
          </w:divBdr>
        </w:div>
        <w:div w:id="1678969016">
          <w:marLeft w:val="480"/>
          <w:marRight w:val="0"/>
          <w:marTop w:val="0"/>
          <w:marBottom w:val="0"/>
          <w:divBdr>
            <w:top w:val="none" w:sz="0" w:space="0" w:color="auto"/>
            <w:left w:val="none" w:sz="0" w:space="0" w:color="auto"/>
            <w:bottom w:val="none" w:sz="0" w:space="0" w:color="auto"/>
            <w:right w:val="none" w:sz="0" w:space="0" w:color="auto"/>
          </w:divBdr>
        </w:div>
        <w:div w:id="1772045844">
          <w:marLeft w:val="480"/>
          <w:marRight w:val="0"/>
          <w:marTop w:val="0"/>
          <w:marBottom w:val="0"/>
          <w:divBdr>
            <w:top w:val="none" w:sz="0" w:space="0" w:color="auto"/>
            <w:left w:val="none" w:sz="0" w:space="0" w:color="auto"/>
            <w:bottom w:val="none" w:sz="0" w:space="0" w:color="auto"/>
            <w:right w:val="none" w:sz="0" w:space="0" w:color="auto"/>
          </w:divBdr>
        </w:div>
        <w:div w:id="1817259633">
          <w:marLeft w:val="480"/>
          <w:marRight w:val="0"/>
          <w:marTop w:val="0"/>
          <w:marBottom w:val="0"/>
          <w:divBdr>
            <w:top w:val="none" w:sz="0" w:space="0" w:color="auto"/>
            <w:left w:val="none" w:sz="0" w:space="0" w:color="auto"/>
            <w:bottom w:val="none" w:sz="0" w:space="0" w:color="auto"/>
            <w:right w:val="none" w:sz="0" w:space="0" w:color="auto"/>
          </w:divBdr>
        </w:div>
        <w:div w:id="1854488760">
          <w:marLeft w:val="480"/>
          <w:marRight w:val="0"/>
          <w:marTop w:val="0"/>
          <w:marBottom w:val="0"/>
          <w:divBdr>
            <w:top w:val="none" w:sz="0" w:space="0" w:color="auto"/>
            <w:left w:val="none" w:sz="0" w:space="0" w:color="auto"/>
            <w:bottom w:val="none" w:sz="0" w:space="0" w:color="auto"/>
            <w:right w:val="none" w:sz="0" w:space="0" w:color="auto"/>
          </w:divBdr>
        </w:div>
        <w:div w:id="1917279508">
          <w:marLeft w:val="480"/>
          <w:marRight w:val="0"/>
          <w:marTop w:val="0"/>
          <w:marBottom w:val="0"/>
          <w:divBdr>
            <w:top w:val="none" w:sz="0" w:space="0" w:color="auto"/>
            <w:left w:val="none" w:sz="0" w:space="0" w:color="auto"/>
            <w:bottom w:val="none" w:sz="0" w:space="0" w:color="auto"/>
            <w:right w:val="none" w:sz="0" w:space="0" w:color="auto"/>
          </w:divBdr>
        </w:div>
        <w:div w:id="1940334279">
          <w:marLeft w:val="480"/>
          <w:marRight w:val="0"/>
          <w:marTop w:val="0"/>
          <w:marBottom w:val="0"/>
          <w:divBdr>
            <w:top w:val="none" w:sz="0" w:space="0" w:color="auto"/>
            <w:left w:val="none" w:sz="0" w:space="0" w:color="auto"/>
            <w:bottom w:val="none" w:sz="0" w:space="0" w:color="auto"/>
            <w:right w:val="none" w:sz="0" w:space="0" w:color="auto"/>
          </w:divBdr>
        </w:div>
        <w:div w:id="1965386391">
          <w:marLeft w:val="480"/>
          <w:marRight w:val="0"/>
          <w:marTop w:val="0"/>
          <w:marBottom w:val="0"/>
          <w:divBdr>
            <w:top w:val="none" w:sz="0" w:space="0" w:color="auto"/>
            <w:left w:val="none" w:sz="0" w:space="0" w:color="auto"/>
            <w:bottom w:val="none" w:sz="0" w:space="0" w:color="auto"/>
            <w:right w:val="none" w:sz="0" w:space="0" w:color="auto"/>
          </w:divBdr>
        </w:div>
        <w:div w:id="1970935870">
          <w:marLeft w:val="480"/>
          <w:marRight w:val="0"/>
          <w:marTop w:val="0"/>
          <w:marBottom w:val="0"/>
          <w:divBdr>
            <w:top w:val="none" w:sz="0" w:space="0" w:color="auto"/>
            <w:left w:val="none" w:sz="0" w:space="0" w:color="auto"/>
            <w:bottom w:val="none" w:sz="0" w:space="0" w:color="auto"/>
            <w:right w:val="none" w:sz="0" w:space="0" w:color="auto"/>
          </w:divBdr>
        </w:div>
        <w:div w:id="2064940634">
          <w:marLeft w:val="480"/>
          <w:marRight w:val="0"/>
          <w:marTop w:val="0"/>
          <w:marBottom w:val="0"/>
          <w:divBdr>
            <w:top w:val="none" w:sz="0" w:space="0" w:color="auto"/>
            <w:left w:val="none" w:sz="0" w:space="0" w:color="auto"/>
            <w:bottom w:val="none" w:sz="0" w:space="0" w:color="auto"/>
            <w:right w:val="none" w:sz="0" w:space="0" w:color="auto"/>
          </w:divBdr>
        </w:div>
        <w:div w:id="2074423092">
          <w:marLeft w:val="480"/>
          <w:marRight w:val="0"/>
          <w:marTop w:val="0"/>
          <w:marBottom w:val="0"/>
          <w:divBdr>
            <w:top w:val="none" w:sz="0" w:space="0" w:color="auto"/>
            <w:left w:val="none" w:sz="0" w:space="0" w:color="auto"/>
            <w:bottom w:val="none" w:sz="0" w:space="0" w:color="auto"/>
            <w:right w:val="none" w:sz="0" w:space="0" w:color="auto"/>
          </w:divBdr>
        </w:div>
        <w:div w:id="2075657077">
          <w:marLeft w:val="480"/>
          <w:marRight w:val="0"/>
          <w:marTop w:val="0"/>
          <w:marBottom w:val="0"/>
          <w:divBdr>
            <w:top w:val="none" w:sz="0" w:space="0" w:color="auto"/>
            <w:left w:val="none" w:sz="0" w:space="0" w:color="auto"/>
            <w:bottom w:val="none" w:sz="0" w:space="0" w:color="auto"/>
            <w:right w:val="none" w:sz="0" w:space="0" w:color="auto"/>
          </w:divBdr>
        </w:div>
        <w:div w:id="2121337386">
          <w:marLeft w:val="480"/>
          <w:marRight w:val="0"/>
          <w:marTop w:val="0"/>
          <w:marBottom w:val="0"/>
          <w:divBdr>
            <w:top w:val="none" w:sz="0" w:space="0" w:color="auto"/>
            <w:left w:val="none" w:sz="0" w:space="0" w:color="auto"/>
            <w:bottom w:val="none" w:sz="0" w:space="0" w:color="auto"/>
            <w:right w:val="none" w:sz="0" w:space="0" w:color="auto"/>
          </w:divBdr>
        </w:div>
      </w:divsChild>
    </w:div>
    <w:div w:id="1484279315">
      <w:bodyDiv w:val="1"/>
      <w:marLeft w:val="0"/>
      <w:marRight w:val="0"/>
      <w:marTop w:val="0"/>
      <w:marBottom w:val="0"/>
      <w:divBdr>
        <w:top w:val="none" w:sz="0" w:space="0" w:color="auto"/>
        <w:left w:val="none" w:sz="0" w:space="0" w:color="auto"/>
        <w:bottom w:val="none" w:sz="0" w:space="0" w:color="auto"/>
        <w:right w:val="none" w:sz="0" w:space="0" w:color="auto"/>
      </w:divBdr>
      <w:divsChild>
        <w:div w:id="84108324">
          <w:marLeft w:val="480"/>
          <w:marRight w:val="0"/>
          <w:marTop w:val="0"/>
          <w:marBottom w:val="0"/>
          <w:divBdr>
            <w:top w:val="none" w:sz="0" w:space="0" w:color="auto"/>
            <w:left w:val="none" w:sz="0" w:space="0" w:color="auto"/>
            <w:bottom w:val="none" w:sz="0" w:space="0" w:color="auto"/>
            <w:right w:val="none" w:sz="0" w:space="0" w:color="auto"/>
          </w:divBdr>
        </w:div>
        <w:div w:id="218564602">
          <w:marLeft w:val="480"/>
          <w:marRight w:val="0"/>
          <w:marTop w:val="0"/>
          <w:marBottom w:val="0"/>
          <w:divBdr>
            <w:top w:val="none" w:sz="0" w:space="0" w:color="auto"/>
            <w:left w:val="none" w:sz="0" w:space="0" w:color="auto"/>
            <w:bottom w:val="none" w:sz="0" w:space="0" w:color="auto"/>
            <w:right w:val="none" w:sz="0" w:space="0" w:color="auto"/>
          </w:divBdr>
        </w:div>
        <w:div w:id="236400570">
          <w:marLeft w:val="480"/>
          <w:marRight w:val="0"/>
          <w:marTop w:val="0"/>
          <w:marBottom w:val="0"/>
          <w:divBdr>
            <w:top w:val="none" w:sz="0" w:space="0" w:color="auto"/>
            <w:left w:val="none" w:sz="0" w:space="0" w:color="auto"/>
            <w:bottom w:val="none" w:sz="0" w:space="0" w:color="auto"/>
            <w:right w:val="none" w:sz="0" w:space="0" w:color="auto"/>
          </w:divBdr>
        </w:div>
        <w:div w:id="241378629">
          <w:marLeft w:val="480"/>
          <w:marRight w:val="0"/>
          <w:marTop w:val="0"/>
          <w:marBottom w:val="0"/>
          <w:divBdr>
            <w:top w:val="none" w:sz="0" w:space="0" w:color="auto"/>
            <w:left w:val="none" w:sz="0" w:space="0" w:color="auto"/>
            <w:bottom w:val="none" w:sz="0" w:space="0" w:color="auto"/>
            <w:right w:val="none" w:sz="0" w:space="0" w:color="auto"/>
          </w:divBdr>
        </w:div>
        <w:div w:id="275523416">
          <w:marLeft w:val="480"/>
          <w:marRight w:val="0"/>
          <w:marTop w:val="0"/>
          <w:marBottom w:val="0"/>
          <w:divBdr>
            <w:top w:val="none" w:sz="0" w:space="0" w:color="auto"/>
            <w:left w:val="none" w:sz="0" w:space="0" w:color="auto"/>
            <w:bottom w:val="none" w:sz="0" w:space="0" w:color="auto"/>
            <w:right w:val="none" w:sz="0" w:space="0" w:color="auto"/>
          </w:divBdr>
        </w:div>
        <w:div w:id="418448212">
          <w:marLeft w:val="480"/>
          <w:marRight w:val="0"/>
          <w:marTop w:val="0"/>
          <w:marBottom w:val="0"/>
          <w:divBdr>
            <w:top w:val="none" w:sz="0" w:space="0" w:color="auto"/>
            <w:left w:val="none" w:sz="0" w:space="0" w:color="auto"/>
            <w:bottom w:val="none" w:sz="0" w:space="0" w:color="auto"/>
            <w:right w:val="none" w:sz="0" w:space="0" w:color="auto"/>
          </w:divBdr>
        </w:div>
        <w:div w:id="483667873">
          <w:marLeft w:val="480"/>
          <w:marRight w:val="0"/>
          <w:marTop w:val="0"/>
          <w:marBottom w:val="0"/>
          <w:divBdr>
            <w:top w:val="none" w:sz="0" w:space="0" w:color="auto"/>
            <w:left w:val="none" w:sz="0" w:space="0" w:color="auto"/>
            <w:bottom w:val="none" w:sz="0" w:space="0" w:color="auto"/>
            <w:right w:val="none" w:sz="0" w:space="0" w:color="auto"/>
          </w:divBdr>
        </w:div>
        <w:div w:id="502283265">
          <w:marLeft w:val="480"/>
          <w:marRight w:val="0"/>
          <w:marTop w:val="0"/>
          <w:marBottom w:val="0"/>
          <w:divBdr>
            <w:top w:val="none" w:sz="0" w:space="0" w:color="auto"/>
            <w:left w:val="none" w:sz="0" w:space="0" w:color="auto"/>
            <w:bottom w:val="none" w:sz="0" w:space="0" w:color="auto"/>
            <w:right w:val="none" w:sz="0" w:space="0" w:color="auto"/>
          </w:divBdr>
        </w:div>
        <w:div w:id="549347367">
          <w:marLeft w:val="480"/>
          <w:marRight w:val="0"/>
          <w:marTop w:val="0"/>
          <w:marBottom w:val="0"/>
          <w:divBdr>
            <w:top w:val="none" w:sz="0" w:space="0" w:color="auto"/>
            <w:left w:val="none" w:sz="0" w:space="0" w:color="auto"/>
            <w:bottom w:val="none" w:sz="0" w:space="0" w:color="auto"/>
            <w:right w:val="none" w:sz="0" w:space="0" w:color="auto"/>
          </w:divBdr>
        </w:div>
        <w:div w:id="627125684">
          <w:marLeft w:val="480"/>
          <w:marRight w:val="0"/>
          <w:marTop w:val="0"/>
          <w:marBottom w:val="0"/>
          <w:divBdr>
            <w:top w:val="none" w:sz="0" w:space="0" w:color="auto"/>
            <w:left w:val="none" w:sz="0" w:space="0" w:color="auto"/>
            <w:bottom w:val="none" w:sz="0" w:space="0" w:color="auto"/>
            <w:right w:val="none" w:sz="0" w:space="0" w:color="auto"/>
          </w:divBdr>
        </w:div>
        <w:div w:id="649141627">
          <w:marLeft w:val="480"/>
          <w:marRight w:val="0"/>
          <w:marTop w:val="0"/>
          <w:marBottom w:val="0"/>
          <w:divBdr>
            <w:top w:val="none" w:sz="0" w:space="0" w:color="auto"/>
            <w:left w:val="none" w:sz="0" w:space="0" w:color="auto"/>
            <w:bottom w:val="none" w:sz="0" w:space="0" w:color="auto"/>
            <w:right w:val="none" w:sz="0" w:space="0" w:color="auto"/>
          </w:divBdr>
        </w:div>
        <w:div w:id="662318266">
          <w:marLeft w:val="480"/>
          <w:marRight w:val="0"/>
          <w:marTop w:val="0"/>
          <w:marBottom w:val="0"/>
          <w:divBdr>
            <w:top w:val="none" w:sz="0" w:space="0" w:color="auto"/>
            <w:left w:val="none" w:sz="0" w:space="0" w:color="auto"/>
            <w:bottom w:val="none" w:sz="0" w:space="0" w:color="auto"/>
            <w:right w:val="none" w:sz="0" w:space="0" w:color="auto"/>
          </w:divBdr>
        </w:div>
        <w:div w:id="752701626">
          <w:marLeft w:val="480"/>
          <w:marRight w:val="0"/>
          <w:marTop w:val="0"/>
          <w:marBottom w:val="0"/>
          <w:divBdr>
            <w:top w:val="none" w:sz="0" w:space="0" w:color="auto"/>
            <w:left w:val="none" w:sz="0" w:space="0" w:color="auto"/>
            <w:bottom w:val="none" w:sz="0" w:space="0" w:color="auto"/>
            <w:right w:val="none" w:sz="0" w:space="0" w:color="auto"/>
          </w:divBdr>
        </w:div>
        <w:div w:id="781850724">
          <w:marLeft w:val="480"/>
          <w:marRight w:val="0"/>
          <w:marTop w:val="0"/>
          <w:marBottom w:val="0"/>
          <w:divBdr>
            <w:top w:val="none" w:sz="0" w:space="0" w:color="auto"/>
            <w:left w:val="none" w:sz="0" w:space="0" w:color="auto"/>
            <w:bottom w:val="none" w:sz="0" w:space="0" w:color="auto"/>
            <w:right w:val="none" w:sz="0" w:space="0" w:color="auto"/>
          </w:divBdr>
        </w:div>
        <w:div w:id="791362534">
          <w:marLeft w:val="480"/>
          <w:marRight w:val="0"/>
          <w:marTop w:val="0"/>
          <w:marBottom w:val="0"/>
          <w:divBdr>
            <w:top w:val="none" w:sz="0" w:space="0" w:color="auto"/>
            <w:left w:val="none" w:sz="0" w:space="0" w:color="auto"/>
            <w:bottom w:val="none" w:sz="0" w:space="0" w:color="auto"/>
            <w:right w:val="none" w:sz="0" w:space="0" w:color="auto"/>
          </w:divBdr>
        </w:div>
        <w:div w:id="844591260">
          <w:marLeft w:val="480"/>
          <w:marRight w:val="0"/>
          <w:marTop w:val="0"/>
          <w:marBottom w:val="0"/>
          <w:divBdr>
            <w:top w:val="none" w:sz="0" w:space="0" w:color="auto"/>
            <w:left w:val="none" w:sz="0" w:space="0" w:color="auto"/>
            <w:bottom w:val="none" w:sz="0" w:space="0" w:color="auto"/>
            <w:right w:val="none" w:sz="0" w:space="0" w:color="auto"/>
          </w:divBdr>
        </w:div>
        <w:div w:id="861557197">
          <w:marLeft w:val="480"/>
          <w:marRight w:val="0"/>
          <w:marTop w:val="0"/>
          <w:marBottom w:val="0"/>
          <w:divBdr>
            <w:top w:val="none" w:sz="0" w:space="0" w:color="auto"/>
            <w:left w:val="none" w:sz="0" w:space="0" w:color="auto"/>
            <w:bottom w:val="none" w:sz="0" w:space="0" w:color="auto"/>
            <w:right w:val="none" w:sz="0" w:space="0" w:color="auto"/>
          </w:divBdr>
        </w:div>
        <w:div w:id="898788861">
          <w:marLeft w:val="480"/>
          <w:marRight w:val="0"/>
          <w:marTop w:val="0"/>
          <w:marBottom w:val="0"/>
          <w:divBdr>
            <w:top w:val="none" w:sz="0" w:space="0" w:color="auto"/>
            <w:left w:val="none" w:sz="0" w:space="0" w:color="auto"/>
            <w:bottom w:val="none" w:sz="0" w:space="0" w:color="auto"/>
            <w:right w:val="none" w:sz="0" w:space="0" w:color="auto"/>
          </w:divBdr>
        </w:div>
        <w:div w:id="951670329">
          <w:marLeft w:val="480"/>
          <w:marRight w:val="0"/>
          <w:marTop w:val="0"/>
          <w:marBottom w:val="0"/>
          <w:divBdr>
            <w:top w:val="none" w:sz="0" w:space="0" w:color="auto"/>
            <w:left w:val="none" w:sz="0" w:space="0" w:color="auto"/>
            <w:bottom w:val="none" w:sz="0" w:space="0" w:color="auto"/>
            <w:right w:val="none" w:sz="0" w:space="0" w:color="auto"/>
          </w:divBdr>
        </w:div>
        <w:div w:id="962537403">
          <w:marLeft w:val="480"/>
          <w:marRight w:val="0"/>
          <w:marTop w:val="0"/>
          <w:marBottom w:val="0"/>
          <w:divBdr>
            <w:top w:val="none" w:sz="0" w:space="0" w:color="auto"/>
            <w:left w:val="none" w:sz="0" w:space="0" w:color="auto"/>
            <w:bottom w:val="none" w:sz="0" w:space="0" w:color="auto"/>
            <w:right w:val="none" w:sz="0" w:space="0" w:color="auto"/>
          </w:divBdr>
        </w:div>
        <w:div w:id="987243729">
          <w:marLeft w:val="480"/>
          <w:marRight w:val="0"/>
          <w:marTop w:val="0"/>
          <w:marBottom w:val="0"/>
          <w:divBdr>
            <w:top w:val="none" w:sz="0" w:space="0" w:color="auto"/>
            <w:left w:val="none" w:sz="0" w:space="0" w:color="auto"/>
            <w:bottom w:val="none" w:sz="0" w:space="0" w:color="auto"/>
            <w:right w:val="none" w:sz="0" w:space="0" w:color="auto"/>
          </w:divBdr>
        </w:div>
        <w:div w:id="1029331767">
          <w:marLeft w:val="480"/>
          <w:marRight w:val="0"/>
          <w:marTop w:val="0"/>
          <w:marBottom w:val="0"/>
          <w:divBdr>
            <w:top w:val="none" w:sz="0" w:space="0" w:color="auto"/>
            <w:left w:val="none" w:sz="0" w:space="0" w:color="auto"/>
            <w:bottom w:val="none" w:sz="0" w:space="0" w:color="auto"/>
            <w:right w:val="none" w:sz="0" w:space="0" w:color="auto"/>
          </w:divBdr>
        </w:div>
        <w:div w:id="1064914258">
          <w:marLeft w:val="480"/>
          <w:marRight w:val="0"/>
          <w:marTop w:val="0"/>
          <w:marBottom w:val="0"/>
          <w:divBdr>
            <w:top w:val="none" w:sz="0" w:space="0" w:color="auto"/>
            <w:left w:val="none" w:sz="0" w:space="0" w:color="auto"/>
            <w:bottom w:val="none" w:sz="0" w:space="0" w:color="auto"/>
            <w:right w:val="none" w:sz="0" w:space="0" w:color="auto"/>
          </w:divBdr>
        </w:div>
        <w:div w:id="1066605081">
          <w:marLeft w:val="480"/>
          <w:marRight w:val="0"/>
          <w:marTop w:val="0"/>
          <w:marBottom w:val="0"/>
          <w:divBdr>
            <w:top w:val="none" w:sz="0" w:space="0" w:color="auto"/>
            <w:left w:val="none" w:sz="0" w:space="0" w:color="auto"/>
            <w:bottom w:val="none" w:sz="0" w:space="0" w:color="auto"/>
            <w:right w:val="none" w:sz="0" w:space="0" w:color="auto"/>
          </w:divBdr>
        </w:div>
        <w:div w:id="1078091016">
          <w:marLeft w:val="480"/>
          <w:marRight w:val="0"/>
          <w:marTop w:val="0"/>
          <w:marBottom w:val="0"/>
          <w:divBdr>
            <w:top w:val="none" w:sz="0" w:space="0" w:color="auto"/>
            <w:left w:val="none" w:sz="0" w:space="0" w:color="auto"/>
            <w:bottom w:val="none" w:sz="0" w:space="0" w:color="auto"/>
            <w:right w:val="none" w:sz="0" w:space="0" w:color="auto"/>
          </w:divBdr>
        </w:div>
        <w:div w:id="1173109594">
          <w:marLeft w:val="480"/>
          <w:marRight w:val="0"/>
          <w:marTop w:val="0"/>
          <w:marBottom w:val="0"/>
          <w:divBdr>
            <w:top w:val="none" w:sz="0" w:space="0" w:color="auto"/>
            <w:left w:val="none" w:sz="0" w:space="0" w:color="auto"/>
            <w:bottom w:val="none" w:sz="0" w:space="0" w:color="auto"/>
            <w:right w:val="none" w:sz="0" w:space="0" w:color="auto"/>
          </w:divBdr>
        </w:div>
        <w:div w:id="1257402438">
          <w:marLeft w:val="480"/>
          <w:marRight w:val="0"/>
          <w:marTop w:val="0"/>
          <w:marBottom w:val="0"/>
          <w:divBdr>
            <w:top w:val="none" w:sz="0" w:space="0" w:color="auto"/>
            <w:left w:val="none" w:sz="0" w:space="0" w:color="auto"/>
            <w:bottom w:val="none" w:sz="0" w:space="0" w:color="auto"/>
            <w:right w:val="none" w:sz="0" w:space="0" w:color="auto"/>
          </w:divBdr>
        </w:div>
        <w:div w:id="1266498314">
          <w:marLeft w:val="480"/>
          <w:marRight w:val="0"/>
          <w:marTop w:val="0"/>
          <w:marBottom w:val="0"/>
          <w:divBdr>
            <w:top w:val="none" w:sz="0" w:space="0" w:color="auto"/>
            <w:left w:val="none" w:sz="0" w:space="0" w:color="auto"/>
            <w:bottom w:val="none" w:sz="0" w:space="0" w:color="auto"/>
            <w:right w:val="none" w:sz="0" w:space="0" w:color="auto"/>
          </w:divBdr>
        </w:div>
        <w:div w:id="1319729687">
          <w:marLeft w:val="480"/>
          <w:marRight w:val="0"/>
          <w:marTop w:val="0"/>
          <w:marBottom w:val="0"/>
          <w:divBdr>
            <w:top w:val="none" w:sz="0" w:space="0" w:color="auto"/>
            <w:left w:val="none" w:sz="0" w:space="0" w:color="auto"/>
            <w:bottom w:val="none" w:sz="0" w:space="0" w:color="auto"/>
            <w:right w:val="none" w:sz="0" w:space="0" w:color="auto"/>
          </w:divBdr>
        </w:div>
        <w:div w:id="1412971946">
          <w:marLeft w:val="480"/>
          <w:marRight w:val="0"/>
          <w:marTop w:val="0"/>
          <w:marBottom w:val="0"/>
          <w:divBdr>
            <w:top w:val="none" w:sz="0" w:space="0" w:color="auto"/>
            <w:left w:val="none" w:sz="0" w:space="0" w:color="auto"/>
            <w:bottom w:val="none" w:sz="0" w:space="0" w:color="auto"/>
            <w:right w:val="none" w:sz="0" w:space="0" w:color="auto"/>
          </w:divBdr>
        </w:div>
        <w:div w:id="1470593958">
          <w:marLeft w:val="480"/>
          <w:marRight w:val="0"/>
          <w:marTop w:val="0"/>
          <w:marBottom w:val="0"/>
          <w:divBdr>
            <w:top w:val="none" w:sz="0" w:space="0" w:color="auto"/>
            <w:left w:val="none" w:sz="0" w:space="0" w:color="auto"/>
            <w:bottom w:val="none" w:sz="0" w:space="0" w:color="auto"/>
            <w:right w:val="none" w:sz="0" w:space="0" w:color="auto"/>
          </w:divBdr>
        </w:div>
        <w:div w:id="1475681619">
          <w:marLeft w:val="480"/>
          <w:marRight w:val="0"/>
          <w:marTop w:val="0"/>
          <w:marBottom w:val="0"/>
          <w:divBdr>
            <w:top w:val="none" w:sz="0" w:space="0" w:color="auto"/>
            <w:left w:val="none" w:sz="0" w:space="0" w:color="auto"/>
            <w:bottom w:val="none" w:sz="0" w:space="0" w:color="auto"/>
            <w:right w:val="none" w:sz="0" w:space="0" w:color="auto"/>
          </w:divBdr>
        </w:div>
        <w:div w:id="1485078144">
          <w:marLeft w:val="480"/>
          <w:marRight w:val="0"/>
          <w:marTop w:val="0"/>
          <w:marBottom w:val="0"/>
          <w:divBdr>
            <w:top w:val="none" w:sz="0" w:space="0" w:color="auto"/>
            <w:left w:val="none" w:sz="0" w:space="0" w:color="auto"/>
            <w:bottom w:val="none" w:sz="0" w:space="0" w:color="auto"/>
            <w:right w:val="none" w:sz="0" w:space="0" w:color="auto"/>
          </w:divBdr>
        </w:div>
        <w:div w:id="1529175865">
          <w:marLeft w:val="480"/>
          <w:marRight w:val="0"/>
          <w:marTop w:val="0"/>
          <w:marBottom w:val="0"/>
          <w:divBdr>
            <w:top w:val="none" w:sz="0" w:space="0" w:color="auto"/>
            <w:left w:val="none" w:sz="0" w:space="0" w:color="auto"/>
            <w:bottom w:val="none" w:sz="0" w:space="0" w:color="auto"/>
            <w:right w:val="none" w:sz="0" w:space="0" w:color="auto"/>
          </w:divBdr>
        </w:div>
        <w:div w:id="1544563717">
          <w:marLeft w:val="480"/>
          <w:marRight w:val="0"/>
          <w:marTop w:val="0"/>
          <w:marBottom w:val="0"/>
          <w:divBdr>
            <w:top w:val="none" w:sz="0" w:space="0" w:color="auto"/>
            <w:left w:val="none" w:sz="0" w:space="0" w:color="auto"/>
            <w:bottom w:val="none" w:sz="0" w:space="0" w:color="auto"/>
            <w:right w:val="none" w:sz="0" w:space="0" w:color="auto"/>
          </w:divBdr>
        </w:div>
        <w:div w:id="1575386944">
          <w:marLeft w:val="480"/>
          <w:marRight w:val="0"/>
          <w:marTop w:val="0"/>
          <w:marBottom w:val="0"/>
          <w:divBdr>
            <w:top w:val="none" w:sz="0" w:space="0" w:color="auto"/>
            <w:left w:val="none" w:sz="0" w:space="0" w:color="auto"/>
            <w:bottom w:val="none" w:sz="0" w:space="0" w:color="auto"/>
            <w:right w:val="none" w:sz="0" w:space="0" w:color="auto"/>
          </w:divBdr>
        </w:div>
        <w:div w:id="1619145385">
          <w:marLeft w:val="480"/>
          <w:marRight w:val="0"/>
          <w:marTop w:val="0"/>
          <w:marBottom w:val="0"/>
          <w:divBdr>
            <w:top w:val="none" w:sz="0" w:space="0" w:color="auto"/>
            <w:left w:val="none" w:sz="0" w:space="0" w:color="auto"/>
            <w:bottom w:val="none" w:sz="0" w:space="0" w:color="auto"/>
            <w:right w:val="none" w:sz="0" w:space="0" w:color="auto"/>
          </w:divBdr>
        </w:div>
        <w:div w:id="1629356463">
          <w:marLeft w:val="480"/>
          <w:marRight w:val="0"/>
          <w:marTop w:val="0"/>
          <w:marBottom w:val="0"/>
          <w:divBdr>
            <w:top w:val="none" w:sz="0" w:space="0" w:color="auto"/>
            <w:left w:val="none" w:sz="0" w:space="0" w:color="auto"/>
            <w:bottom w:val="none" w:sz="0" w:space="0" w:color="auto"/>
            <w:right w:val="none" w:sz="0" w:space="0" w:color="auto"/>
          </w:divBdr>
        </w:div>
        <w:div w:id="1729915327">
          <w:marLeft w:val="480"/>
          <w:marRight w:val="0"/>
          <w:marTop w:val="0"/>
          <w:marBottom w:val="0"/>
          <w:divBdr>
            <w:top w:val="none" w:sz="0" w:space="0" w:color="auto"/>
            <w:left w:val="none" w:sz="0" w:space="0" w:color="auto"/>
            <w:bottom w:val="none" w:sz="0" w:space="0" w:color="auto"/>
            <w:right w:val="none" w:sz="0" w:space="0" w:color="auto"/>
          </w:divBdr>
        </w:div>
        <w:div w:id="1757357230">
          <w:marLeft w:val="480"/>
          <w:marRight w:val="0"/>
          <w:marTop w:val="0"/>
          <w:marBottom w:val="0"/>
          <w:divBdr>
            <w:top w:val="none" w:sz="0" w:space="0" w:color="auto"/>
            <w:left w:val="none" w:sz="0" w:space="0" w:color="auto"/>
            <w:bottom w:val="none" w:sz="0" w:space="0" w:color="auto"/>
            <w:right w:val="none" w:sz="0" w:space="0" w:color="auto"/>
          </w:divBdr>
        </w:div>
        <w:div w:id="1868904833">
          <w:marLeft w:val="480"/>
          <w:marRight w:val="0"/>
          <w:marTop w:val="0"/>
          <w:marBottom w:val="0"/>
          <w:divBdr>
            <w:top w:val="none" w:sz="0" w:space="0" w:color="auto"/>
            <w:left w:val="none" w:sz="0" w:space="0" w:color="auto"/>
            <w:bottom w:val="none" w:sz="0" w:space="0" w:color="auto"/>
            <w:right w:val="none" w:sz="0" w:space="0" w:color="auto"/>
          </w:divBdr>
        </w:div>
        <w:div w:id="1908954999">
          <w:marLeft w:val="480"/>
          <w:marRight w:val="0"/>
          <w:marTop w:val="0"/>
          <w:marBottom w:val="0"/>
          <w:divBdr>
            <w:top w:val="none" w:sz="0" w:space="0" w:color="auto"/>
            <w:left w:val="none" w:sz="0" w:space="0" w:color="auto"/>
            <w:bottom w:val="none" w:sz="0" w:space="0" w:color="auto"/>
            <w:right w:val="none" w:sz="0" w:space="0" w:color="auto"/>
          </w:divBdr>
        </w:div>
        <w:div w:id="2000845114">
          <w:marLeft w:val="480"/>
          <w:marRight w:val="0"/>
          <w:marTop w:val="0"/>
          <w:marBottom w:val="0"/>
          <w:divBdr>
            <w:top w:val="none" w:sz="0" w:space="0" w:color="auto"/>
            <w:left w:val="none" w:sz="0" w:space="0" w:color="auto"/>
            <w:bottom w:val="none" w:sz="0" w:space="0" w:color="auto"/>
            <w:right w:val="none" w:sz="0" w:space="0" w:color="auto"/>
          </w:divBdr>
        </w:div>
        <w:div w:id="2056810352">
          <w:marLeft w:val="480"/>
          <w:marRight w:val="0"/>
          <w:marTop w:val="0"/>
          <w:marBottom w:val="0"/>
          <w:divBdr>
            <w:top w:val="none" w:sz="0" w:space="0" w:color="auto"/>
            <w:left w:val="none" w:sz="0" w:space="0" w:color="auto"/>
            <w:bottom w:val="none" w:sz="0" w:space="0" w:color="auto"/>
            <w:right w:val="none" w:sz="0" w:space="0" w:color="auto"/>
          </w:divBdr>
        </w:div>
        <w:div w:id="2146191856">
          <w:marLeft w:val="480"/>
          <w:marRight w:val="0"/>
          <w:marTop w:val="0"/>
          <w:marBottom w:val="0"/>
          <w:divBdr>
            <w:top w:val="none" w:sz="0" w:space="0" w:color="auto"/>
            <w:left w:val="none" w:sz="0" w:space="0" w:color="auto"/>
            <w:bottom w:val="none" w:sz="0" w:space="0" w:color="auto"/>
            <w:right w:val="none" w:sz="0" w:space="0" w:color="auto"/>
          </w:divBdr>
        </w:div>
      </w:divsChild>
    </w:div>
    <w:div w:id="1521123113">
      <w:bodyDiv w:val="1"/>
      <w:marLeft w:val="0"/>
      <w:marRight w:val="0"/>
      <w:marTop w:val="0"/>
      <w:marBottom w:val="0"/>
      <w:divBdr>
        <w:top w:val="none" w:sz="0" w:space="0" w:color="auto"/>
        <w:left w:val="none" w:sz="0" w:space="0" w:color="auto"/>
        <w:bottom w:val="none" w:sz="0" w:space="0" w:color="auto"/>
        <w:right w:val="none" w:sz="0" w:space="0" w:color="auto"/>
      </w:divBdr>
      <w:divsChild>
        <w:div w:id="20280730">
          <w:marLeft w:val="480"/>
          <w:marRight w:val="0"/>
          <w:marTop w:val="0"/>
          <w:marBottom w:val="0"/>
          <w:divBdr>
            <w:top w:val="none" w:sz="0" w:space="0" w:color="auto"/>
            <w:left w:val="none" w:sz="0" w:space="0" w:color="auto"/>
            <w:bottom w:val="none" w:sz="0" w:space="0" w:color="auto"/>
            <w:right w:val="none" w:sz="0" w:space="0" w:color="auto"/>
          </w:divBdr>
        </w:div>
        <w:div w:id="56247572">
          <w:marLeft w:val="480"/>
          <w:marRight w:val="0"/>
          <w:marTop w:val="0"/>
          <w:marBottom w:val="0"/>
          <w:divBdr>
            <w:top w:val="none" w:sz="0" w:space="0" w:color="auto"/>
            <w:left w:val="none" w:sz="0" w:space="0" w:color="auto"/>
            <w:bottom w:val="none" w:sz="0" w:space="0" w:color="auto"/>
            <w:right w:val="none" w:sz="0" w:space="0" w:color="auto"/>
          </w:divBdr>
        </w:div>
        <w:div w:id="94636893">
          <w:marLeft w:val="480"/>
          <w:marRight w:val="0"/>
          <w:marTop w:val="0"/>
          <w:marBottom w:val="0"/>
          <w:divBdr>
            <w:top w:val="none" w:sz="0" w:space="0" w:color="auto"/>
            <w:left w:val="none" w:sz="0" w:space="0" w:color="auto"/>
            <w:bottom w:val="none" w:sz="0" w:space="0" w:color="auto"/>
            <w:right w:val="none" w:sz="0" w:space="0" w:color="auto"/>
          </w:divBdr>
        </w:div>
        <w:div w:id="99103723">
          <w:marLeft w:val="480"/>
          <w:marRight w:val="0"/>
          <w:marTop w:val="0"/>
          <w:marBottom w:val="0"/>
          <w:divBdr>
            <w:top w:val="none" w:sz="0" w:space="0" w:color="auto"/>
            <w:left w:val="none" w:sz="0" w:space="0" w:color="auto"/>
            <w:bottom w:val="none" w:sz="0" w:space="0" w:color="auto"/>
            <w:right w:val="none" w:sz="0" w:space="0" w:color="auto"/>
          </w:divBdr>
        </w:div>
        <w:div w:id="191654423">
          <w:marLeft w:val="480"/>
          <w:marRight w:val="0"/>
          <w:marTop w:val="0"/>
          <w:marBottom w:val="0"/>
          <w:divBdr>
            <w:top w:val="none" w:sz="0" w:space="0" w:color="auto"/>
            <w:left w:val="none" w:sz="0" w:space="0" w:color="auto"/>
            <w:bottom w:val="none" w:sz="0" w:space="0" w:color="auto"/>
            <w:right w:val="none" w:sz="0" w:space="0" w:color="auto"/>
          </w:divBdr>
        </w:div>
        <w:div w:id="197547042">
          <w:marLeft w:val="480"/>
          <w:marRight w:val="0"/>
          <w:marTop w:val="0"/>
          <w:marBottom w:val="0"/>
          <w:divBdr>
            <w:top w:val="none" w:sz="0" w:space="0" w:color="auto"/>
            <w:left w:val="none" w:sz="0" w:space="0" w:color="auto"/>
            <w:bottom w:val="none" w:sz="0" w:space="0" w:color="auto"/>
            <w:right w:val="none" w:sz="0" w:space="0" w:color="auto"/>
          </w:divBdr>
        </w:div>
        <w:div w:id="210775244">
          <w:marLeft w:val="480"/>
          <w:marRight w:val="0"/>
          <w:marTop w:val="0"/>
          <w:marBottom w:val="0"/>
          <w:divBdr>
            <w:top w:val="none" w:sz="0" w:space="0" w:color="auto"/>
            <w:left w:val="none" w:sz="0" w:space="0" w:color="auto"/>
            <w:bottom w:val="none" w:sz="0" w:space="0" w:color="auto"/>
            <w:right w:val="none" w:sz="0" w:space="0" w:color="auto"/>
          </w:divBdr>
        </w:div>
        <w:div w:id="283194349">
          <w:marLeft w:val="480"/>
          <w:marRight w:val="0"/>
          <w:marTop w:val="0"/>
          <w:marBottom w:val="0"/>
          <w:divBdr>
            <w:top w:val="none" w:sz="0" w:space="0" w:color="auto"/>
            <w:left w:val="none" w:sz="0" w:space="0" w:color="auto"/>
            <w:bottom w:val="none" w:sz="0" w:space="0" w:color="auto"/>
            <w:right w:val="none" w:sz="0" w:space="0" w:color="auto"/>
          </w:divBdr>
        </w:div>
        <w:div w:id="338393139">
          <w:marLeft w:val="480"/>
          <w:marRight w:val="0"/>
          <w:marTop w:val="0"/>
          <w:marBottom w:val="0"/>
          <w:divBdr>
            <w:top w:val="none" w:sz="0" w:space="0" w:color="auto"/>
            <w:left w:val="none" w:sz="0" w:space="0" w:color="auto"/>
            <w:bottom w:val="none" w:sz="0" w:space="0" w:color="auto"/>
            <w:right w:val="none" w:sz="0" w:space="0" w:color="auto"/>
          </w:divBdr>
        </w:div>
        <w:div w:id="445739936">
          <w:marLeft w:val="480"/>
          <w:marRight w:val="0"/>
          <w:marTop w:val="0"/>
          <w:marBottom w:val="0"/>
          <w:divBdr>
            <w:top w:val="none" w:sz="0" w:space="0" w:color="auto"/>
            <w:left w:val="none" w:sz="0" w:space="0" w:color="auto"/>
            <w:bottom w:val="none" w:sz="0" w:space="0" w:color="auto"/>
            <w:right w:val="none" w:sz="0" w:space="0" w:color="auto"/>
          </w:divBdr>
        </w:div>
        <w:div w:id="514999787">
          <w:marLeft w:val="480"/>
          <w:marRight w:val="0"/>
          <w:marTop w:val="0"/>
          <w:marBottom w:val="0"/>
          <w:divBdr>
            <w:top w:val="none" w:sz="0" w:space="0" w:color="auto"/>
            <w:left w:val="none" w:sz="0" w:space="0" w:color="auto"/>
            <w:bottom w:val="none" w:sz="0" w:space="0" w:color="auto"/>
            <w:right w:val="none" w:sz="0" w:space="0" w:color="auto"/>
          </w:divBdr>
        </w:div>
        <w:div w:id="592325180">
          <w:marLeft w:val="480"/>
          <w:marRight w:val="0"/>
          <w:marTop w:val="0"/>
          <w:marBottom w:val="0"/>
          <w:divBdr>
            <w:top w:val="none" w:sz="0" w:space="0" w:color="auto"/>
            <w:left w:val="none" w:sz="0" w:space="0" w:color="auto"/>
            <w:bottom w:val="none" w:sz="0" w:space="0" w:color="auto"/>
            <w:right w:val="none" w:sz="0" w:space="0" w:color="auto"/>
          </w:divBdr>
        </w:div>
        <w:div w:id="621109845">
          <w:marLeft w:val="480"/>
          <w:marRight w:val="0"/>
          <w:marTop w:val="0"/>
          <w:marBottom w:val="0"/>
          <w:divBdr>
            <w:top w:val="none" w:sz="0" w:space="0" w:color="auto"/>
            <w:left w:val="none" w:sz="0" w:space="0" w:color="auto"/>
            <w:bottom w:val="none" w:sz="0" w:space="0" w:color="auto"/>
            <w:right w:val="none" w:sz="0" w:space="0" w:color="auto"/>
          </w:divBdr>
        </w:div>
        <w:div w:id="657149985">
          <w:marLeft w:val="480"/>
          <w:marRight w:val="0"/>
          <w:marTop w:val="0"/>
          <w:marBottom w:val="0"/>
          <w:divBdr>
            <w:top w:val="none" w:sz="0" w:space="0" w:color="auto"/>
            <w:left w:val="none" w:sz="0" w:space="0" w:color="auto"/>
            <w:bottom w:val="none" w:sz="0" w:space="0" w:color="auto"/>
            <w:right w:val="none" w:sz="0" w:space="0" w:color="auto"/>
          </w:divBdr>
        </w:div>
        <w:div w:id="666443530">
          <w:marLeft w:val="480"/>
          <w:marRight w:val="0"/>
          <w:marTop w:val="0"/>
          <w:marBottom w:val="0"/>
          <w:divBdr>
            <w:top w:val="none" w:sz="0" w:space="0" w:color="auto"/>
            <w:left w:val="none" w:sz="0" w:space="0" w:color="auto"/>
            <w:bottom w:val="none" w:sz="0" w:space="0" w:color="auto"/>
            <w:right w:val="none" w:sz="0" w:space="0" w:color="auto"/>
          </w:divBdr>
        </w:div>
        <w:div w:id="776096826">
          <w:marLeft w:val="480"/>
          <w:marRight w:val="0"/>
          <w:marTop w:val="0"/>
          <w:marBottom w:val="0"/>
          <w:divBdr>
            <w:top w:val="none" w:sz="0" w:space="0" w:color="auto"/>
            <w:left w:val="none" w:sz="0" w:space="0" w:color="auto"/>
            <w:bottom w:val="none" w:sz="0" w:space="0" w:color="auto"/>
            <w:right w:val="none" w:sz="0" w:space="0" w:color="auto"/>
          </w:divBdr>
        </w:div>
        <w:div w:id="867185648">
          <w:marLeft w:val="480"/>
          <w:marRight w:val="0"/>
          <w:marTop w:val="0"/>
          <w:marBottom w:val="0"/>
          <w:divBdr>
            <w:top w:val="none" w:sz="0" w:space="0" w:color="auto"/>
            <w:left w:val="none" w:sz="0" w:space="0" w:color="auto"/>
            <w:bottom w:val="none" w:sz="0" w:space="0" w:color="auto"/>
            <w:right w:val="none" w:sz="0" w:space="0" w:color="auto"/>
          </w:divBdr>
        </w:div>
        <w:div w:id="958412099">
          <w:marLeft w:val="480"/>
          <w:marRight w:val="0"/>
          <w:marTop w:val="0"/>
          <w:marBottom w:val="0"/>
          <w:divBdr>
            <w:top w:val="none" w:sz="0" w:space="0" w:color="auto"/>
            <w:left w:val="none" w:sz="0" w:space="0" w:color="auto"/>
            <w:bottom w:val="none" w:sz="0" w:space="0" w:color="auto"/>
            <w:right w:val="none" w:sz="0" w:space="0" w:color="auto"/>
          </w:divBdr>
        </w:div>
        <w:div w:id="1040864626">
          <w:marLeft w:val="480"/>
          <w:marRight w:val="0"/>
          <w:marTop w:val="0"/>
          <w:marBottom w:val="0"/>
          <w:divBdr>
            <w:top w:val="none" w:sz="0" w:space="0" w:color="auto"/>
            <w:left w:val="none" w:sz="0" w:space="0" w:color="auto"/>
            <w:bottom w:val="none" w:sz="0" w:space="0" w:color="auto"/>
            <w:right w:val="none" w:sz="0" w:space="0" w:color="auto"/>
          </w:divBdr>
        </w:div>
        <w:div w:id="1049960791">
          <w:marLeft w:val="480"/>
          <w:marRight w:val="0"/>
          <w:marTop w:val="0"/>
          <w:marBottom w:val="0"/>
          <w:divBdr>
            <w:top w:val="none" w:sz="0" w:space="0" w:color="auto"/>
            <w:left w:val="none" w:sz="0" w:space="0" w:color="auto"/>
            <w:bottom w:val="none" w:sz="0" w:space="0" w:color="auto"/>
            <w:right w:val="none" w:sz="0" w:space="0" w:color="auto"/>
          </w:divBdr>
        </w:div>
        <w:div w:id="1067218464">
          <w:marLeft w:val="480"/>
          <w:marRight w:val="0"/>
          <w:marTop w:val="0"/>
          <w:marBottom w:val="0"/>
          <w:divBdr>
            <w:top w:val="none" w:sz="0" w:space="0" w:color="auto"/>
            <w:left w:val="none" w:sz="0" w:space="0" w:color="auto"/>
            <w:bottom w:val="none" w:sz="0" w:space="0" w:color="auto"/>
            <w:right w:val="none" w:sz="0" w:space="0" w:color="auto"/>
          </w:divBdr>
        </w:div>
        <w:div w:id="1075395021">
          <w:marLeft w:val="480"/>
          <w:marRight w:val="0"/>
          <w:marTop w:val="0"/>
          <w:marBottom w:val="0"/>
          <w:divBdr>
            <w:top w:val="none" w:sz="0" w:space="0" w:color="auto"/>
            <w:left w:val="none" w:sz="0" w:space="0" w:color="auto"/>
            <w:bottom w:val="none" w:sz="0" w:space="0" w:color="auto"/>
            <w:right w:val="none" w:sz="0" w:space="0" w:color="auto"/>
          </w:divBdr>
        </w:div>
        <w:div w:id="1081366048">
          <w:marLeft w:val="480"/>
          <w:marRight w:val="0"/>
          <w:marTop w:val="0"/>
          <w:marBottom w:val="0"/>
          <w:divBdr>
            <w:top w:val="none" w:sz="0" w:space="0" w:color="auto"/>
            <w:left w:val="none" w:sz="0" w:space="0" w:color="auto"/>
            <w:bottom w:val="none" w:sz="0" w:space="0" w:color="auto"/>
            <w:right w:val="none" w:sz="0" w:space="0" w:color="auto"/>
          </w:divBdr>
        </w:div>
        <w:div w:id="1223367720">
          <w:marLeft w:val="480"/>
          <w:marRight w:val="0"/>
          <w:marTop w:val="0"/>
          <w:marBottom w:val="0"/>
          <w:divBdr>
            <w:top w:val="none" w:sz="0" w:space="0" w:color="auto"/>
            <w:left w:val="none" w:sz="0" w:space="0" w:color="auto"/>
            <w:bottom w:val="none" w:sz="0" w:space="0" w:color="auto"/>
            <w:right w:val="none" w:sz="0" w:space="0" w:color="auto"/>
          </w:divBdr>
        </w:div>
        <w:div w:id="1256016054">
          <w:marLeft w:val="480"/>
          <w:marRight w:val="0"/>
          <w:marTop w:val="0"/>
          <w:marBottom w:val="0"/>
          <w:divBdr>
            <w:top w:val="none" w:sz="0" w:space="0" w:color="auto"/>
            <w:left w:val="none" w:sz="0" w:space="0" w:color="auto"/>
            <w:bottom w:val="none" w:sz="0" w:space="0" w:color="auto"/>
            <w:right w:val="none" w:sz="0" w:space="0" w:color="auto"/>
          </w:divBdr>
        </w:div>
        <w:div w:id="1283803745">
          <w:marLeft w:val="480"/>
          <w:marRight w:val="0"/>
          <w:marTop w:val="0"/>
          <w:marBottom w:val="0"/>
          <w:divBdr>
            <w:top w:val="none" w:sz="0" w:space="0" w:color="auto"/>
            <w:left w:val="none" w:sz="0" w:space="0" w:color="auto"/>
            <w:bottom w:val="none" w:sz="0" w:space="0" w:color="auto"/>
            <w:right w:val="none" w:sz="0" w:space="0" w:color="auto"/>
          </w:divBdr>
        </w:div>
        <w:div w:id="1284921060">
          <w:marLeft w:val="480"/>
          <w:marRight w:val="0"/>
          <w:marTop w:val="0"/>
          <w:marBottom w:val="0"/>
          <w:divBdr>
            <w:top w:val="none" w:sz="0" w:space="0" w:color="auto"/>
            <w:left w:val="none" w:sz="0" w:space="0" w:color="auto"/>
            <w:bottom w:val="none" w:sz="0" w:space="0" w:color="auto"/>
            <w:right w:val="none" w:sz="0" w:space="0" w:color="auto"/>
          </w:divBdr>
        </w:div>
        <w:div w:id="1290551938">
          <w:marLeft w:val="480"/>
          <w:marRight w:val="0"/>
          <w:marTop w:val="0"/>
          <w:marBottom w:val="0"/>
          <w:divBdr>
            <w:top w:val="none" w:sz="0" w:space="0" w:color="auto"/>
            <w:left w:val="none" w:sz="0" w:space="0" w:color="auto"/>
            <w:bottom w:val="none" w:sz="0" w:space="0" w:color="auto"/>
            <w:right w:val="none" w:sz="0" w:space="0" w:color="auto"/>
          </w:divBdr>
        </w:div>
        <w:div w:id="1332024255">
          <w:marLeft w:val="480"/>
          <w:marRight w:val="0"/>
          <w:marTop w:val="0"/>
          <w:marBottom w:val="0"/>
          <w:divBdr>
            <w:top w:val="none" w:sz="0" w:space="0" w:color="auto"/>
            <w:left w:val="none" w:sz="0" w:space="0" w:color="auto"/>
            <w:bottom w:val="none" w:sz="0" w:space="0" w:color="auto"/>
            <w:right w:val="none" w:sz="0" w:space="0" w:color="auto"/>
          </w:divBdr>
        </w:div>
        <w:div w:id="1341199504">
          <w:marLeft w:val="480"/>
          <w:marRight w:val="0"/>
          <w:marTop w:val="0"/>
          <w:marBottom w:val="0"/>
          <w:divBdr>
            <w:top w:val="none" w:sz="0" w:space="0" w:color="auto"/>
            <w:left w:val="none" w:sz="0" w:space="0" w:color="auto"/>
            <w:bottom w:val="none" w:sz="0" w:space="0" w:color="auto"/>
            <w:right w:val="none" w:sz="0" w:space="0" w:color="auto"/>
          </w:divBdr>
        </w:div>
        <w:div w:id="1394158741">
          <w:marLeft w:val="480"/>
          <w:marRight w:val="0"/>
          <w:marTop w:val="0"/>
          <w:marBottom w:val="0"/>
          <w:divBdr>
            <w:top w:val="none" w:sz="0" w:space="0" w:color="auto"/>
            <w:left w:val="none" w:sz="0" w:space="0" w:color="auto"/>
            <w:bottom w:val="none" w:sz="0" w:space="0" w:color="auto"/>
            <w:right w:val="none" w:sz="0" w:space="0" w:color="auto"/>
          </w:divBdr>
        </w:div>
        <w:div w:id="1400135994">
          <w:marLeft w:val="480"/>
          <w:marRight w:val="0"/>
          <w:marTop w:val="0"/>
          <w:marBottom w:val="0"/>
          <w:divBdr>
            <w:top w:val="none" w:sz="0" w:space="0" w:color="auto"/>
            <w:left w:val="none" w:sz="0" w:space="0" w:color="auto"/>
            <w:bottom w:val="none" w:sz="0" w:space="0" w:color="auto"/>
            <w:right w:val="none" w:sz="0" w:space="0" w:color="auto"/>
          </w:divBdr>
        </w:div>
        <w:div w:id="1507279999">
          <w:marLeft w:val="480"/>
          <w:marRight w:val="0"/>
          <w:marTop w:val="0"/>
          <w:marBottom w:val="0"/>
          <w:divBdr>
            <w:top w:val="none" w:sz="0" w:space="0" w:color="auto"/>
            <w:left w:val="none" w:sz="0" w:space="0" w:color="auto"/>
            <w:bottom w:val="none" w:sz="0" w:space="0" w:color="auto"/>
            <w:right w:val="none" w:sz="0" w:space="0" w:color="auto"/>
          </w:divBdr>
        </w:div>
        <w:div w:id="1549148045">
          <w:marLeft w:val="480"/>
          <w:marRight w:val="0"/>
          <w:marTop w:val="0"/>
          <w:marBottom w:val="0"/>
          <w:divBdr>
            <w:top w:val="none" w:sz="0" w:space="0" w:color="auto"/>
            <w:left w:val="none" w:sz="0" w:space="0" w:color="auto"/>
            <w:bottom w:val="none" w:sz="0" w:space="0" w:color="auto"/>
            <w:right w:val="none" w:sz="0" w:space="0" w:color="auto"/>
          </w:divBdr>
        </w:div>
        <w:div w:id="1574124412">
          <w:marLeft w:val="480"/>
          <w:marRight w:val="0"/>
          <w:marTop w:val="0"/>
          <w:marBottom w:val="0"/>
          <w:divBdr>
            <w:top w:val="none" w:sz="0" w:space="0" w:color="auto"/>
            <w:left w:val="none" w:sz="0" w:space="0" w:color="auto"/>
            <w:bottom w:val="none" w:sz="0" w:space="0" w:color="auto"/>
            <w:right w:val="none" w:sz="0" w:space="0" w:color="auto"/>
          </w:divBdr>
        </w:div>
        <w:div w:id="1670525061">
          <w:marLeft w:val="480"/>
          <w:marRight w:val="0"/>
          <w:marTop w:val="0"/>
          <w:marBottom w:val="0"/>
          <w:divBdr>
            <w:top w:val="none" w:sz="0" w:space="0" w:color="auto"/>
            <w:left w:val="none" w:sz="0" w:space="0" w:color="auto"/>
            <w:bottom w:val="none" w:sz="0" w:space="0" w:color="auto"/>
            <w:right w:val="none" w:sz="0" w:space="0" w:color="auto"/>
          </w:divBdr>
        </w:div>
        <w:div w:id="1675455928">
          <w:marLeft w:val="480"/>
          <w:marRight w:val="0"/>
          <w:marTop w:val="0"/>
          <w:marBottom w:val="0"/>
          <w:divBdr>
            <w:top w:val="none" w:sz="0" w:space="0" w:color="auto"/>
            <w:left w:val="none" w:sz="0" w:space="0" w:color="auto"/>
            <w:bottom w:val="none" w:sz="0" w:space="0" w:color="auto"/>
            <w:right w:val="none" w:sz="0" w:space="0" w:color="auto"/>
          </w:divBdr>
        </w:div>
        <w:div w:id="1681615743">
          <w:marLeft w:val="480"/>
          <w:marRight w:val="0"/>
          <w:marTop w:val="0"/>
          <w:marBottom w:val="0"/>
          <w:divBdr>
            <w:top w:val="none" w:sz="0" w:space="0" w:color="auto"/>
            <w:left w:val="none" w:sz="0" w:space="0" w:color="auto"/>
            <w:bottom w:val="none" w:sz="0" w:space="0" w:color="auto"/>
            <w:right w:val="none" w:sz="0" w:space="0" w:color="auto"/>
          </w:divBdr>
        </w:div>
        <w:div w:id="1746031011">
          <w:marLeft w:val="480"/>
          <w:marRight w:val="0"/>
          <w:marTop w:val="0"/>
          <w:marBottom w:val="0"/>
          <w:divBdr>
            <w:top w:val="none" w:sz="0" w:space="0" w:color="auto"/>
            <w:left w:val="none" w:sz="0" w:space="0" w:color="auto"/>
            <w:bottom w:val="none" w:sz="0" w:space="0" w:color="auto"/>
            <w:right w:val="none" w:sz="0" w:space="0" w:color="auto"/>
          </w:divBdr>
        </w:div>
        <w:div w:id="1836071677">
          <w:marLeft w:val="480"/>
          <w:marRight w:val="0"/>
          <w:marTop w:val="0"/>
          <w:marBottom w:val="0"/>
          <w:divBdr>
            <w:top w:val="none" w:sz="0" w:space="0" w:color="auto"/>
            <w:left w:val="none" w:sz="0" w:space="0" w:color="auto"/>
            <w:bottom w:val="none" w:sz="0" w:space="0" w:color="auto"/>
            <w:right w:val="none" w:sz="0" w:space="0" w:color="auto"/>
          </w:divBdr>
        </w:div>
        <w:div w:id="1859077535">
          <w:marLeft w:val="480"/>
          <w:marRight w:val="0"/>
          <w:marTop w:val="0"/>
          <w:marBottom w:val="0"/>
          <w:divBdr>
            <w:top w:val="none" w:sz="0" w:space="0" w:color="auto"/>
            <w:left w:val="none" w:sz="0" w:space="0" w:color="auto"/>
            <w:bottom w:val="none" w:sz="0" w:space="0" w:color="auto"/>
            <w:right w:val="none" w:sz="0" w:space="0" w:color="auto"/>
          </w:divBdr>
        </w:div>
        <w:div w:id="1981232380">
          <w:marLeft w:val="480"/>
          <w:marRight w:val="0"/>
          <w:marTop w:val="0"/>
          <w:marBottom w:val="0"/>
          <w:divBdr>
            <w:top w:val="none" w:sz="0" w:space="0" w:color="auto"/>
            <w:left w:val="none" w:sz="0" w:space="0" w:color="auto"/>
            <w:bottom w:val="none" w:sz="0" w:space="0" w:color="auto"/>
            <w:right w:val="none" w:sz="0" w:space="0" w:color="auto"/>
          </w:divBdr>
        </w:div>
        <w:div w:id="1995336326">
          <w:marLeft w:val="480"/>
          <w:marRight w:val="0"/>
          <w:marTop w:val="0"/>
          <w:marBottom w:val="0"/>
          <w:divBdr>
            <w:top w:val="none" w:sz="0" w:space="0" w:color="auto"/>
            <w:left w:val="none" w:sz="0" w:space="0" w:color="auto"/>
            <w:bottom w:val="none" w:sz="0" w:space="0" w:color="auto"/>
            <w:right w:val="none" w:sz="0" w:space="0" w:color="auto"/>
          </w:divBdr>
        </w:div>
        <w:div w:id="2013098732">
          <w:marLeft w:val="480"/>
          <w:marRight w:val="0"/>
          <w:marTop w:val="0"/>
          <w:marBottom w:val="0"/>
          <w:divBdr>
            <w:top w:val="none" w:sz="0" w:space="0" w:color="auto"/>
            <w:left w:val="none" w:sz="0" w:space="0" w:color="auto"/>
            <w:bottom w:val="none" w:sz="0" w:space="0" w:color="auto"/>
            <w:right w:val="none" w:sz="0" w:space="0" w:color="auto"/>
          </w:divBdr>
        </w:div>
      </w:divsChild>
    </w:div>
    <w:div w:id="1542129795">
      <w:bodyDiv w:val="1"/>
      <w:marLeft w:val="0"/>
      <w:marRight w:val="0"/>
      <w:marTop w:val="0"/>
      <w:marBottom w:val="0"/>
      <w:divBdr>
        <w:top w:val="none" w:sz="0" w:space="0" w:color="auto"/>
        <w:left w:val="none" w:sz="0" w:space="0" w:color="auto"/>
        <w:bottom w:val="none" w:sz="0" w:space="0" w:color="auto"/>
        <w:right w:val="none" w:sz="0" w:space="0" w:color="auto"/>
      </w:divBdr>
    </w:div>
    <w:div w:id="1549802510">
      <w:bodyDiv w:val="1"/>
      <w:marLeft w:val="0"/>
      <w:marRight w:val="0"/>
      <w:marTop w:val="0"/>
      <w:marBottom w:val="0"/>
      <w:divBdr>
        <w:top w:val="none" w:sz="0" w:space="0" w:color="auto"/>
        <w:left w:val="none" w:sz="0" w:space="0" w:color="auto"/>
        <w:bottom w:val="none" w:sz="0" w:space="0" w:color="auto"/>
        <w:right w:val="none" w:sz="0" w:space="0" w:color="auto"/>
      </w:divBdr>
      <w:divsChild>
        <w:div w:id="97333126">
          <w:marLeft w:val="480"/>
          <w:marRight w:val="0"/>
          <w:marTop w:val="0"/>
          <w:marBottom w:val="0"/>
          <w:divBdr>
            <w:top w:val="none" w:sz="0" w:space="0" w:color="auto"/>
            <w:left w:val="none" w:sz="0" w:space="0" w:color="auto"/>
            <w:bottom w:val="none" w:sz="0" w:space="0" w:color="auto"/>
            <w:right w:val="none" w:sz="0" w:space="0" w:color="auto"/>
          </w:divBdr>
        </w:div>
        <w:div w:id="157768454">
          <w:marLeft w:val="480"/>
          <w:marRight w:val="0"/>
          <w:marTop w:val="0"/>
          <w:marBottom w:val="0"/>
          <w:divBdr>
            <w:top w:val="none" w:sz="0" w:space="0" w:color="auto"/>
            <w:left w:val="none" w:sz="0" w:space="0" w:color="auto"/>
            <w:bottom w:val="none" w:sz="0" w:space="0" w:color="auto"/>
            <w:right w:val="none" w:sz="0" w:space="0" w:color="auto"/>
          </w:divBdr>
        </w:div>
        <w:div w:id="225576102">
          <w:marLeft w:val="480"/>
          <w:marRight w:val="0"/>
          <w:marTop w:val="0"/>
          <w:marBottom w:val="0"/>
          <w:divBdr>
            <w:top w:val="none" w:sz="0" w:space="0" w:color="auto"/>
            <w:left w:val="none" w:sz="0" w:space="0" w:color="auto"/>
            <w:bottom w:val="none" w:sz="0" w:space="0" w:color="auto"/>
            <w:right w:val="none" w:sz="0" w:space="0" w:color="auto"/>
          </w:divBdr>
        </w:div>
        <w:div w:id="288782035">
          <w:marLeft w:val="480"/>
          <w:marRight w:val="0"/>
          <w:marTop w:val="0"/>
          <w:marBottom w:val="0"/>
          <w:divBdr>
            <w:top w:val="none" w:sz="0" w:space="0" w:color="auto"/>
            <w:left w:val="none" w:sz="0" w:space="0" w:color="auto"/>
            <w:bottom w:val="none" w:sz="0" w:space="0" w:color="auto"/>
            <w:right w:val="none" w:sz="0" w:space="0" w:color="auto"/>
          </w:divBdr>
        </w:div>
        <w:div w:id="306206275">
          <w:marLeft w:val="480"/>
          <w:marRight w:val="0"/>
          <w:marTop w:val="0"/>
          <w:marBottom w:val="0"/>
          <w:divBdr>
            <w:top w:val="none" w:sz="0" w:space="0" w:color="auto"/>
            <w:left w:val="none" w:sz="0" w:space="0" w:color="auto"/>
            <w:bottom w:val="none" w:sz="0" w:space="0" w:color="auto"/>
            <w:right w:val="none" w:sz="0" w:space="0" w:color="auto"/>
          </w:divBdr>
        </w:div>
        <w:div w:id="323900008">
          <w:marLeft w:val="480"/>
          <w:marRight w:val="0"/>
          <w:marTop w:val="0"/>
          <w:marBottom w:val="0"/>
          <w:divBdr>
            <w:top w:val="none" w:sz="0" w:space="0" w:color="auto"/>
            <w:left w:val="none" w:sz="0" w:space="0" w:color="auto"/>
            <w:bottom w:val="none" w:sz="0" w:space="0" w:color="auto"/>
            <w:right w:val="none" w:sz="0" w:space="0" w:color="auto"/>
          </w:divBdr>
        </w:div>
        <w:div w:id="332298934">
          <w:marLeft w:val="480"/>
          <w:marRight w:val="0"/>
          <w:marTop w:val="0"/>
          <w:marBottom w:val="0"/>
          <w:divBdr>
            <w:top w:val="none" w:sz="0" w:space="0" w:color="auto"/>
            <w:left w:val="none" w:sz="0" w:space="0" w:color="auto"/>
            <w:bottom w:val="none" w:sz="0" w:space="0" w:color="auto"/>
            <w:right w:val="none" w:sz="0" w:space="0" w:color="auto"/>
          </w:divBdr>
        </w:div>
        <w:div w:id="439375141">
          <w:marLeft w:val="480"/>
          <w:marRight w:val="0"/>
          <w:marTop w:val="0"/>
          <w:marBottom w:val="0"/>
          <w:divBdr>
            <w:top w:val="none" w:sz="0" w:space="0" w:color="auto"/>
            <w:left w:val="none" w:sz="0" w:space="0" w:color="auto"/>
            <w:bottom w:val="none" w:sz="0" w:space="0" w:color="auto"/>
            <w:right w:val="none" w:sz="0" w:space="0" w:color="auto"/>
          </w:divBdr>
        </w:div>
        <w:div w:id="483812598">
          <w:marLeft w:val="480"/>
          <w:marRight w:val="0"/>
          <w:marTop w:val="0"/>
          <w:marBottom w:val="0"/>
          <w:divBdr>
            <w:top w:val="none" w:sz="0" w:space="0" w:color="auto"/>
            <w:left w:val="none" w:sz="0" w:space="0" w:color="auto"/>
            <w:bottom w:val="none" w:sz="0" w:space="0" w:color="auto"/>
            <w:right w:val="none" w:sz="0" w:space="0" w:color="auto"/>
          </w:divBdr>
        </w:div>
        <w:div w:id="490364823">
          <w:marLeft w:val="480"/>
          <w:marRight w:val="0"/>
          <w:marTop w:val="0"/>
          <w:marBottom w:val="0"/>
          <w:divBdr>
            <w:top w:val="none" w:sz="0" w:space="0" w:color="auto"/>
            <w:left w:val="none" w:sz="0" w:space="0" w:color="auto"/>
            <w:bottom w:val="none" w:sz="0" w:space="0" w:color="auto"/>
            <w:right w:val="none" w:sz="0" w:space="0" w:color="auto"/>
          </w:divBdr>
        </w:div>
        <w:div w:id="595672718">
          <w:marLeft w:val="480"/>
          <w:marRight w:val="0"/>
          <w:marTop w:val="0"/>
          <w:marBottom w:val="0"/>
          <w:divBdr>
            <w:top w:val="none" w:sz="0" w:space="0" w:color="auto"/>
            <w:left w:val="none" w:sz="0" w:space="0" w:color="auto"/>
            <w:bottom w:val="none" w:sz="0" w:space="0" w:color="auto"/>
            <w:right w:val="none" w:sz="0" w:space="0" w:color="auto"/>
          </w:divBdr>
        </w:div>
        <w:div w:id="602152490">
          <w:marLeft w:val="480"/>
          <w:marRight w:val="0"/>
          <w:marTop w:val="0"/>
          <w:marBottom w:val="0"/>
          <w:divBdr>
            <w:top w:val="none" w:sz="0" w:space="0" w:color="auto"/>
            <w:left w:val="none" w:sz="0" w:space="0" w:color="auto"/>
            <w:bottom w:val="none" w:sz="0" w:space="0" w:color="auto"/>
            <w:right w:val="none" w:sz="0" w:space="0" w:color="auto"/>
          </w:divBdr>
        </w:div>
        <w:div w:id="680085812">
          <w:marLeft w:val="480"/>
          <w:marRight w:val="0"/>
          <w:marTop w:val="0"/>
          <w:marBottom w:val="0"/>
          <w:divBdr>
            <w:top w:val="none" w:sz="0" w:space="0" w:color="auto"/>
            <w:left w:val="none" w:sz="0" w:space="0" w:color="auto"/>
            <w:bottom w:val="none" w:sz="0" w:space="0" w:color="auto"/>
            <w:right w:val="none" w:sz="0" w:space="0" w:color="auto"/>
          </w:divBdr>
        </w:div>
        <w:div w:id="741174876">
          <w:marLeft w:val="480"/>
          <w:marRight w:val="0"/>
          <w:marTop w:val="0"/>
          <w:marBottom w:val="0"/>
          <w:divBdr>
            <w:top w:val="none" w:sz="0" w:space="0" w:color="auto"/>
            <w:left w:val="none" w:sz="0" w:space="0" w:color="auto"/>
            <w:bottom w:val="none" w:sz="0" w:space="0" w:color="auto"/>
            <w:right w:val="none" w:sz="0" w:space="0" w:color="auto"/>
          </w:divBdr>
        </w:div>
        <w:div w:id="807865517">
          <w:marLeft w:val="480"/>
          <w:marRight w:val="0"/>
          <w:marTop w:val="0"/>
          <w:marBottom w:val="0"/>
          <w:divBdr>
            <w:top w:val="none" w:sz="0" w:space="0" w:color="auto"/>
            <w:left w:val="none" w:sz="0" w:space="0" w:color="auto"/>
            <w:bottom w:val="none" w:sz="0" w:space="0" w:color="auto"/>
            <w:right w:val="none" w:sz="0" w:space="0" w:color="auto"/>
          </w:divBdr>
        </w:div>
        <w:div w:id="845750765">
          <w:marLeft w:val="480"/>
          <w:marRight w:val="0"/>
          <w:marTop w:val="0"/>
          <w:marBottom w:val="0"/>
          <w:divBdr>
            <w:top w:val="none" w:sz="0" w:space="0" w:color="auto"/>
            <w:left w:val="none" w:sz="0" w:space="0" w:color="auto"/>
            <w:bottom w:val="none" w:sz="0" w:space="0" w:color="auto"/>
            <w:right w:val="none" w:sz="0" w:space="0" w:color="auto"/>
          </w:divBdr>
        </w:div>
        <w:div w:id="948774592">
          <w:marLeft w:val="480"/>
          <w:marRight w:val="0"/>
          <w:marTop w:val="0"/>
          <w:marBottom w:val="0"/>
          <w:divBdr>
            <w:top w:val="none" w:sz="0" w:space="0" w:color="auto"/>
            <w:left w:val="none" w:sz="0" w:space="0" w:color="auto"/>
            <w:bottom w:val="none" w:sz="0" w:space="0" w:color="auto"/>
            <w:right w:val="none" w:sz="0" w:space="0" w:color="auto"/>
          </w:divBdr>
        </w:div>
        <w:div w:id="1043024684">
          <w:marLeft w:val="480"/>
          <w:marRight w:val="0"/>
          <w:marTop w:val="0"/>
          <w:marBottom w:val="0"/>
          <w:divBdr>
            <w:top w:val="none" w:sz="0" w:space="0" w:color="auto"/>
            <w:left w:val="none" w:sz="0" w:space="0" w:color="auto"/>
            <w:bottom w:val="none" w:sz="0" w:space="0" w:color="auto"/>
            <w:right w:val="none" w:sz="0" w:space="0" w:color="auto"/>
          </w:divBdr>
        </w:div>
        <w:div w:id="1129320358">
          <w:marLeft w:val="480"/>
          <w:marRight w:val="0"/>
          <w:marTop w:val="0"/>
          <w:marBottom w:val="0"/>
          <w:divBdr>
            <w:top w:val="none" w:sz="0" w:space="0" w:color="auto"/>
            <w:left w:val="none" w:sz="0" w:space="0" w:color="auto"/>
            <w:bottom w:val="none" w:sz="0" w:space="0" w:color="auto"/>
            <w:right w:val="none" w:sz="0" w:space="0" w:color="auto"/>
          </w:divBdr>
        </w:div>
        <w:div w:id="1171794705">
          <w:marLeft w:val="480"/>
          <w:marRight w:val="0"/>
          <w:marTop w:val="0"/>
          <w:marBottom w:val="0"/>
          <w:divBdr>
            <w:top w:val="none" w:sz="0" w:space="0" w:color="auto"/>
            <w:left w:val="none" w:sz="0" w:space="0" w:color="auto"/>
            <w:bottom w:val="none" w:sz="0" w:space="0" w:color="auto"/>
            <w:right w:val="none" w:sz="0" w:space="0" w:color="auto"/>
          </w:divBdr>
        </w:div>
        <w:div w:id="1249582692">
          <w:marLeft w:val="480"/>
          <w:marRight w:val="0"/>
          <w:marTop w:val="0"/>
          <w:marBottom w:val="0"/>
          <w:divBdr>
            <w:top w:val="none" w:sz="0" w:space="0" w:color="auto"/>
            <w:left w:val="none" w:sz="0" w:space="0" w:color="auto"/>
            <w:bottom w:val="none" w:sz="0" w:space="0" w:color="auto"/>
            <w:right w:val="none" w:sz="0" w:space="0" w:color="auto"/>
          </w:divBdr>
        </w:div>
        <w:div w:id="1250459616">
          <w:marLeft w:val="480"/>
          <w:marRight w:val="0"/>
          <w:marTop w:val="0"/>
          <w:marBottom w:val="0"/>
          <w:divBdr>
            <w:top w:val="none" w:sz="0" w:space="0" w:color="auto"/>
            <w:left w:val="none" w:sz="0" w:space="0" w:color="auto"/>
            <w:bottom w:val="none" w:sz="0" w:space="0" w:color="auto"/>
            <w:right w:val="none" w:sz="0" w:space="0" w:color="auto"/>
          </w:divBdr>
        </w:div>
        <w:div w:id="1310553037">
          <w:marLeft w:val="480"/>
          <w:marRight w:val="0"/>
          <w:marTop w:val="0"/>
          <w:marBottom w:val="0"/>
          <w:divBdr>
            <w:top w:val="none" w:sz="0" w:space="0" w:color="auto"/>
            <w:left w:val="none" w:sz="0" w:space="0" w:color="auto"/>
            <w:bottom w:val="none" w:sz="0" w:space="0" w:color="auto"/>
            <w:right w:val="none" w:sz="0" w:space="0" w:color="auto"/>
          </w:divBdr>
        </w:div>
        <w:div w:id="1351226730">
          <w:marLeft w:val="480"/>
          <w:marRight w:val="0"/>
          <w:marTop w:val="0"/>
          <w:marBottom w:val="0"/>
          <w:divBdr>
            <w:top w:val="none" w:sz="0" w:space="0" w:color="auto"/>
            <w:left w:val="none" w:sz="0" w:space="0" w:color="auto"/>
            <w:bottom w:val="none" w:sz="0" w:space="0" w:color="auto"/>
            <w:right w:val="none" w:sz="0" w:space="0" w:color="auto"/>
          </w:divBdr>
        </w:div>
        <w:div w:id="1367483761">
          <w:marLeft w:val="480"/>
          <w:marRight w:val="0"/>
          <w:marTop w:val="0"/>
          <w:marBottom w:val="0"/>
          <w:divBdr>
            <w:top w:val="none" w:sz="0" w:space="0" w:color="auto"/>
            <w:left w:val="none" w:sz="0" w:space="0" w:color="auto"/>
            <w:bottom w:val="none" w:sz="0" w:space="0" w:color="auto"/>
            <w:right w:val="none" w:sz="0" w:space="0" w:color="auto"/>
          </w:divBdr>
        </w:div>
        <w:div w:id="1371609105">
          <w:marLeft w:val="480"/>
          <w:marRight w:val="0"/>
          <w:marTop w:val="0"/>
          <w:marBottom w:val="0"/>
          <w:divBdr>
            <w:top w:val="none" w:sz="0" w:space="0" w:color="auto"/>
            <w:left w:val="none" w:sz="0" w:space="0" w:color="auto"/>
            <w:bottom w:val="none" w:sz="0" w:space="0" w:color="auto"/>
            <w:right w:val="none" w:sz="0" w:space="0" w:color="auto"/>
          </w:divBdr>
        </w:div>
        <w:div w:id="1407806062">
          <w:marLeft w:val="480"/>
          <w:marRight w:val="0"/>
          <w:marTop w:val="0"/>
          <w:marBottom w:val="0"/>
          <w:divBdr>
            <w:top w:val="none" w:sz="0" w:space="0" w:color="auto"/>
            <w:left w:val="none" w:sz="0" w:space="0" w:color="auto"/>
            <w:bottom w:val="none" w:sz="0" w:space="0" w:color="auto"/>
            <w:right w:val="none" w:sz="0" w:space="0" w:color="auto"/>
          </w:divBdr>
        </w:div>
        <w:div w:id="1463381787">
          <w:marLeft w:val="480"/>
          <w:marRight w:val="0"/>
          <w:marTop w:val="0"/>
          <w:marBottom w:val="0"/>
          <w:divBdr>
            <w:top w:val="none" w:sz="0" w:space="0" w:color="auto"/>
            <w:left w:val="none" w:sz="0" w:space="0" w:color="auto"/>
            <w:bottom w:val="none" w:sz="0" w:space="0" w:color="auto"/>
            <w:right w:val="none" w:sz="0" w:space="0" w:color="auto"/>
          </w:divBdr>
        </w:div>
        <w:div w:id="1599871250">
          <w:marLeft w:val="480"/>
          <w:marRight w:val="0"/>
          <w:marTop w:val="0"/>
          <w:marBottom w:val="0"/>
          <w:divBdr>
            <w:top w:val="none" w:sz="0" w:space="0" w:color="auto"/>
            <w:left w:val="none" w:sz="0" w:space="0" w:color="auto"/>
            <w:bottom w:val="none" w:sz="0" w:space="0" w:color="auto"/>
            <w:right w:val="none" w:sz="0" w:space="0" w:color="auto"/>
          </w:divBdr>
        </w:div>
        <w:div w:id="1692031474">
          <w:marLeft w:val="480"/>
          <w:marRight w:val="0"/>
          <w:marTop w:val="0"/>
          <w:marBottom w:val="0"/>
          <w:divBdr>
            <w:top w:val="none" w:sz="0" w:space="0" w:color="auto"/>
            <w:left w:val="none" w:sz="0" w:space="0" w:color="auto"/>
            <w:bottom w:val="none" w:sz="0" w:space="0" w:color="auto"/>
            <w:right w:val="none" w:sz="0" w:space="0" w:color="auto"/>
          </w:divBdr>
        </w:div>
        <w:div w:id="1694065915">
          <w:marLeft w:val="480"/>
          <w:marRight w:val="0"/>
          <w:marTop w:val="0"/>
          <w:marBottom w:val="0"/>
          <w:divBdr>
            <w:top w:val="none" w:sz="0" w:space="0" w:color="auto"/>
            <w:left w:val="none" w:sz="0" w:space="0" w:color="auto"/>
            <w:bottom w:val="none" w:sz="0" w:space="0" w:color="auto"/>
            <w:right w:val="none" w:sz="0" w:space="0" w:color="auto"/>
          </w:divBdr>
        </w:div>
        <w:div w:id="1713773443">
          <w:marLeft w:val="480"/>
          <w:marRight w:val="0"/>
          <w:marTop w:val="0"/>
          <w:marBottom w:val="0"/>
          <w:divBdr>
            <w:top w:val="none" w:sz="0" w:space="0" w:color="auto"/>
            <w:left w:val="none" w:sz="0" w:space="0" w:color="auto"/>
            <w:bottom w:val="none" w:sz="0" w:space="0" w:color="auto"/>
            <w:right w:val="none" w:sz="0" w:space="0" w:color="auto"/>
          </w:divBdr>
        </w:div>
        <w:div w:id="1772624797">
          <w:marLeft w:val="480"/>
          <w:marRight w:val="0"/>
          <w:marTop w:val="0"/>
          <w:marBottom w:val="0"/>
          <w:divBdr>
            <w:top w:val="none" w:sz="0" w:space="0" w:color="auto"/>
            <w:left w:val="none" w:sz="0" w:space="0" w:color="auto"/>
            <w:bottom w:val="none" w:sz="0" w:space="0" w:color="auto"/>
            <w:right w:val="none" w:sz="0" w:space="0" w:color="auto"/>
          </w:divBdr>
        </w:div>
        <w:div w:id="1784766228">
          <w:marLeft w:val="480"/>
          <w:marRight w:val="0"/>
          <w:marTop w:val="0"/>
          <w:marBottom w:val="0"/>
          <w:divBdr>
            <w:top w:val="none" w:sz="0" w:space="0" w:color="auto"/>
            <w:left w:val="none" w:sz="0" w:space="0" w:color="auto"/>
            <w:bottom w:val="none" w:sz="0" w:space="0" w:color="auto"/>
            <w:right w:val="none" w:sz="0" w:space="0" w:color="auto"/>
          </w:divBdr>
        </w:div>
        <w:div w:id="1798797622">
          <w:marLeft w:val="480"/>
          <w:marRight w:val="0"/>
          <w:marTop w:val="0"/>
          <w:marBottom w:val="0"/>
          <w:divBdr>
            <w:top w:val="none" w:sz="0" w:space="0" w:color="auto"/>
            <w:left w:val="none" w:sz="0" w:space="0" w:color="auto"/>
            <w:bottom w:val="none" w:sz="0" w:space="0" w:color="auto"/>
            <w:right w:val="none" w:sz="0" w:space="0" w:color="auto"/>
          </w:divBdr>
        </w:div>
        <w:div w:id="1845901427">
          <w:marLeft w:val="480"/>
          <w:marRight w:val="0"/>
          <w:marTop w:val="0"/>
          <w:marBottom w:val="0"/>
          <w:divBdr>
            <w:top w:val="none" w:sz="0" w:space="0" w:color="auto"/>
            <w:left w:val="none" w:sz="0" w:space="0" w:color="auto"/>
            <w:bottom w:val="none" w:sz="0" w:space="0" w:color="auto"/>
            <w:right w:val="none" w:sz="0" w:space="0" w:color="auto"/>
          </w:divBdr>
        </w:div>
        <w:div w:id="1880169035">
          <w:marLeft w:val="480"/>
          <w:marRight w:val="0"/>
          <w:marTop w:val="0"/>
          <w:marBottom w:val="0"/>
          <w:divBdr>
            <w:top w:val="none" w:sz="0" w:space="0" w:color="auto"/>
            <w:left w:val="none" w:sz="0" w:space="0" w:color="auto"/>
            <w:bottom w:val="none" w:sz="0" w:space="0" w:color="auto"/>
            <w:right w:val="none" w:sz="0" w:space="0" w:color="auto"/>
          </w:divBdr>
        </w:div>
        <w:div w:id="1948998740">
          <w:marLeft w:val="480"/>
          <w:marRight w:val="0"/>
          <w:marTop w:val="0"/>
          <w:marBottom w:val="0"/>
          <w:divBdr>
            <w:top w:val="none" w:sz="0" w:space="0" w:color="auto"/>
            <w:left w:val="none" w:sz="0" w:space="0" w:color="auto"/>
            <w:bottom w:val="none" w:sz="0" w:space="0" w:color="auto"/>
            <w:right w:val="none" w:sz="0" w:space="0" w:color="auto"/>
          </w:divBdr>
        </w:div>
        <w:div w:id="1954090639">
          <w:marLeft w:val="480"/>
          <w:marRight w:val="0"/>
          <w:marTop w:val="0"/>
          <w:marBottom w:val="0"/>
          <w:divBdr>
            <w:top w:val="none" w:sz="0" w:space="0" w:color="auto"/>
            <w:left w:val="none" w:sz="0" w:space="0" w:color="auto"/>
            <w:bottom w:val="none" w:sz="0" w:space="0" w:color="auto"/>
            <w:right w:val="none" w:sz="0" w:space="0" w:color="auto"/>
          </w:divBdr>
        </w:div>
        <w:div w:id="1962033723">
          <w:marLeft w:val="480"/>
          <w:marRight w:val="0"/>
          <w:marTop w:val="0"/>
          <w:marBottom w:val="0"/>
          <w:divBdr>
            <w:top w:val="none" w:sz="0" w:space="0" w:color="auto"/>
            <w:left w:val="none" w:sz="0" w:space="0" w:color="auto"/>
            <w:bottom w:val="none" w:sz="0" w:space="0" w:color="auto"/>
            <w:right w:val="none" w:sz="0" w:space="0" w:color="auto"/>
          </w:divBdr>
        </w:div>
        <w:div w:id="1971931327">
          <w:marLeft w:val="480"/>
          <w:marRight w:val="0"/>
          <w:marTop w:val="0"/>
          <w:marBottom w:val="0"/>
          <w:divBdr>
            <w:top w:val="none" w:sz="0" w:space="0" w:color="auto"/>
            <w:left w:val="none" w:sz="0" w:space="0" w:color="auto"/>
            <w:bottom w:val="none" w:sz="0" w:space="0" w:color="auto"/>
            <w:right w:val="none" w:sz="0" w:space="0" w:color="auto"/>
          </w:divBdr>
        </w:div>
        <w:div w:id="1987978401">
          <w:marLeft w:val="480"/>
          <w:marRight w:val="0"/>
          <w:marTop w:val="0"/>
          <w:marBottom w:val="0"/>
          <w:divBdr>
            <w:top w:val="none" w:sz="0" w:space="0" w:color="auto"/>
            <w:left w:val="none" w:sz="0" w:space="0" w:color="auto"/>
            <w:bottom w:val="none" w:sz="0" w:space="0" w:color="auto"/>
            <w:right w:val="none" w:sz="0" w:space="0" w:color="auto"/>
          </w:divBdr>
        </w:div>
        <w:div w:id="1997146310">
          <w:marLeft w:val="480"/>
          <w:marRight w:val="0"/>
          <w:marTop w:val="0"/>
          <w:marBottom w:val="0"/>
          <w:divBdr>
            <w:top w:val="none" w:sz="0" w:space="0" w:color="auto"/>
            <w:left w:val="none" w:sz="0" w:space="0" w:color="auto"/>
            <w:bottom w:val="none" w:sz="0" w:space="0" w:color="auto"/>
            <w:right w:val="none" w:sz="0" w:space="0" w:color="auto"/>
          </w:divBdr>
        </w:div>
        <w:div w:id="2017340003">
          <w:marLeft w:val="480"/>
          <w:marRight w:val="0"/>
          <w:marTop w:val="0"/>
          <w:marBottom w:val="0"/>
          <w:divBdr>
            <w:top w:val="none" w:sz="0" w:space="0" w:color="auto"/>
            <w:left w:val="none" w:sz="0" w:space="0" w:color="auto"/>
            <w:bottom w:val="none" w:sz="0" w:space="0" w:color="auto"/>
            <w:right w:val="none" w:sz="0" w:space="0" w:color="auto"/>
          </w:divBdr>
        </w:div>
        <w:div w:id="2109042057">
          <w:marLeft w:val="480"/>
          <w:marRight w:val="0"/>
          <w:marTop w:val="0"/>
          <w:marBottom w:val="0"/>
          <w:divBdr>
            <w:top w:val="none" w:sz="0" w:space="0" w:color="auto"/>
            <w:left w:val="none" w:sz="0" w:space="0" w:color="auto"/>
            <w:bottom w:val="none" w:sz="0" w:space="0" w:color="auto"/>
            <w:right w:val="none" w:sz="0" w:space="0" w:color="auto"/>
          </w:divBdr>
        </w:div>
      </w:divsChild>
    </w:div>
    <w:div w:id="1564101162">
      <w:bodyDiv w:val="1"/>
      <w:marLeft w:val="0"/>
      <w:marRight w:val="0"/>
      <w:marTop w:val="0"/>
      <w:marBottom w:val="0"/>
      <w:divBdr>
        <w:top w:val="none" w:sz="0" w:space="0" w:color="auto"/>
        <w:left w:val="none" w:sz="0" w:space="0" w:color="auto"/>
        <w:bottom w:val="none" w:sz="0" w:space="0" w:color="auto"/>
        <w:right w:val="none" w:sz="0" w:space="0" w:color="auto"/>
      </w:divBdr>
      <w:divsChild>
        <w:div w:id="32703562">
          <w:marLeft w:val="480"/>
          <w:marRight w:val="0"/>
          <w:marTop w:val="0"/>
          <w:marBottom w:val="0"/>
          <w:divBdr>
            <w:top w:val="none" w:sz="0" w:space="0" w:color="auto"/>
            <w:left w:val="none" w:sz="0" w:space="0" w:color="auto"/>
            <w:bottom w:val="none" w:sz="0" w:space="0" w:color="auto"/>
            <w:right w:val="none" w:sz="0" w:space="0" w:color="auto"/>
          </w:divBdr>
        </w:div>
        <w:div w:id="117649635">
          <w:marLeft w:val="480"/>
          <w:marRight w:val="0"/>
          <w:marTop w:val="0"/>
          <w:marBottom w:val="0"/>
          <w:divBdr>
            <w:top w:val="none" w:sz="0" w:space="0" w:color="auto"/>
            <w:left w:val="none" w:sz="0" w:space="0" w:color="auto"/>
            <w:bottom w:val="none" w:sz="0" w:space="0" w:color="auto"/>
            <w:right w:val="none" w:sz="0" w:space="0" w:color="auto"/>
          </w:divBdr>
        </w:div>
        <w:div w:id="119766670">
          <w:marLeft w:val="480"/>
          <w:marRight w:val="0"/>
          <w:marTop w:val="0"/>
          <w:marBottom w:val="0"/>
          <w:divBdr>
            <w:top w:val="none" w:sz="0" w:space="0" w:color="auto"/>
            <w:left w:val="none" w:sz="0" w:space="0" w:color="auto"/>
            <w:bottom w:val="none" w:sz="0" w:space="0" w:color="auto"/>
            <w:right w:val="none" w:sz="0" w:space="0" w:color="auto"/>
          </w:divBdr>
        </w:div>
        <w:div w:id="125971409">
          <w:marLeft w:val="480"/>
          <w:marRight w:val="0"/>
          <w:marTop w:val="0"/>
          <w:marBottom w:val="0"/>
          <w:divBdr>
            <w:top w:val="none" w:sz="0" w:space="0" w:color="auto"/>
            <w:left w:val="none" w:sz="0" w:space="0" w:color="auto"/>
            <w:bottom w:val="none" w:sz="0" w:space="0" w:color="auto"/>
            <w:right w:val="none" w:sz="0" w:space="0" w:color="auto"/>
          </w:divBdr>
        </w:div>
        <w:div w:id="201866406">
          <w:marLeft w:val="480"/>
          <w:marRight w:val="0"/>
          <w:marTop w:val="0"/>
          <w:marBottom w:val="0"/>
          <w:divBdr>
            <w:top w:val="none" w:sz="0" w:space="0" w:color="auto"/>
            <w:left w:val="none" w:sz="0" w:space="0" w:color="auto"/>
            <w:bottom w:val="none" w:sz="0" w:space="0" w:color="auto"/>
            <w:right w:val="none" w:sz="0" w:space="0" w:color="auto"/>
          </w:divBdr>
        </w:div>
        <w:div w:id="263735731">
          <w:marLeft w:val="480"/>
          <w:marRight w:val="0"/>
          <w:marTop w:val="0"/>
          <w:marBottom w:val="0"/>
          <w:divBdr>
            <w:top w:val="none" w:sz="0" w:space="0" w:color="auto"/>
            <w:left w:val="none" w:sz="0" w:space="0" w:color="auto"/>
            <w:bottom w:val="none" w:sz="0" w:space="0" w:color="auto"/>
            <w:right w:val="none" w:sz="0" w:space="0" w:color="auto"/>
          </w:divBdr>
        </w:div>
        <w:div w:id="341200148">
          <w:marLeft w:val="480"/>
          <w:marRight w:val="0"/>
          <w:marTop w:val="0"/>
          <w:marBottom w:val="0"/>
          <w:divBdr>
            <w:top w:val="none" w:sz="0" w:space="0" w:color="auto"/>
            <w:left w:val="none" w:sz="0" w:space="0" w:color="auto"/>
            <w:bottom w:val="none" w:sz="0" w:space="0" w:color="auto"/>
            <w:right w:val="none" w:sz="0" w:space="0" w:color="auto"/>
          </w:divBdr>
        </w:div>
        <w:div w:id="381487385">
          <w:marLeft w:val="480"/>
          <w:marRight w:val="0"/>
          <w:marTop w:val="0"/>
          <w:marBottom w:val="0"/>
          <w:divBdr>
            <w:top w:val="none" w:sz="0" w:space="0" w:color="auto"/>
            <w:left w:val="none" w:sz="0" w:space="0" w:color="auto"/>
            <w:bottom w:val="none" w:sz="0" w:space="0" w:color="auto"/>
            <w:right w:val="none" w:sz="0" w:space="0" w:color="auto"/>
          </w:divBdr>
        </w:div>
        <w:div w:id="439647442">
          <w:marLeft w:val="480"/>
          <w:marRight w:val="0"/>
          <w:marTop w:val="0"/>
          <w:marBottom w:val="0"/>
          <w:divBdr>
            <w:top w:val="none" w:sz="0" w:space="0" w:color="auto"/>
            <w:left w:val="none" w:sz="0" w:space="0" w:color="auto"/>
            <w:bottom w:val="none" w:sz="0" w:space="0" w:color="auto"/>
            <w:right w:val="none" w:sz="0" w:space="0" w:color="auto"/>
          </w:divBdr>
        </w:div>
        <w:div w:id="446704190">
          <w:marLeft w:val="480"/>
          <w:marRight w:val="0"/>
          <w:marTop w:val="0"/>
          <w:marBottom w:val="0"/>
          <w:divBdr>
            <w:top w:val="none" w:sz="0" w:space="0" w:color="auto"/>
            <w:left w:val="none" w:sz="0" w:space="0" w:color="auto"/>
            <w:bottom w:val="none" w:sz="0" w:space="0" w:color="auto"/>
            <w:right w:val="none" w:sz="0" w:space="0" w:color="auto"/>
          </w:divBdr>
        </w:div>
        <w:div w:id="471217199">
          <w:marLeft w:val="480"/>
          <w:marRight w:val="0"/>
          <w:marTop w:val="0"/>
          <w:marBottom w:val="0"/>
          <w:divBdr>
            <w:top w:val="none" w:sz="0" w:space="0" w:color="auto"/>
            <w:left w:val="none" w:sz="0" w:space="0" w:color="auto"/>
            <w:bottom w:val="none" w:sz="0" w:space="0" w:color="auto"/>
            <w:right w:val="none" w:sz="0" w:space="0" w:color="auto"/>
          </w:divBdr>
        </w:div>
        <w:div w:id="487018697">
          <w:marLeft w:val="480"/>
          <w:marRight w:val="0"/>
          <w:marTop w:val="0"/>
          <w:marBottom w:val="0"/>
          <w:divBdr>
            <w:top w:val="none" w:sz="0" w:space="0" w:color="auto"/>
            <w:left w:val="none" w:sz="0" w:space="0" w:color="auto"/>
            <w:bottom w:val="none" w:sz="0" w:space="0" w:color="auto"/>
            <w:right w:val="none" w:sz="0" w:space="0" w:color="auto"/>
          </w:divBdr>
        </w:div>
        <w:div w:id="529537777">
          <w:marLeft w:val="480"/>
          <w:marRight w:val="0"/>
          <w:marTop w:val="0"/>
          <w:marBottom w:val="0"/>
          <w:divBdr>
            <w:top w:val="none" w:sz="0" w:space="0" w:color="auto"/>
            <w:left w:val="none" w:sz="0" w:space="0" w:color="auto"/>
            <w:bottom w:val="none" w:sz="0" w:space="0" w:color="auto"/>
            <w:right w:val="none" w:sz="0" w:space="0" w:color="auto"/>
          </w:divBdr>
        </w:div>
        <w:div w:id="541551577">
          <w:marLeft w:val="480"/>
          <w:marRight w:val="0"/>
          <w:marTop w:val="0"/>
          <w:marBottom w:val="0"/>
          <w:divBdr>
            <w:top w:val="none" w:sz="0" w:space="0" w:color="auto"/>
            <w:left w:val="none" w:sz="0" w:space="0" w:color="auto"/>
            <w:bottom w:val="none" w:sz="0" w:space="0" w:color="auto"/>
            <w:right w:val="none" w:sz="0" w:space="0" w:color="auto"/>
          </w:divBdr>
        </w:div>
        <w:div w:id="638070042">
          <w:marLeft w:val="480"/>
          <w:marRight w:val="0"/>
          <w:marTop w:val="0"/>
          <w:marBottom w:val="0"/>
          <w:divBdr>
            <w:top w:val="none" w:sz="0" w:space="0" w:color="auto"/>
            <w:left w:val="none" w:sz="0" w:space="0" w:color="auto"/>
            <w:bottom w:val="none" w:sz="0" w:space="0" w:color="auto"/>
            <w:right w:val="none" w:sz="0" w:space="0" w:color="auto"/>
          </w:divBdr>
        </w:div>
        <w:div w:id="773987505">
          <w:marLeft w:val="480"/>
          <w:marRight w:val="0"/>
          <w:marTop w:val="0"/>
          <w:marBottom w:val="0"/>
          <w:divBdr>
            <w:top w:val="none" w:sz="0" w:space="0" w:color="auto"/>
            <w:left w:val="none" w:sz="0" w:space="0" w:color="auto"/>
            <w:bottom w:val="none" w:sz="0" w:space="0" w:color="auto"/>
            <w:right w:val="none" w:sz="0" w:space="0" w:color="auto"/>
          </w:divBdr>
        </w:div>
        <w:div w:id="897865867">
          <w:marLeft w:val="480"/>
          <w:marRight w:val="0"/>
          <w:marTop w:val="0"/>
          <w:marBottom w:val="0"/>
          <w:divBdr>
            <w:top w:val="none" w:sz="0" w:space="0" w:color="auto"/>
            <w:left w:val="none" w:sz="0" w:space="0" w:color="auto"/>
            <w:bottom w:val="none" w:sz="0" w:space="0" w:color="auto"/>
            <w:right w:val="none" w:sz="0" w:space="0" w:color="auto"/>
          </w:divBdr>
        </w:div>
        <w:div w:id="912202759">
          <w:marLeft w:val="480"/>
          <w:marRight w:val="0"/>
          <w:marTop w:val="0"/>
          <w:marBottom w:val="0"/>
          <w:divBdr>
            <w:top w:val="none" w:sz="0" w:space="0" w:color="auto"/>
            <w:left w:val="none" w:sz="0" w:space="0" w:color="auto"/>
            <w:bottom w:val="none" w:sz="0" w:space="0" w:color="auto"/>
            <w:right w:val="none" w:sz="0" w:space="0" w:color="auto"/>
          </w:divBdr>
        </w:div>
        <w:div w:id="936720504">
          <w:marLeft w:val="480"/>
          <w:marRight w:val="0"/>
          <w:marTop w:val="0"/>
          <w:marBottom w:val="0"/>
          <w:divBdr>
            <w:top w:val="none" w:sz="0" w:space="0" w:color="auto"/>
            <w:left w:val="none" w:sz="0" w:space="0" w:color="auto"/>
            <w:bottom w:val="none" w:sz="0" w:space="0" w:color="auto"/>
            <w:right w:val="none" w:sz="0" w:space="0" w:color="auto"/>
          </w:divBdr>
        </w:div>
        <w:div w:id="984965865">
          <w:marLeft w:val="480"/>
          <w:marRight w:val="0"/>
          <w:marTop w:val="0"/>
          <w:marBottom w:val="0"/>
          <w:divBdr>
            <w:top w:val="none" w:sz="0" w:space="0" w:color="auto"/>
            <w:left w:val="none" w:sz="0" w:space="0" w:color="auto"/>
            <w:bottom w:val="none" w:sz="0" w:space="0" w:color="auto"/>
            <w:right w:val="none" w:sz="0" w:space="0" w:color="auto"/>
          </w:divBdr>
        </w:div>
        <w:div w:id="1064108523">
          <w:marLeft w:val="480"/>
          <w:marRight w:val="0"/>
          <w:marTop w:val="0"/>
          <w:marBottom w:val="0"/>
          <w:divBdr>
            <w:top w:val="none" w:sz="0" w:space="0" w:color="auto"/>
            <w:left w:val="none" w:sz="0" w:space="0" w:color="auto"/>
            <w:bottom w:val="none" w:sz="0" w:space="0" w:color="auto"/>
            <w:right w:val="none" w:sz="0" w:space="0" w:color="auto"/>
          </w:divBdr>
        </w:div>
        <w:div w:id="1073622601">
          <w:marLeft w:val="480"/>
          <w:marRight w:val="0"/>
          <w:marTop w:val="0"/>
          <w:marBottom w:val="0"/>
          <w:divBdr>
            <w:top w:val="none" w:sz="0" w:space="0" w:color="auto"/>
            <w:left w:val="none" w:sz="0" w:space="0" w:color="auto"/>
            <w:bottom w:val="none" w:sz="0" w:space="0" w:color="auto"/>
            <w:right w:val="none" w:sz="0" w:space="0" w:color="auto"/>
          </w:divBdr>
        </w:div>
        <w:div w:id="1188134621">
          <w:marLeft w:val="480"/>
          <w:marRight w:val="0"/>
          <w:marTop w:val="0"/>
          <w:marBottom w:val="0"/>
          <w:divBdr>
            <w:top w:val="none" w:sz="0" w:space="0" w:color="auto"/>
            <w:left w:val="none" w:sz="0" w:space="0" w:color="auto"/>
            <w:bottom w:val="none" w:sz="0" w:space="0" w:color="auto"/>
            <w:right w:val="none" w:sz="0" w:space="0" w:color="auto"/>
          </w:divBdr>
        </w:div>
        <w:div w:id="1230916715">
          <w:marLeft w:val="480"/>
          <w:marRight w:val="0"/>
          <w:marTop w:val="0"/>
          <w:marBottom w:val="0"/>
          <w:divBdr>
            <w:top w:val="none" w:sz="0" w:space="0" w:color="auto"/>
            <w:left w:val="none" w:sz="0" w:space="0" w:color="auto"/>
            <w:bottom w:val="none" w:sz="0" w:space="0" w:color="auto"/>
            <w:right w:val="none" w:sz="0" w:space="0" w:color="auto"/>
          </w:divBdr>
        </w:div>
        <w:div w:id="1304385659">
          <w:marLeft w:val="480"/>
          <w:marRight w:val="0"/>
          <w:marTop w:val="0"/>
          <w:marBottom w:val="0"/>
          <w:divBdr>
            <w:top w:val="none" w:sz="0" w:space="0" w:color="auto"/>
            <w:left w:val="none" w:sz="0" w:space="0" w:color="auto"/>
            <w:bottom w:val="none" w:sz="0" w:space="0" w:color="auto"/>
            <w:right w:val="none" w:sz="0" w:space="0" w:color="auto"/>
          </w:divBdr>
        </w:div>
        <w:div w:id="1321739441">
          <w:marLeft w:val="480"/>
          <w:marRight w:val="0"/>
          <w:marTop w:val="0"/>
          <w:marBottom w:val="0"/>
          <w:divBdr>
            <w:top w:val="none" w:sz="0" w:space="0" w:color="auto"/>
            <w:left w:val="none" w:sz="0" w:space="0" w:color="auto"/>
            <w:bottom w:val="none" w:sz="0" w:space="0" w:color="auto"/>
            <w:right w:val="none" w:sz="0" w:space="0" w:color="auto"/>
          </w:divBdr>
        </w:div>
        <w:div w:id="1417704807">
          <w:marLeft w:val="480"/>
          <w:marRight w:val="0"/>
          <w:marTop w:val="0"/>
          <w:marBottom w:val="0"/>
          <w:divBdr>
            <w:top w:val="none" w:sz="0" w:space="0" w:color="auto"/>
            <w:left w:val="none" w:sz="0" w:space="0" w:color="auto"/>
            <w:bottom w:val="none" w:sz="0" w:space="0" w:color="auto"/>
            <w:right w:val="none" w:sz="0" w:space="0" w:color="auto"/>
          </w:divBdr>
        </w:div>
        <w:div w:id="1455902709">
          <w:marLeft w:val="480"/>
          <w:marRight w:val="0"/>
          <w:marTop w:val="0"/>
          <w:marBottom w:val="0"/>
          <w:divBdr>
            <w:top w:val="none" w:sz="0" w:space="0" w:color="auto"/>
            <w:left w:val="none" w:sz="0" w:space="0" w:color="auto"/>
            <w:bottom w:val="none" w:sz="0" w:space="0" w:color="auto"/>
            <w:right w:val="none" w:sz="0" w:space="0" w:color="auto"/>
          </w:divBdr>
        </w:div>
        <w:div w:id="1471706977">
          <w:marLeft w:val="480"/>
          <w:marRight w:val="0"/>
          <w:marTop w:val="0"/>
          <w:marBottom w:val="0"/>
          <w:divBdr>
            <w:top w:val="none" w:sz="0" w:space="0" w:color="auto"/>
            <w:left w:val="none" w:sz="0" w:space="0" w:color="auto"/>
            <w:bottom w:val="none" w:sz="0" w:space="0" w:color="auto"/>
            <w:right w:val="none" w:sz="0" w:space="0" w:color="auto"/>
          </w:divBdr>
        </w:div>
        <w:div w:id="1480145126">
          <w:marLeft w:val="480"/>
          <w:marRight w:val="0"/>
          <w:marTop w:val="0"/>
          <w:marBottom w:val="0"/>
          <w:divBdr>
            <w:top w:val="none" w:sz="0" w:space="0" w:color="auto"/>
            <w:left w:val="none" w:sz="0" w:space="0" w:color="auto"/>
            <w:bottom w:val="none" w:sz="0" w:space="0" w:color="auto"/>
            <w:right w:val="none" w:sz="0" w:space="0" w:color="auto"/>
          </w:divBdr>
        </w:div>
        <w:div w:id="1495224903">
          <w:marLeft w:val="480"/>
          <w:marRight w:val="0"/>
          <w:marTop w:val="0"/>
          <w:marBottom w:val="0"/>
          <w:divBdr>
            <w:top w:val="none" w:sz="0" w:space="0" w:color="auto"/>
            <w:left w:val="none" w:sz="0" w:space="0" w:color="auto"/>
            <w:bottom w:val="none" w:sz="0" w:space="0" w:color="auto"/>
            <w:right w:val="none" w:sz="0" w:space="0" w:color="auto"/>
          </w:divBdr>
        </w:div>
        <w:div w:id="1498497379">
          <w:marLeft w:val="480"/>
          <w:marRight w:val="0"/>
          <w:marTop w:val="0"/>
          <w:marBottom w:val="0"/>
          <w:divBdr>
            <w:top w:val="none" w:sz="0" w:space="0" w:color="auto"/>
            <w:left w:val="none" w:sz="0" w:space="0" w:color="auto"/>
            <w:bottom w:val="none" w:sz="0" w:space="0" w:color="auto"/>
            <w:right w:val="none" w:sz="0" w:space="0" w:color="auto"/>
          </w:divBdr>
        </w:div>
        <w:div w:id="1509902836">
          <w:marLeft w:val="480"/>
          <w:marRight w:val="0"/>
          <w:marTop w:val="0"/>
          <w:marBottom w:val="0"/>
          <w:divBdr>
            <w:top w:val="none" w:sz="0" w:space="0" w:color="auto"/>
            <w:left w:val="none" w:sz="0" w:space="0" w:color="auto"/>
            <w:bottom w:val="none" w:sz="0" w:space="0" w:color="auto"/>
            <w:right w:val="none" w:sz="0" w:space="0" w:color="auto"/>
          </w:divBdr>
        </w:div>
        <w:div w:id="1531840392">
          <w:marLeft w:val="480"/>
          <w:marRight w:val="0"/>
          <w:marTop w:val="0"/>
          <w:marBottom w:val="0"/>
          <w:divBdr>
            <w:top w:val="none" w:sz="0" w:space="0" w:color="auto"/>
            <w:left w:val="none" w:sz="0" w:space="0" w:color="auto"/>
            <w:bottom w:val="none" w:sz="0" w:space="0" w:color="auto"/>
            <w:right w:val="none" w:sz="0" w:space="0" w:color="auto"/>
          </w:divBdr>
        </w:div>
        <w:div w:id="1561551729">
          <w:marLeft w:val="480"/>
          <w:marRight w:val="0"/>
          <w:marTop w:val="0"/>
          <w:marBottom w:val="0"/>
          <w:divBdr>
            <w:top w:val="none" w:sz="0" w:space="0" w:color="auto"/>
            <w:left w:val="none" w:sz="0" w:space="0" w:color="auto"/>
            <w:bottom w:val="none" w:sz="0" w:space="0" w:color="auto"/>
            <w:right w:val="none" w:sz="0" w:space="0" w:color="auto"/>
          </w:divBdr>
        </w:div>
        <w:div w:id="1571116348">
          <w:marLeft w:val="480"/>
          <w:marRight w:val="0"/>
          <w:marTop w:val="0"/>
          <w:marBottom w:val="0"/>
          <w:divBdr>
            <w:top w:val="none" w:sz="0" w:space="0" w:color="auto"/>
            <w:left w:val="none" w:sz="0" w:space="0" w:color="auto"/>
            <w:bottom w:val="none" w:sz="0" w:space="0" w:color="auto"/>
            <w:right w:val="none" w:sz="0" w:space="0" w:color="auto"/>
          </w:divBdr>
        </w:div>
        <w:div w:id="1602755834">
          <w:marLeft w:val="480"/>
          <w:marRight w:val="0"/>
          <w:marTop w:val="0"/>
          <w:marBottom w:val="0"/>
          <w:divBdr>
            <w:top w:val="none" w:sz="0" w:space="0" w:color="auto"/>
            <w:left w:val="none" w:sz="0" w:space="0" w:color="auto"/>
            <w:bottom w:val="none" w:sz="0" w:space="0" w:color="auto"/>
            <w:right w:val="none" w:sz="0" w:space="0" w:color="auto"/>
          </w:divBdr>
        </w:div>
        <w:div w:id="1723671678">
          <w:marLeft w:val="480"/>
          <w:marRight w:val="0"/>
          <w:marTop w:val="0"/>
          <w:marBottom w:val="0"/>
          <w:divBdr>
            <w:top w:val="none" w:sz="0" w:space="0" w:color="auto"/>
            <w:left w:val="none" w:sz="0" w:space="0" w:color="auto"/>
            <w:bottom w:val="none" w:sz="0" w:space="0" w:color="auto"/>
            <w:right w:val="none" w:sz="0" w:space="0" w:color="auto"/>
          </w:divBdr>
        </w:div>
        <w:div w:id="1821462809">
          <w:marLeft w:val="480"/>
          <w:marRight w:val="0"/>
          <w:marTop w:val="0"/>
          <w:marBottom w:val="0"/>
          <w:divBdr>
            <w:top w:val="none" w:sz="0" w:space="0" w:color="auto"/>
            <w:left w:val="none" w:sz="0" w:space="0" w:color="auto"/>
            <w:bottom w:val="none" w:sz="0" w:space="0" w:color="auto"/>
            <w:right w:val="none" w:sz="0" w:space="0" w:color="auto"/>
          </w:divBdr>
        </w:div>
        <w:div w:id="1828521487">
          <w:marLeft w:val="480"/>
          <w:marRight w:val="0"/>
          <w:marTop w:val="0"/>
          <w:marBottom w:val="0"/>
          <w:divBdr>
            <w:top w:val="none" w:sz="0" w:space="0" w:color="auto"/>
            <w:left w:val="none" w:sz="0" w:space="0" w:color="auto"/>
            <w:bottom w:val="none" w:sz="0" w:space="0" w:color="auto"/>
            <w:right w:val="none" w:sz="0" w:space="0" w:color="auto"/>
          </w:divBdr>
        </w:div>
        <w:div w:id="1898858991">
          <w:marLeft w:val="480"/>
          <w:marRight w:val="0"/>
          <w:marTop w:val="0"/>
          <w:marBottom w:val="0"/>
          <w:divBdr>
            <w:top w:val="none" w:sz="0" w:space="0" w:color="auto"/>
            <w:left w:val="none" w:sz="0" w:space="0" w:color="auto"/>
            <w:bottom w:val="none" w:sz="0" w:space="0" w:color="auto"/>
            <w:right w:val="none" w:sz="0" w:space="0" w:color="auto"/>
          </w:divBdr>
        </w:div>
        <w:div w:id="1991516069">
          <w:marLeft w:val="480"/>
          <w:marRight w:val="0"/>
          <w:marTop w:val="0"/>
          <w:marBottom w:val="0"/>
          <w:divBdr>
            <w:top w:val="none" w:sz="0" w:space="0" w:color="auto"/>
            <w:left w:val="none" w:sz="0" w:space="0" w:color="auto"/>
            <w:bottom w:val="none" w:sz="0" w:space="0" w:color="auto"/>
            <w:right w:val="none" w:sz="0" w:space="0" w:color="auto"/>
          </w:divBdr>
        </w:div>
        <w:div w:id="1995789690">
          <w:marLeft w:val="480"/>
          <w:marRight w:val="0"/>
          <w:marTop w:val="0"/>
          <w:marBottom w:val="0"/>
          <w:divBdr>
            <w:top w:val="none" w:sz="0" w:space="0" w:color="auto"/>
            <w:left w:val="none" w:sz="0" w:space="0" w:color="auto"/>
            <w:bottom w:val="none" w:sz="0" w:space="0" w:color="auto"/>
            <w:right w:val="none" w:sz="0" w:space="0" w:color="auto"/>
          </w:divBdr>
        </w:div>
        <w:div w:id="2006932280">
          <w:marLeft w:val="480"/>
          <w:marRight w:val="0"/>
          <w:marTop w:val="0"/>
          <w:marBottom w:val="0"/>
          <w:divBdr>
            <w:top w:val="none" w:sz="0" w:space="0" w:color="auto"/>
            <w:left w:val="none" w:sz="0" w:space="0" w:color="auto"/>
            <w:bottom w:val="none" w:sz="0" w:space="0" w:color="auto"/>
            <w:right w:val="none" w:sz="0" w:space="0" w:color="auto"/>
          </w:divBdr>
        </w:div>
        <w:div w:id="2034719358">
          <w:marLeft w:val="480"/>
          <w:marRight w:val="0"/>
          <w:marTop w:val="0"/>
          <w:marBottom w:val="0"/>
          <w:divBdr>
            <w:top w:val="none" w:sz="0" w:space="0" w:color="auto"/>
            <w:left w:val="none" w:sz="0" w:space="0" w:color="auto"/>
            <w:bottom w:val="none" w:sz="0" w:space="0" w:color="auto"/>
            <w:right w:val="none" w:sz="0" w:space="0" w:color="auto"/>
          </w:divBdr>
        </w:div>
        <w:div w:id="2060088683">
          <w:marLeft w:val="480"/>
          <w:marRight w:val="0"/>
          <w:marTop w:val="0"/>
          <w:marBottom w:val="0"/>
          <w:divBdr>
            <w:top w:val="none" w:sz="0" w:space="0" w:color="auto"/>
            <w:left w:val="none" w:sz="0" w:space="0" w:color="auto"/>
            <w:bottom w:val="none" w:sz="0" w:space="0" w:color="auto"/>
            <w:right w:val="none" w:sz="0" w:space="0" w:color="auto"/>
          </w:divBdr>
        </w:div>
      </w:divsChild>
    </w:div>
    <w:div w:id="1613051569">
      <w:bodyDiv w:val="1"/>
      <w:marLeft w:val="0"/>
      <w:marRight w:val="0"/>
      <w:marTop w:val="0"/>
      <w:marBottom w:val="0"/>
      <w:divBdr>
        <w:top w:val="none" w:sz="0" w:space="0" w:color="auto"/>
        <w:left w:val="none" w:sz="0" w:space="0" w:color="auto"/>
        <w:bottom w:val="none" w:sz="0" w:space="0" w:color="auto"/>
        <w:right w:val="none" w:sz="0" w:space="0" w:color="auto"/>
      </w:divBdr>
      <w:divsChild>
        <w:div w:id="11079379">
          <w:marLeft w:val="480"/>
          <w:marRight w:val="0"/>
          <w:marTop w:val="0"/>
          <w:marBottom w:val="0"/>
          <w:divBdr>
            <w:top w:val="none" w:sz="0" w:space="0" w:color="auto"/>
            <w:left w:val="none" w:sz="0" w:space="0" w:color="auto"/>
            <w:bottom w:val="none" w:sz="0" w:space="0" w:color="auto"/>
            <w:right w:val="none" w:sz="0" w:space="0" w:color="auto"/>
          </w:divBdr>
        </w:div>
        <w:div w:id="21396361">
          <w:marLeft w:val="480"/>
          <w:marRight w:val="0"/>
          <w:marTop w:val="0"/>
          <w:marBottom w:val="0"/>
          <w:divBdr>
            <w:top w:val="none" w:sz="0" w:space="0" w:color="auto"/>
            <w:left w:val="none" w:sz="0" w:space="0" w:color="auto"/>
            <w:bottom w:val="none" w:sz="0" w:space="0" w:color="auto"/>
            <w:right w:val="none" w:sz="0" w:space="0" w:color="auto"/>
          </w:divBdr>
        </w:div>
        <w:div w:id="80639164">
          <w:marLeft w:val="480"/>
          <w:marRight w:val="0"/>
          <w:marTop w:val="0"/>
          <w:marBottom w:val="0"/>
          <w:divBdr>
            <w:top w:val="none" w:sz="0" w:space="0" w:color="auto"/>
            <w:left w:val="none" w:sz="0" w:space="0" w:color="auto"/>
            <w:bottom w:val="none" w:sz="0" w:space="0" w:color="auto"/>
            <w:right w:val="none" w:sz="0" w:space="0" w:color="auto"/>
          </w:divBdr>
        </w:div>
        <w:div w:id="130095640">
          <w:marLeft w:val="480"/>
          <w:marRight w:val="0"/>
          <w:marTop w:val="0"/>
          <w:marBottom w:val="0"/>
          <w:divBdr>
            <w:top w:val="none" w:sz="0" w:space="0" w:color="auto"/>
            <w:left w:val="none" w:sz="0" w:space="0" w:color="auto"/>
            <w:bottom w:val="none" w:sz="0" w:space="0" w:color="auto"/>
            <w:right w:val="none" w:sz="0" w:space="0" w:color="auto"/>
          </w:divBdr>
        </w:div>
        <w:div w:id="170609330">
          <w:marLeft w:val="480"/>
          <w:marRight w:val="0"/>
          <w:marTop w:val="0"/>
          <w:marBottom w:val="0"/>
          <w:divBdr>
            <w:top w:val="none" w:sz="0" w:space="0" w:color="auto"/>
            <w:left w:val="none" w:sz="0" w:space="0" w:color="auto"/>
            <w:bottom w:val="none" w:sz="0" w:space="0" w:color="auto"/>
            <w:right w:val="none" w:sz="0" w:space="0" w:color="auto"/>
          </w:divBdr>
        </w:div>
        <w:div w:id="358315726">
          <w:marLeft w:val="480"/>
          <w:marRight w:val="0"/>
          <w:marTop w:val="0"/>
          <w:marBottom w:val="0"/>
          <w:divBdr>
            <w:top w:val="none" w:sz="0" w:space="0" w:color="auto"/>
            <w:left w:val="none" w:sz="0" w:space="0" w:color="auto"/>
            <w:bottom w:val="none" w:sz="0" w:space="0" w:color="auto"/>
            <w:right w:val="none" w:sz="0" w:space="0" w:color="auto"/>
          </w:divBdr>
        </w:div>
        <w:div w:id="387991739">
          <w:marLeft w:val="480"/>
          <w:marRight w:val="0"/>
          <w:marTop w:val="0"/>
          <w:marBottom w:val="0"/>
          <w:divBdr>
            <w:top w:val="none" w:sz="0" w:space="0" w:color="auto"/>
            <w:left w:val="none" w:sz="0" w:space="0" w:color="auto"/>
            <w:bottom w:val="none" w:sz="0" w:space="0" w:color="auto"/>
            <w:right w:val="none" w:sz="0" w:space="0" w:color="auto"/>
          </w:divBdr>
        </w:div>
        <w:div w:id="602230521">
          <w:marLeft w:val="480"/>
          <w:marRight w:val="0"/>
          <w:marTop w:val="0"/>
          <w:marBottom w:val="0"/>
          <w:divBdr>
            <w:top w:val="none" w:sz="0" w:space="0" w:color="auto"/>
            <w:left w:val="none" w:sz="0" w:space="0" w:color="auto"/>
            <w:bottom w:val="none" w:sz="0" w:space="0" w:color="auto"/>
            <w:right w:val="none" w:sz="0" w:space="0" w:color="auto"/>
          </w:divBdr>
        </w:div>
        <w:div w:id="613364008">
          <w:marLeft w:val="480"/>
          <w:marRight w:val="0"/>
          <w:marTop w:val="0"/>
          <w:marBottom w:val="0"/>
          <w:divBdr>
            <w:top w:val="none" w:sz="0" w:space="0" w:color="auto"/>
            <w:left w:val="none" w:sz="0" w:space="0" w:color="auto"/>
            <w:bottom w:val="none" w:sz="0" w:space="0" w:color="auto"/>
            <w:right w:val="none" w:sz="0" w:space="0" w:color="auto"/>
          </w:divBdr>
        </w:div>
        <w:div w:id="697052027">
          <w:marLeft w:val="480"/>
          <w:marRight w:val="0"/>
          <w:marTop w:val="0"/>
          <w:marBottom w:val="0"/>
          <w:divBdr>
            <w:top w:val="none" w:sz="0" w:space="0" w:color="auto"/>
            <w:left w:val="none" w:sz="0" w:space="0" w:color="auto"/>
            <w:bottom w:val="none" w:sz="0" w:space="0" w:color="auto"/>
            <w:right w:val="none" w:sz="0" w:space="0" w:color="auto"/>
          </w:divBdr>
        </w:div>
        <w:div w:id="774128716">
          <w:marLeft w:val="480"/>
          <w:marRight w:val="0"/>
          <w:marTop w:val="0"/>
          <w:marBottom w:val="0"/>
          <w:divBdr>
            <w:top w:val="none" w:sz="0" w:space="0" w:color="auto"/>
            <w:left w:val="none" w:sz="0" w:space="0" w:color="auto"/>
            <w:bottom w:val="none" w:sz="0" w:space="0" w:color="auto"/>
            <w:right w:val="none" w:sz="0" w:space="0" w:color="auto"/>
          </w:divBdr>
        </w:div>
        <w:div w:id="881945227">
          <w:marLeft w:val="480"/>
          <w:marRight w:val="0"/>
          <w:marTop w:val="0"/>
          <w:marBottom w:val="0"/>
          <w:divBdr>
            <w:top w:val="none" w:sz="0" w:space="0" w:color="auto"/>
            <w:left w:val="none" w:sz="0" w:space="0" w:color="auto"/>
            <w:bottom w:val="none" w:sz="0" w:space="0" w:color="auto"/>
            <w:right w:val="none" w:sz="0" w:space="0" w:color="auto"/>
          </w:divBdr>
        </w:div>
        <w:div w:id="953949172">
          <w:marLeft w:val="480"/>
          <w:marRight w:val="0"/>
          <w:marTop w:val="0"/>
          <w:marBottom w:val="0"/>
          <w:divBdr>
            <w:top w:val="none" w:sz="0" w:space="0" w:color="auto"/>
            <w:left w:val="none" w:sz="0" w:space="0" w:color="auto"/>
            <w:bottom w:val="none" w:sz="0" w:space="0" w:color="auto"/>
            <w:right w:val="none" w:sz="0" w:space="0" w:color="auto"/>
          </w:divBdr>
        </w:div>
        <w:div w:id="961769449">
          <w:marLeft w:val="480"/>
          <w:marRight w:val="0"/>
          <w:marTop w:val="0"/>
          <w:marBottom w:val="0"/>
          <w:divBdr>
            <w:top w:val="none" w:sz="0" w:space="0" w:color="auto"/>
            <w:left w:val="none" w:sz="0" w:space="0" w:color="auto"/>
            <w:bottom w:val="none" w:sz="0" w:space="0" w:color="auto"/>
            <w:right w:val="none" w:sz="0" w:space="0" w:color="auto"/>
          </w:divBdr>
        </w:div>
        <w:div w:id="1010520384">
          <w:marLeft w:val="480"/>
          <w:marRight w:val="0"/>
          <w:marTop w:val="0"/>
          <w:marBottom w:val="0"/>
          <w:divBdr>
            <w:top w:val="none" w:sz="0" w:space="0" w:color="auto"/>
            <w:left w:val="none" w:sz="0" w:space="0" w:color="auto"/>
            <w:bottom w:val="none" w:sz="0" w:space="0" w:color="auto"/>
            <w:right w:val="none" w:sz="0" w:space="0" w:color="auto"/>
          </w:divBdr>
        </w:div>
        <w:div w:id="1048723987">
          <w:marLeft w:val="480"/>
          <w:marRight w:val="0"/>
          <w:marTop w:val="0"/>
          <w:marBottom w:val="0"/>
          <w:divBdr>
            <w:top w:val="none" w:sz="0" w:space="0" w:color="auto"/>
            <w:left w:val="none" w:sz="0" w:space="0" w:color="auto"/>
            <w:bottom w:val="none" w:sz="0" w:space="0" w:color="auto"/>
            <w:right w:val="none" w:sz="0" w:space="0" w:color="auto"/>
          </w:divBdr>
        </w:div>
        <w:div w:id="1067073642">
          <w:marLeft w:val="480"/>
          <w:marRight w:val="0"/>
          <w:marTop w:val="0"/>
          <w:marBottom w:val="0"/>
          <w:divBdr>
            <w:top w:val="none" w:sz="0" w:space="0" w:color="auto"/>
            <w:left w:val="none" w:sz="0" w:space="0" w:color="auto"/>
            <w:bottom w:val="none" w:sz="0" w:space="0" w:color="auto"/>
            <w:right w:val="none" w:sz="0" w:space="0" w:color="auto"/>
          </w:divBdr>
        </w:div>
        <w:div w:id="1112818814">
          <w:marLeft w:val="480"/>
          <w:marRight w:val="0"/>
          <w:marTop w:val="0"/>
          <w:marBottom w:val="0"/>
          <w:divBdr>
            <w:top w:val="none" w:sz="0" w:space="0" w:color="auto"/>
            <w:left w:val="none" w:sz="0" w:space="0" w:color="auto"/>
            <w:bottom w:val="none" w:sz="0" w:space="0" w:color="auto"/>
            <w:right w:val="none" w:sz="0" w:space="0" w:color="auto"/>
          </w:divBdr>
        </w:div>
        <w:div w:id="1128662387">
          <w:marLeft w:val="480"/>
          <w:marRight w:val="0"/>
          <w:marTop w:val="0"/>
          <w:marBottom w:val="0"/>
          <w:divBdr>
            <w:top w:val="none" w:sz="0" w:space="0" w:color="auto"/>
            <w:left w:val="none" w:sz="0" w:space="0" w:color="auto"/>
            <w:bottom w:val="none" w:sz="0" w:space="0" w:color="auto"/>
            <w:right w:val="none" w:sz="0" w:space="0" w:color="auto"/>
          </w:divBdr>
        </w:div>
        <w:div w:id="1218400429">
          <w:marLeft w:val="480"/>
          <w:marRight w:val="0"/>
          <w:marTop w:val="0"/>
          <w:marBottom w:val="0"/>
          <w:divBdr>
            <w:top w:val="none" w:sz="0" w:space="0" w:color="auto"/>
            <w:left w:val="none" w:sz="0" w:space="0" w:color="auto"/>
            <w:bottom w:val="none" w:sz="0" w:space="0" w:color="auto"/>
            <w:right w:val="none" w:sz="0" w:space="0" w:color="auto"/>
          </w:divBdr>
        </w:div>
        <w:div w:id="1268387408">
          <w:marLeft w:val="480"/>
          <w:marRight w:val="0"/>
          <w:marTop w:val="0"/>
          <w:marBottom w:val="0"/>
          <w:divBdr>
            <w:top w:val="none" w:sz="0" w:space="0" w:color="auto"/>
            <w:left w:val="none" w:sz="0" w:space="0" w:color="auto"/>
            <w:bottom w:val="none" w:sz="0" w:space="0" w:color="auto"/>
            <w:right w:val="none" w:sz="0" w:space="0" w:color="auto"/>
          </w:divBdr>
        </w:div>
        <w:div w:id="1330981230">
          <w:marLeft w:val="480"/>
          <w:marRight w:val="0"/>
          <w:marTop w:val="0"/>
          <w:marBottom w:val="0"/>
          <w:divBdr>
            <w:top w:val="none" w:sz="0" w:space="0" w:color="auto"/>
            <w:left w:val="none" w:sz="0" w:space="0" w:color="auto"/>
            <w:bottom w:val="none" w:sz="0" w:space="0" w:color="auto"/>
            <w:right w:val="none" w:sz="0" w:space="0" w:color="auto"/>
          </w:divBdr>
        </w:div>
        <w:div w:id="1455055922">
          <w:marLeft w:val="480"/>
          <w:marRight w:val="0"/>
          <w:marTop w:val="0"/>
          <w:marBottom w:val="0"/>
          <w:divBdr>
            <w:top w:val="none" w:sz="0" w:space="0" w:color="auto"/>
            <w:left w:val="none" w:sz="0" w:space="0" w:color="auto"/>
            <w:bottom w:val="none" w:sz="0" w:space="0" w:color="auto"/>
            <w:right w:val="none" w:sz="0" w:space="0" w:color="auto"/>
          </w:divBdr>
        </w:div>
        <w:div w:id="1461411954">
          <w:marLeft w:val="480"/>
          <w:marRight w:val="0"/>
          <w:marTop w:val="0"/>
          <w:marBottom w:val="0"/>
          <w:divBdr>
            <w:top w:val="none" w:sz="0" w:space="0" w:color="auto"/>
            <w:left w:val="none" w:sz="0" w:space="0" w:color="auto"/>
            <w:bottom w:val="none" w:sz="0" w:space="0" w:color="auto"/>
            <w:right w:val="none" w:sz="0" w:space="0" w:color="auto"/>
          </w:divBdr>
        </w:div>
        <w:div w:id="1477065041">
          <w:marLeft w:val="480"/>
          <w:marRight w:val="0"/>
          <w:marTop w:val="0"/>
          <w:marBottom w:val="0"/>
          <w:divBdr>
            <w:top w:val="none" w:sz="0" w:space="0" w:color="auto"/>
            <w:left w:val="none" w:sz="0" w:space="0" w:color="auto"/>
            <w:bottom w:val="none" w:sz="0" w:space="0" w:color="auto"/>
            <w:right w:val="none" w:sz="0" w:space="0" w:color="auto"/>
          </w:divBdr>
        </w:div>
        <w:div w:id="1508447527">
          <w:marLeft w:val="480"/>
          <w:marRight w:val="0"/>
          <w:marTop w:val="0"/>
          <w:marBottom w:val="0"/>
          <w:divBdr>
            <w:top w:val="none" w:sz="0" w:space="0" w:color="auto"/>
            <w:left w:val="none" w:sz="0" w:space="0" w:color="auto"/>
            <w:bottom w:val="none" w:sz="0" w:space="0" w:color="auto"/>
            <w:right w:val="none" w:sz="0" w:space="0" w:color="auto"/>
          </w:divBdr>
        </w:div>
        <w:div w:id="1511987776">
          <w:marLeft w:val="480"/>
          <w:marRight w:val="0"/>
          <w:marTop w:val="0"/>
          <w:marBottom w:val="0"/>
          <w:divBdr>
            <w:top w:val="none" w:sz="0" w:space="0" w:color="auto"/>
            <w:left w:val="none" w:sz="0" w:space="0" w:color="auto"/>
            <w:bottom w:val="none" w:sz="0" w:space="0" w:color="auto"/>
            <w:right w:val="none" w:sz="0" w:space="0" w:color="auto"/>
          </w:divBdr>
        </w:div>
        <w:div w:id="1615089101">
          <w:marLeft w:val="480"/>
          <w:marRight w:val="0"/>
          <w:marTop w:val="0"/>
          <w:marBottom w:val="0"/>
          <w:divBdr>
            <w:top w:val="none" w:sz="0" w:space="0" w:color="auto"/>
            <w:left w:val="none" w:sz="0" w:space="0" w:color="auto"/>
            <w:bottom w:val="none" w:sz="0" w:space="0" w:color="auto"/>
            <w:right w:val="none" w:sz="0" w:space="0" w:color="auto"/>
          </w:divBdr>
        </w:div>
        <w:div w:id="1620914955">
          <w:marLeft w:val="480"/>
          <w:marRight w:val="0"/>
          <w:marTop w:val="0"/>
          <w:marBottom w:val="0"/>
          <w:divBdr>
            <w:top w:val="none" w:sz="0" w:space="0" w:color="auto"/>
            <w:left w:val="none" w:sz="0" w:space="0" w:color="auto"/>
            <w:bottom w:val="none" w:sz="0" w:space="0" w:color="auto"/>
            <w:right w:val="none" w:sz="0" w:space="0" w:color="auto"/>
          </w:divBdr>
        </w:div>
        <w:div w:id="1673411737">
          <w:marLeft w:val="480"/>
          <w:marRight w:val="0"/>
          <w:marTop w:val="0"/>
          <w:marBottom w:val="0"/>
          <w:divBdr>
            <w:top w:val="none" w:sz="0" w:space="0" w:color="auto"/>
            <w:left w:val="none" w:sz="0" w:space="0" w:color="auto"/>
            <w:bottom w:val="none" w:sz="0" w:space="0" w:color="auto"/>
            <w:right w:val="none" w:sz="0" w:space="0" w:color="auto"/>
          </w:divBdr>
        </w:div>
        <w:div w:id="1702626092">
          <w:marLeft w:val="480"/>
          <w:marRight w:val="0"/>
          <w:marTop w:val="0"/>
          <w:marBottom w:val="0"/>
          <w:divBdr>
            <w:top w:val="none" w:sz="0" w:space="0" w:color="auto"/>
            <w:left w:val="none" w:sz="0" w:space="0" w:color="auto"/>
            <w:bottom w:val="none" w:sz="0" w:space="0" w:color="auto"/>
            <w:right w:val="none" w:sz="0" w:space="0" w:color="auto"/>
          </w:divBdr>
        </w:div>
        <w:div w:id="1894346920">
          <w:marLeft w:val="480"/>
          <w:marRight w:val="0"/>
          <w:marTop w:val="0"/>
          <w:marBottom w:val="0"/>
          <w:divBdr>
            <w:top w:val="none" w:sz="0" w:space="0" w:color="auto"/>
            <w:left w:val="none" w:sz="0" w:space="0" w:color="auto"/>
            <w:bottom w:val="none" w:sz="0" w:space="0" w:color="auto"/>
            <w:right w:val="none" w:sz="0" w:space="0" w:color="auto"/>
          </w:divBdr>
        </w:div>
        <w:div w:id="1936667045">
          <w:marLeft w:val="480"/>
          <w:marRight w:val="0"/>
          <w:marTop w:val="0"/>
          <w:marBottom w:val="0"/>
          <w:divBdr>
            <w:top w:val="none" w:sz="0" w:space="0" w:color="auto"/>
            <w:left w:val="none" w:sz="0" w:space="0" w:color="auto"/>
            <w:bottom w:val="none" w:sz="0" w:space="0" w:color="auto"/>
            <w:right w:val="none" w:sz="0" w:space="0" w:color="auto"/>
          </w:divBdr>
        </w:div>
        <w:div w:id="1985967409">
          <w:marLeft w:val="480"/>
          <w:marRight w:val="0"/>
          <w:marTop w:val="0"/>
          <w:marBottom w:val="0"/>
          <w:divBdr>
            <w:top w:val="none" w:sz="0" w:space="0" w:color="auto"/>
            <w:left w:val="none" w:sz="0" w:space="0" w:color="auto"/>
            <w:bottom w:val="none" w:sz="0" w:space="0" w:color="auto"/>
            <w:right w:val="none" w:sz="0" w:space="0" w:color="auto"/>
          </w:divBdr>
        </w:div>
        <w:div w:id="2004160400">
          <w:marLeft w:val="480"/>
          <w:marRight w:val="0"/>
          <w:marTop w:val="0"/>
          <w:marBottom w:val="0"/>
          <w:divBdr>
            <w:top w:val="none" w:sz="0" w:space="0" w:color="auto"/>
            <w:left w:val="none" w:sz="0" w:space="0" w:color="auto"/>
            <w:bottom w:val="none" w:sz="0" w:space="0" w:color="auto"/>
            <w:right w:val="none" w:sz="0" w:space="0" w:color="auto"/>
          </w:divBdr>
        </w:div>
        <w:div w:id="2054693287">
          <w:marLeft w:val="480"/>
          <w:marRight w:val="0"/>
          <w:marTop w:val="0"/>
          <w:marBottom w:val="0"/>
          <w:divBdr>
            <w:top w:val="none" w:sz="0" w:space="0" w:color="auto"/>
            <w:left w:val="none" w:sz="0" w:space="0" w:color="auto"/>
            <w:bottom w:val="none" w:sz="0" w:space="0" w:color="auto"/>
            <w:right w:val="none" w:sz="0" w:space="0" w:color="auto"/>
          </w:divBdr>
        </w:div>
        <w:div w:id="2085105159">
          <w:marLeft w:val="480"/>
          <w:marRight w:val="0"/>
          <w:marTop w:val="0"/>
          <w:marBottom w:val="0"/>
          <w:divBdr>
            <w:top w:val="none" w:sz="0" w:space="0" w:color="auto"/>
            <w:left w:val="none" w:sz="0" w:space="0" w:color="auto"/>
            <w:bottom w:val="none" w:sz="0" w:space="0" w:color="auto"/>
            <w:right w:val="none" w:sz="0" w:space="0" w:color="auto"/>
          </w:divBdr>
        </w:div>
        <w:div w:id="2086371252">
          <w:marLeft w:val="480"/>
          <w:marRight w:val="0"/>
          <w:marTop w:val="0"/>
          <w:marBottom w:val="0"/>
          <w:divBdr>
            <w:top w:val="none" w:sz="0" w:space="0" w:color="auto"/>
            <w:left w:val="none" w:sz="0" w:space="0" w:color="auto"/>
            <w:bottom w:val="none" w:sz="0" w:space="0" w:color="auto"/>
            <w:right w:val="none" w:sz="0" w:space="0" w:color="auto"/>
          </w:divBdr>
        </w:div>
      </w:divsChild>
    </w:div>
    <w:div w:id="1615091664">
      <w:bodyDiv w:val="1"/>
      <w:marLeft w:val="0"/>
      <w:marRight w:val="0"/>
      <w:marTop w:val="0"/>
      <w:marBottom w:val="0"/>
      <w:divBdr>
        <w:top w:val="none" w:sz="0" w:space="0" w:color="auto"/>
        <w:left w:val="none" w:sz="0" w:space="0" w:color="auto"/>
        <w:bottom w:val="none" w:sz="0" w:space="0" w:color="auto"/>
        <w:right w:val="none" w:sz="0" w:space="0" w:color="auto"/>
      </w:divBdr>
      <w:divsChild>
        <w:div w:id="28577777">
          <w:marLeft w:val="480"/>
          <w:marRight w:val="0"/>
          <w:marTop w:val="0"/>
          <w:marBottom w:val="0"/>
          <w:divBdr>
            <w:top w:val="none" w:sz="0" w:space="0" w:color="auto"/>
            <w:left w:val="none" w:sz="0" w:space="0" w:color="auto"/>
            <w:bottom w:val="none" w:sz="0" w:space="0" w:color="auto"/>
            <w:right w:val="none" w:sz="0" w:space="0" w:color="auto"/>
          </w:divBdr>
        </w:div>
        <w:div w:id="90511070">
          <w:marLeft w:val="480"/>
          <w:marRight w:val="0"/>
          <w:marTop w:val="0"/>
          <w:marBottom w:val="0"/>
          <w:divBdr>
            <w:top w:val="none" w:sz="0" w:space="0" w:color="auto"/>
            <w:left w:val="none" w:sz="0" w:space="0" w:color="auto"/>
            <w:bottom w:val="none" w:sz="0" w:space="0" w:color="auto"/>
            <w:right w:val="none" w:sz="0" w:space="0" w:color="auto"/>
          </w:divBdr>
        </w:div>
        <w:div w:id="126625747">
          <w:marLeft w:val="480"/>
          <w:marRight w:val="0"/>
          <w:marTop w:val="0"/>
          <w:marBottom w:val="0"/>
          <w:divBdr>
            <w:top w:val="none" w:sz="0" w:space="0" w:color="auto"/>
            <w:left w:val="none" w:sz="0" w:space="0" w:color="auto"/>
            <w:bottom w:val="none" w:sz="0" w:space="0" w:color="auto"/>
            <w:right w:val="none" w:sz="0" w:space="0" w:color="auto"/>
          </w:divBdr>
        </w:div>
        <w:div w:id="236330219">
          <w:marLeft w:val="480"/>
          <w:marRight w:val="0"/>
          <w:marTop w:val="0"/>
          <w:marBottom w:val="0"/>
          <w:divBdr>
            <w:top w:val="none" w:sz="0" w:space="0" w:color="auto"/>
            <w:left w:val="none" w:sz="0" w:space="0" w:color="auto"/>
            <w:bottom w:val="none" w:sz="0" w:space="0" w:color="auto"/>
            <w:right w:val="none" w:sz="0" w:space="0" w:color="auto"/>
          </w:divBdr>
        </w:div>
        <w:div w:id="257295928">
          <w:marLeft w:val="480"/>
          <w:marRight w:val="0"/>
          <w:marTop w:val="0"/>
          <w:marBottom w:val="0"/>
          <w:divBdr>
            <w:top w:val="none" w:sz="0" w:space="0" w:color="auto"/>
            <w:left w:val="none" w:sz="0" w:space="0" w:color="auto"/>
            <w:bottom w:val="none" w:sz="0" w:space="0" w:color="auto"/>
            <w:right w:val="none" w:sz="0" w:space="0" w:color="auto"/>
          </w:divBdr>
        </w:div>
        <w:div w:id="310984668">
          <w:marLeft w:val="480"/>
          <w:marRight w:val="0"/>
          <w:marTop w:val="0"/>
          <w:marBottom w:val="0"/>
          <w:divBdr>
            <w:top w:val="none" w:sz="0" w:space="0" w:color="auto"/>
            <w:left w:val="none" w:sz="0" w:space="0" w:color="auto"/>
            <w:bottom w:val="none" w:sz="0" w:space="0" w:color="auto"/>
            <w:right w:val="none" w:sz="0" w:space="0" w:color="auto"/>
          </w:divBdr>
        </w:div>
        <w:div w:id="317615585">
          <w:marLeft w:val="480"/>
          <w:marRight w:val="0"/>
          <w:marTop w:val="0"/>
          <w:marBottom w:val="0"/>
          <w:divBdr>
            <w:top w:val="none" w:sz="0" w:space="0" w:color="auto"/>
            <w:left w:val="none" w:sz="0" w:space="0" w:color="auto"/>
            <w:bottom w:val="none" w:sz="0" w:space="0" w:color="auto"/>
            <w:right w:val="none" w:sz="0" w:space="0" w:color="auto"/>
          </w:divBdr>
        </w:div>
        <w:div w:id="407966974">
          <w:marLeft w:val="480"/>
          <w:marRight w:val="0"/>
          <w:marTop w:val="0"/>
          <w:marBottom w:val="0"/>
          <w:divBdr>
            <w:top w:val="none" w:sz="0" w:space="0" w:color="auto"/>
            <w:left w:val="none" w:sz="0" w:space="0" w:color="auto"/>
            <w:bottom w:val="none" w:sz="0" w:space="0" w:color="auto"/>
            <w:right w:val="none" w:sz="0" w:space="0" w:color="auto"/>
          </w:divBdr>
        </w:div>
        <w:div w:id="526144519">
          <w:marLeft w:val="480"/>
          <w:marRight w:val="0"/>
          <w:marTop w:val="0"/>
          <w:marBottom w:val="0"/>
          <w:divBdr>
            <w:top w:val="none" w:sz="0" w:space="0" w:color="auto"/>
            <w:left w:val="none" w:sz="0" w:space="0" w:color="auto"/>
            <w:bottom w:val="none" w:sz="0" w:space="0" w:color="auto"/>
            <w:right w:val="none" w:sz="0" w:space="0" w:color="auto"/>
          </w:divBdr>
        </w:div>
        <w:div w:id="541672713">
          <w:marLeft w:val="480"/>
          <w:marRight w:val="0"/>
          <w:marTop w:val="0"/>
          <w:marBottom w:val="0"/>
          <w:divBdr>
            <w:top w:val="none" w:sz="0" w:space="0" w:color="auto"/>
            <w:left w:val="none" w:sz="0" w:space="0" w:color="auto"/>
            <w:bottom w:val="none" w:sz="0" w:space="0" w:color="auto"/>
            <w:right w:val="none" w:sz="0" w:space="0" w:color="auto"/>
          </w:divBdr>
        </w:div>
        <w:div w:id="619381150">
          <w:marLeft w:val="480"/>
          <w:marRight w:val="0"/>
          <w:marTop w:val="0"/>
          <w:marBottom w:val="0"/>
          <w:divBdr>
            <w:top w:val="none" w:sz="0" w:space="0" w:color="auto"/>
            <w:left w:val="none" w:sz="0" w:space="0" w:color="auto"/>
            <w:bottom w:val="none" w:sz="0" w:space="0" w:color="auto"/>
            <w:right w:val="none" w:sz="0" w:space="0" w:color="auto"/>
          </w:divBdr>
        </w:div>
        <w:div w:id="650792837">
          <w:marLeft w:val="480"/>
          <w:marRight w:val="0"/>
          <w:marTop w:val="0"/>
          <w:marBottom w:val="0"/>
          <w:divBdr>
            <w:top w:val="none" w:sz="0" w:space="0" w:color="auto"/>
            <w:left w:val="none" w:sz="0" w:space="0" w:color="auto"/>
            <w:bottom w:val="none" w:sz="0" w:space="0" w:color="auto"/>
            <w:right w:val="none" w:sz="0" w:space="0" w:color="auto"/>
          </w:divBdr>
        </w:div>
        <w:div w:id="657080739">
          <w:marLeft w:val="480"/>
          <w:marRight w:val="0"/>
          <w:marTop w:val="0"/>
          <w:marBottom w:val="0"/>
          <w:divBdr>
            <w:top w:val="none" w:sz="0" w:space="0" w:color="auto"/>
            <w:left w:val="none" w:sz="0" w:space="0" w:color="auto"/>
            <w:bottom w:val="none" w:sz="0" w:space="0" w:color="auto"/>
            <w:right w:val="none" w:sz="0" w:space="0" w:color="auto"/>
          </w:divBdr>
        </w:div>
        <w:div w:id="657540817">
          <w:marLeft w:val="480"/>
          <w:marRight w:val="0"/>
          <w:marTop w:val="0"/>
          <w:marBottom w:val="0"/>
          <w:divBdr>
            <w:top w:val="none" w:sz="0" w:space="0" w:color="auto"/>
            <w:left w:val="none" w:sz="0" w:space="0" w:color="auto"/>
            <w:bottom w:val="none" w:sz="0" w:space="0" w:color="auto"/>
            <w:right w:val="none" w:sz="0" w:space="0" w:color="auto"/>
          </w:divBdr>
        </w:div>
        <w:div w:id="837967895">
          <w:marLeft w:val="480"/>
          <w:marRight w:val="0"/>
          <w:marTop w:val="0"/>
          <w:marBottom w:val="0"/>
          <w:divBdr>
            <w:top w:val="none" w:sz="0" w:space="0" w:color="auto"/>
            <w:left w:val="none" w:sz="0" w:space="0" w:color="auto"/>
            <w:bottom w:val="none" w:sz="0" w:space="0" w:color="auto"/>
            <w:right w:val="none" w:sz="0" w:space="0" w:color="auto"/>
          </w:divBdr>
        </w:div>
        <w:div w:id="857816248">
          <w:marLeft w:val="480"/>
          <w:marRight w:val="0"/>
          <w:marTop w:val="0"/>
          <w:marBottom w:val="0"/>
          <w:divBdr>
            <w:top w:val="none" w:sz="0" w:space="0" w:color="auto"/>
            <w:left w:val="none" w:sz="0" w:space="0" w:color="auto"/>
            <w:bottom w:val="none" w:sz="0" w:space="0" w:color="auto"/>
            <w:right w:val="none" w:sz="0" w:space="0" w:color="auto"/>
          </w:divBdr>
        </w:div>
        <w:div w:id="914315751">
          <w:marLeft w:val="480"/>
          <w:marRight w:val="0"/>
          <w:marTop w:val="0"/>
          <w:marBottom w:val="0"/>
          <w:divBdr>
            <w:top w:val="none" w:sz="0" w:space="0" w:color="auto"/>
            <w:left w:val="none" w:sz="0" w:space="0" w:color="auto"/>
            <w:bottom w:val="none" w:sz="0" w:space="0" w:color="auto"/>
            <w:right w:val="none" w:sz="0" w:space="0" w:color="auto"/>
          </w:divBdr>
        </w:div>
        <w:div w:id="949896494">
          <w:marLeft w:val="480"/>
          <w:marRight w:val="0"/>
          <w:marTop w:val="0"/>
          <w:marBottom w:val="0"/>
          <w:divBdr>
            <w:top w:val="none" w:sz="0" w:space="0" w:color="auto"/>
            <w:left w:val="none" w:sz="0" w:space="0" w:color="auto"/>
            <w:bottom w:val="none" w:sz="0" w:space="0" w:color="auto"/>
            <w:right w:val="none" w:sz="0" w:space="0" w:color="auto"/>
          </w:divBdr>
        </w:div>
        <w:div w:id="950283513">
          <w:marLeft w:val="480"/>
          <w:marRight w:val="0"/>
          <w:marTop w:val="0"/>
          <w:marBottom w:val="0"/>
          <w:divBdr>
            <w:top w:val="none" w:sz="0" w:space="0" w:color="auto"/>
            <w:left w:val="none" w:sz="0" w:space="0" w:color="auto"/>
            <w:bottom w:val="none" w:sz="0" w:space="0" w:color="auto"/>
            <w:right w:val="none" w:sz="0" w:space="0" w:color="auto"/>
          </w:divBdr>
        </w:div>
        <w:div w:id="1009255921">
          <w:marLeft w:val="480"/>
          <w:marRight w:val="0"/>
          <w:marTop w:val="0"/>
          <w:marBottom w:val="0"/>
          <w:divBdr>
            <w:top w:val="none" w:sz="0" w:space="0" w:color="auto"/>
            <w:left w:val="none" w:sz="0" w:space="0" w:color="auto"/>
            <w:bottom w:val="none" w:sz="0" w:space="0" w:color="auto"/>
            <w:right w:val="none" w:sz="0" w:space="0" w:color="auto"/>
          </w:divBdr>
        </w:div>
        <w:div w:id="1048189190">
          <w:marLeft w:val="480"/>
          <w:marRight w:val="0"/>
          <w:marTop w:val="0"/>
          <w:marBottom w:val="0"/>
          <w:divBdr>
            <w:top w:val="none" w:sz="0" w:space="0" w:color="auto"/>
            <w:left w:val="none" w:sz="0" w:space="0" w:color="auto"/>
            <w:bottom w:val="none" w:sz="0" w:space="0" w:color="auto"/>
            <w:right w:val="none" w:sz="0" w:space="0" w:color="auto"/>
          </w:divBdr>
        </w:div>
        <w:div w:id="1060901925">
          <w:marLeft w:val="480"/>
          <w:marRight w:val="0"/>
          <w:marTop w:val="0"/>
          <w:marBottom w:val="0"/>
          <w:divBdr>
            <w:top w:val="none" w:sz="0" w:space="0" w:color="auto"/>
            <w:left w:val="none" w:sz="0" w:space="0" w:color="auto"/>
            <w:bottom w:val="none" w:sz="0" w:space="0" w:color="auto"/>
            <w:right w:val="none" w:sz="0" w:space="0" w:color="auto"/>
          </w:divBdr>
        </w:div>
        <w:div w:id="1110856175">
          <w:marLeft w:val="480"/>
          <w:marRight w:val="0"/>
          <w:marTop w:val="0"/>
          <w:marBottom w:val="0"/>
          <w:divBdr>
            <w:top w:val="none" w:sz="0" w:space="0" w:color="auto"/>
            <w:left w:val="none" w:sz="0" w:space="0" w:color="auto"/>
            <w:bottom w:val="none" w:sz="0" w:space="0" w:color="auto"/>
            <w:right w:val="none" w:sz="0" w:space="0" w:color="auto"/>
          </w:divBdr>
        </w:div>
        <w:div w:id="1190339133">
          <w:marLeft w:val="480"/>
          <w:marRight w:val="0"/>
          <w:marTop w:val="0"/>
          <w:marBottom w:val="0"/>
          <w:divBdr>
            <w:top w:val="none" w:sz="0" w:space="0" w:color="auto"/>
            <w:left w:val="none" w:sz="0" w:space="0" w:color="auto"/>
            <w:bottom w:val="none" w:sz="0" w:space="0" w:color="auto"/>
            <w:right w:val="none" w:sz="0" w:space="0" w:color="auto"/>
          </w:divBdr>
        </w:div>
        <w:div w:id="1217934960">
          <w:marLeft w:val="480"/>
          <w:marRight w:val="0"/>
          <w:marTop w:val="0"/>
          <w:marBottom w:val="0"/>
          <w:divBdr>
            <w:top w:val="none" w:sz="0" w:space="0" w:color="auto"/>
            <w:left w:val="none" w:sz="0" w:space="0" w:color="auto"/>
            <w:bottom w:val="none" w:sz="0" w:space="0" w:color="auto"/>
            <w:right w:val="none" w:sz="0" w:space="0" w:color="auto"/>
          </w:divBdr>
        </w:div>
        <w:div w:id="1242325146">
          <w:marLeft w:val="480"/>
          <w:marRight w:val="0"/>
          <w:marTop w:val="0"/>
          <w:marBottom w:val="0"/>
          <w:divBdr>
            <w:top w:val="none" w:sz="0" w:space="0" w:color="auto"/>
            <w:left w:val="none" w:sz="0" w:space="0" w:color="auto"/>
            <w:bottom w:val="none" w:sz="0" w:space="0" w:color="auto"/>
            <w:right w:val="none" w:sz="0" w:space="0" w:color="auto"/>
          </w:divBdr>
        </w:div>
        <w:div w:id="1343360817">
          <w:marLeft w:val="480"/>
          <w:marRight w:val="0"/>
          <w:marTop w:val="0"/>
          <w:marBottom w:val="0"/>
          <w:divBdr>
            <w:top w:val="none" w:sz="0" w:space="0" w:color="auto"/>
            <w:left w:val="none" w:sz="0" w:space="0" w:color="auto"/>
            <w:bottom w:val="none" w:sz="0" w:space="0" w:color="auto"/>
            <w:right w:val="none" w:sz="0" w:space="0" w:color="auto"/>
          </w:divBdr>
        </w:div>
        <w:div w:id="1358044175">
          <w:marLeft w:val="480"/>
          <w:marRight w:val="0"/>
          <w:marTop w:val="0"/>
          <w:marBottom w:val="0"/>
          <w:divBdr>
            <w:top w:val="none" w:sz="0" w:space="0" w:color="auto"/>
            <w:left w:val="none" w:sz="0" w:space="0" w:color="auto"/>
            <w:bottom w:val="none" w:sz="0" w:space="0" w:color="auto"/>
            <w:right w:val="none" w:sz="0" w:space="0" w:color="auto"/>
          </w:divBdr>
        </w:div>
        <w:div w:id="1395395019">
          <w:marLeft w:val="480"/>
          <w:marRight w:val="0"/>
          <w:marTop w:val="0"/>
          <w:marBottom w:val="0"/>
          <w:divBdr>
            <w:top w:val="none" w:sz="0" w:space="0" w:color="auto"/>
            <w:left w:val="none" w:sz="0" w:space="0" w:color="auto"/>
            <w:bottom w:val="none" w:sz="0" w:space="0" w:color="auto"/>
            <w:right w:val="none" w:sz="0" w:space="0" w:color="auto"/>
          </w:divBdr>
        </w:div>
        <w:div w:id="1403136737">
          <w:marLeft w:val="480"/>
          <w:marRight w:val="0"/>
          <w:marTop w:val="0"/>
          <w:marBottom w:val="0"/>
          <w:divBdr>
            <w:top w:val="none" w:sz="0" w:space="0" w:color="auto"/>
            <w:left w:val="none" w:sz="0" w:space="0" w:color="auto"/>
            <w:bottom w:val="none" w:sz="0" w:space="0" w:color="auto"/>
            <w:right w:val="none" w:sz="0" w:space="0" w:color="auto"/>
          </w:divBdr>
        </w:div>
        <w:div w:id="1494418062">
          <w:marLeft w:val="480"/>
          <w:marRight w:val="0"/>
          <w:marTop w:val="0"/>
          <w:marBottom w:val="0"/>
          <w:divBdr>
            <w:top w:val="none" w:sz="0" w:space="0" w:color="auto"/>
            <w:left w:val="none" w:sz="0" w:space="0" w:color="auto"/>
            <w:bottom w:val="none" w:sz="0" w:space="0" w:color="auto"/>
            <w:right w:val="none" w:sz="0" w:space="0" w:color="auto"/>
          </w:divBdr>
        </w:div>
        <w:div w:id="1543247688">
          <w:marLeft w:val="480"/>
          <w:marRight w:val="0"/>
          <w:marTop w:val="0"/>
          <w:marBottom w:val="0"/>
          <w:divBdr>
            <w:top w:val="none" w:sz="0" w:space="0" w:color="auto"/>
            <w:left w:val="none" w:sz="0" w:space="0" w:color="auto"/>
            <w:bottom w:val="none" w:sz="0" w:space="0" w:color="auto"/>
            <w:right w:val="none" w:sz="0" w:space="0" w:color="auto"/>
          </w:divBdr>
        </w:div>
        <w:div w:id="1626351055">
          <w:marLeft w:val="480"/>
          <w:marRight w:val="0"/>
          <w:marTop w:val="0"/>
          <w:marBottom w:val="0"/>
          <w:divBdr>
            <w:top w:val="none" w:sz="0" w:space="0" w:color="auto"/>
            <w:left w:val="none" w:sz="0" w:space="0" w:color="auto"/>
            <w:bottom w:val="none" w:sz="0" w:space="0" w:color="auto"/>
            <w:right w:val="none" w:sz="0" w:space="0" w:color="auto"/>
          </w:divBdr>
        </w:div>
        <w:div w:id="1629434763">
          <w:marLeft w:val="480"/>
          <w:marRight w:val="0"/>
          <w:marTop w:val="0"/>
          <w:marBottom w:val="0"/>
          <w:divBdr>
            <w:top w:val="none" w:sz="0" w:space="0" w:color="auto"/>
            <w:left w:val="none" w:sz="0" w:space="0" w:color="auto"/>
            <w:bottom w:val="none" w:sz="0" w:space="0" w:color="auto"/>
            <w:right w:val="none" w:sz="0" w:space="0" w:color="auto"/>
          </w:divBdr>
        </w:div>
        <w:div w:id="1716736367">
          <w:marLeft w:val="480"/>
          <w:marRight w:val="0"/>
          <w:marTop w:val="0"/>
          <w:marBottom w:val="0"/>
          <w:divBdr>
            <w:top w:val="none" w:sz="0" w:space="0" w:color="auto"/>
            <w:left w:val="none" w:sz="0" w:space="0" w:color="auto"/>
            <w:bottom w:val="none" w:sz="0" w:space="0" w:color="auto"/>
            <w:right w:val="none" w:sz="0" w:space="0" w:color="auto"/>
          </w:divBdr>
        </w:div>
        <w:div w:id="1718165345">
          <w:marLeft w:val="480"/>
          <w:marRight w:val="0"/>
          <w:marTop w:val="0"/>
          <w:marBottom w:val="0"/>
          <w:divBdr>
            <w:top w:val="none" w:sz="0" w:space="0" w:color="auto"/>
            <w:left w:val="none" w:sz="0" w:space="0" w:color="auto"/>
            <w:bottom w:val="none" w:sz="0" w:space="0" w:color="auto"/>
            <w:right w:val="none" w:sz="0" w:space="0" w:color="auto"/>
          </w:divBdr>
        </w:div>
        <w:div w:id="1817183609">
          <w:marLeft w:val="480"/>
          <w:marRight w:val="0"/>
          <w:marTop w:val="0"/>
          <w:marBottom w:val="0"/>
          <w:divBdr>
            <w:top w:val="none" w:sz="0" w:space="0" w:color="auto"/>
            <w:left w:val="none" w:sz="0" w:space="0" w:color="auto"/>
            <w:bottom w:val="none" w:sz="0" w:space="0" w:color="auto"/>
            <w:right w:val="none" w:sz="0" w:space="0" w:color="auto"/>
          </w:divBdr>
        </w:div>
        <w:div w:id="1852720948">
          <w:marLeft w:val="480"/>
          <w:marRight w:val="0"/>
          <w:marTop w:val="0"/>
          <w:marBottom w:val="0"/>
          <w:divBdr>
            <w:top w:val="none" w:sz="0" w:space="0" w:color="auto"/>
            <w:left w:val="none" w:sz="0" w:space="0" w:color="auto"/>
            <w:bottom w:val="none" w:sz="0" w:space="0" w:color="auto"/>
            <w:right w:val="none" w:sz="0" w:space="0" w:color="auto"/>
          </w:divBdr>
        </w:div>
        <w:div w:id="2015914020">
          <w:marLeft w:val="480"/>
          <w:marRight w:val="0"/>
          <w:marTop w:val="0"/>
          <w:marBottom w:val="0"/>
          <w:divBdr>
            <w:top w:val="none" w:sz="0" w:space="0" w:color="auto"/>
            <w:left w:val="none" w:sz="0" w:space="0" w:color="auto"/>
            <w:bottom w:val="none" w:sz="0" w:space="0" w:color="auto"/>
            <w:right w:val="none" w:sz="0" w:space="0" w:color="auto"/>
          </w:divBdr>
        </w:div>
        <w:div w:id="2019187644">
          <w:marLeft w:val="480"/>
          <w:marRight w:val="0"/>
          <w:marTop w:val="0"/>
          <w:marBottom w:val="0"/>
          <w:divBdr>
            <w:top w:val="none" w:sz="0" w:space="0" w:color="auto"/>
            <w:left w:val="none" w:sz="0" w:space="0" w:color="auto"/>
            <w:bottom w:val="none" w:sz="0" w:space="0" w:color="auto"/>
            <w:right w:val="none" w:sz="0" w:space="0" w:color="auto"/>
          </w:divBdr>
        </w:div>
        <w:div w:id="2045905527">
          <w:marLeft w:val="480"/>
          <w:marRight w:val="0"/>
          <w:marTop w:val="0"/>
          <w:marBottom w:val="0"/>
          <w:divBdr>
            <w:top w:val="none" w:sz="0" w:space="0" w:color="auto"/>
            <w:left w:val="none" w:sz="0" w:space="0" w:color="auto"/>
            <w:bottom w:val="none" w:sz="0" w:space="0" w:color="auto"/>
            <w:right w:val="none" w:sz="0" w:space="0" w:color="auto"/>
          </w:divBdr>
        </w:div>
        <w:div w:id="2082362674">
          <w:marLeft w:val="480"/>
          <w:marRight w:val="0"/>
          <w:marTop w:val="0"/>
          <w:marBottom w:val="0"/>
          <w:divBdr>
            <w:top w:val="none" w:sz="0" w:space="0" w:color="auto"/>
            <w:left w:val="none" w:sz="0" w:space="0" w:color="auto"/>
            <w:bottom w:val="none" w:sz="0" w:space="0" w:color="auto"/>
            <w:right w:val="none" w:sz="0" w:space="0" w:color="auto"/>
          </w:divBdr>
        </w:div>
        <w:div w:id="2095123575">
          <w:marLeft w:val="480"/>
          <w:marRight w:val="0"/>
          <w:marTop w:val="0"/>
          <w:marBottom w:val="0"/>
          <w:divBdr>
            <w:top w:val="none" w:sz="0" w:space="0" w:color="auto"/>
            <w:left w:val="none" w:sz="0" w:space="0" w:color="auto"/>
            <w:bottom w:val="none" w:sz="0" w:space="0" w:color="auto"/>
            <w:right w:val="none" w:sz="0" w:space="0" w:color="auto"/>
          </w:divBdr>
        </w:div>
        <w:div w:id="2131506902">
          <w:marLeft w:val="480"/>
          <w:marRight w:val="0"/>
          <w:marTop w:val="0"/>
          <w:marBottom w:val="0"/>
          <w:divBdr>
            <w:top w:val="none" w:sz="0" w:space="0" w:color="auto"/>
            <w:left w:val="none" w:sz="0" w:space="0" w:color="auto"/>
            <w:bottom w:val="none" w:sz="0" w:space="0" w:color="auto"/>
            <w:right w:val="none" w:sz="0" w:space="0" w:color="auto"/>
          </w:divBdr>
        </w:div>
      </w:divsChild>
    </w:div>
    <w:div w:id="1635063201">
      <w:bodyDiv w:val="1"/>
      <w:marLeft w:val="0"/>
      <w:marRight w:val="0"/>
      <w:marTop w:val="0"/>
      <w:marBottom w:val="0"/>
      <w:divBdr>
        <w:top w:val="none" w:sz="0" w:space="0" w:color="auto"/>
        <w:left w:val="none" w:sz="0" w:space="0" w:color="auto"/>
        <w:bottom w:val="none" w:sz="0" w:space="0" w:color="auto"/>
        <w:right w:val="none" w:sz="0" w:space="0" w:color="auto"/>
      </w:divBdr>
      <w:divsChild>
        <w:div w:id="19671821">
          <w:marLeft w:val="480"/>
          <w:marRight w:val="0"/>
          <w:marTop w:val="0"/>
          <w:marBottom w:val="0"/>
          <w:divBdr>
            <w:top w:val="none" w:sz="0" w:space="0" w:color="auto"/>
            <w:left w:val="none" w:sz="0" w:space="0" w:color="auto"/>
            <w:bottom w:val="none" w:sz="0" w:space="0" w:color="auto"/>
            <w:right w:val="none" w:sz="0" w:space="0" w:color="auto"/>
          </w:divBdr>
        </w:div>
        <w:div w:id="46225331">
          <w:marLeft w:val="480"/>
          <w:marRight w:val="0"/>
          <w:marTop w:val="0"/>
          <w:marBottom w:val="0"/>
          <w:divBdr>
            <w:top w:val="none" w:sz="0" w:space="0" w:color="auto"/>
            <w:left w:val="none" w:sz="0" w:space="0" w:color="auto"/>
            <w:bottom w:val="none" w:sz="0" w:space="0" w:color="auto"/>
            <w:right w:val="none" w:sz="0" w:space="0" w:color="auto"/>
          </w:divBdr>
        </w:div>
        <w:div w:id="58141535">
          <w:marLeft w:val="480"/>
          <w:marRight w:val="0"/>
          <w:marTop w:val="0"/>
          <w:marBottom w:val="0"/>
          <w:divBdr>
            <w:top w:val="none" w:sz="0" w:space="0" w:color="auto"/>
            <w:left w:val="none" w:sz="0" w:space="0" w:color="auto"/>
            <w:bottom w:val="none" w:sz="0" w:space="0" w:color="auto"/>
            <w:right w:val="none" w:sz="0" w:space="0" w:color="auto"/>
          </w:divBdr>
        </w:div>
        <w:div w:id="144661772">
          <w:marLeft w:val="480"/>
          <w:marRight w:val="0"/>
          <w:marTop w:val="0"/>
          <w:marBottom w:val="0"/>
          <w:divBdr>
            <w:top w:val="none" w:sz="0" w:space="0" w:color="auto"/>
            <w:left w:val="none" w:sz="0" w:space="0" w:color="auto"/>
            <w:bottom w:val="none" w:sz="0" w:space="0" w:color="auto"/>
            <w:right w:val="none" w:sz="0" w:space="0" w:color="auto"/>
          </w:divBdr>
        </w:div>
        <w:div w:id="162475074">
          <w:marLeft w:val="480"/>
          <w:marRight w:val="0"/>
          <w:marTop w:val="0"/>
          <w:marBottom w:val="0"/>
          <w:divBdr>
            <w:top w:val="none" w:sz="0" w:space="0" w:color="auto"/>
            <w:left w:val="none" w:sz="0" w:space="0" w:color="auto"/>
            <w:bottom w:val="none" w:sz="0" w:space="0" w:color="auto"/>
            <w:right w:val="none" w:sz="0" w:space="0" w:color="auto"/>
          </w:divBdr>
        </w:div>
        <w:div w:id="174000443">
          <w:marLeft w:val="480"/>
          <w:marRight w:val="0"/>
          <w:marTop w:val="0"/>
          <w:marBottom w:val="0"/>
          <w:divBdr>
            <w:top w:val="none" w:sz="0" w:space="0" w:color="auto"/>
            <w:left w:val="none" w:sz="0" w:space="0" w:color="auto"/>
            <w:bottom w:val="none" w:sz="0" w:space="0" w:color="auto"/>
            <w:right w:val="none" w:sz="0" w:space="0" w:color="auto"/>
          </w:divBdr>
        </w:div>
        <w:div w:id="266081119">
          <w:marLeft w:val="480"/>
          <w:marRight w:val="0"/>
          <w:marTop w:val="0"/>
          <w:marBottom w:val="0"/>
          <w:divBdr>
            <w:top w:val="none" w:sz="0" w:space="0" w:color="auto"/>
            <w:left w:val="none" w:sz="0" w:space="0" w:color="auto"/>
            <w:bottom w:val="none" w:sz="0" w:space="0" w:color="auto"/>
            <w:right w:val="none" w:sz="0" w:space="0" w:color="auto"/>
          </w:divBdr>
        </w:div>
        <w:div w:id="282807642">
          <w:marLeft w:val="480"/>
          <w:marRight w:val="0"/>
          <w:marTop w:val="0"/>
          <w:marBottom w:val="0"/>
          <w:divBdr>
            <w:top w:val="none" w:sz="0" w:space="0" w:color="auto"/>
            <w:left w:val="none" w:sz="0" w:space="0" w:color="auto"/>
            <w:bottom w:val="none" w:sz="0" w:space="0" w:color="auto"/>
            <w:right w:val="none" w:sz="0" w:space="0" w:color="auto"/>
          </w:divBdr>
        </w:div>
        <w:div w:id="298460849">
          <w:marLeft w:val="480"/>
          <w:marRight w:val="0"/>
          <w:marTop w:val="0"/>
          <w:marBottom w:val="0"/>
          <w:divBdr>
            <w:top w:val="none" w:sz="0" w:space="0" w:color="auto"/>
            <w:left w:val="none" w:sz="0" w:space="0" w:color="auto"/>
            <w:bottom w:val="none" w:sz="0" w:space="0" w:color="auto"/>
            <w:right w:val="none" w:sz="0" w:space="0" w:color="auto"/>
          </w:divBdr>
        </w:div>
        <w:div w:id="395982504">
          <w:marLeft w:val="480"/>
          <w:marRight w:val="0"/>
          <w:marTop w:val="0"/>
          <w:marBottom w:val="0"/>
          <w:divBdr>
            <w:top w:val="none" w:sz="0" w:space="0" w:color="auto"/>
            <w:left w:val="none" w:sz="0" w:space="0" w:color="auto"/>
            <w:bottom w:val="none" w:sz="0" w:space="0" w:color="auto"/>
            <w:right w:val="none" w:sz="0" w:space="0" w:color="auto"/>
          </w:divBdr>
        </w:div>
        <w:div w:id="426653559">
          <w:marLeft w:val="480"/>
          <w:marRight w:val="0"/>
          <w:marTop w:val="0"/>
          <w:marBottom w:val="0"/>
          <w:divBdr>
            <w:top w:val="none" w:sz="0" w:space="0" w:color="auto"/>
            <w:left w:val="none" w:sz="0" w:space="0" w:color="auto"/>
            <w:bottom w:val="none" w:sz="0" w:space="0" w:color="auto"/>
            <w:right w:val="none" w:sz="0" w:space="0" w:color="auto"/>
          </w:divBdr>
        </w:div>
        <w:div w:id="449126951">
          <w:marLeft w:val="480"/>
          <w:marRight w:val="0"/>
          <w:marTop w:val="0"/>
          <w:marBottom w:val="0"/>
          <w:divBdr>
            <w:top w:val="none" w:sz="0" w:space="0" w:color="auto"/>
            <w:left w:val="none" w:sz="0" w:space="0" w:color="auto"/>
            <w:bottom w:val="none" w:sz="0" w:space="0" w:color="auto"/>
            <w:right w:val="none" w:sz="0" w:space="0" w:color="auto"/>
          </w:divBdr>
        </w:div>
        <w:div w:id="591935349">
          <w:marLeft w:val="480"/>
          <w:marRight w:val="0"/>
          <w:marTop w:val="0"/>
          <w:marBottom w:val="0"/>
          <w:divBdr>
            <w:top w:val="none" w:sz="0" w:space="0" w:color="auto"/>
            <w:left w:val="none" w:sz="0" w:space="0" w:color="auto"/>
            <w:bottom w:val="none" w:sz="0" w:space="0" w:color="auto"/>
            <w:right w:val="none" w:sz="0" w:space="0" w:color="auto"/>
          </w:divBdr>
        </w:div>
        <w:div w:id="634605193">
          <w:marLeft w:val="480"/>
          <w:marRight w:val="0"/>
          <w:marTop w:val="0"/>
          <w:marBottom w:val="0"/>
          <w:divBdr>
            <w:top w:val="none" w:sz="0" w:space="0" w:color="auto"/>
            <w:left w:val="none" w:sz="0" w:space="0" w:color="auto"/>
            <w:bottom w:val="none" w:sz="0" w:space="0" w:color="auto"/>
            <w:right w:val="none" w:sz="0" w:space="0" w:color="auto"/>
          </w:divBdr>
        </w:div>
        <w:div w:id="656570928">
          <w:marLeft w:val="480"/>
          <w:marRight w:val="0"/>
          <w:marTop w:val="0"/>
          <w:marBottom w:val="0"/>
          <w:divBdr>
            <w:top w:val="none" w:sz="0" w:space="0" w:color="auto"/>
            <w:left w:val="none" w:sz="0" w:space="0" w:color="auto"/>
            <w:bottom w:val="none" w:sz="0" w:space="0" w:color="auto"/>
            <w:right w:val="none" w:sz="0" w:space="0" w:color="auto"/>
          </w:divBdr>
        </w:div>
        <w:div w:id="741563834">
          <w:marLeft w:val="480"/>
          <w:marRight w:val="0"/>
          <w:marTop w:val="0"/>
          <w:marBottom w:val="0"/>
          <w:divBdr>
            <w:top w:val="none" w:sz="0" w:space="0" w:color="auto"/>
            <w:left w:val="none" w:sz="0" w:space="0" w:color="auto"/>
            <w:bottom w:val="none" w:sz="0" w:space="0" w:color="auto"/>
            <w:right w:val="none" w:sz="0" w:space="0" w:color="auto"/>
          </w:divBdr>
        </w:div>
        <w:div w:id="793527760">
          <w:marLeft w:val="480"/>
          <w:marRight w:val="0"/>
          <w:marTop w:val="0"/>
          <w:marBottom w:val="0"/>
          <w:divBdr>
            <w:top w:val="none" w:sz="0" w:space="0" w:color="auto"/>
            <w:left w:val="none" w:sz="0" w:space="0" w:color="auto"/>
            <w:bottom w:val="none" w:sz="0" w:space="0" w:color="auto"/>
            <w:right w:val="none" w:sz="0" w:space="0" w:color="auto"/>
          </w:divBdr>
        </w:div>
        <w:div w:id="799230020">
          <w:marLeft w:val="480"/>
          <w:marRight w:val="0"/>
          <w:marTop w:val="0"/>
          <w:marBottom w:val="0"/>
          <w:divBdr>
            <w:top w:val="none" w:sz="0" w:space="0" w:color="auto"/>
            <w:left w:val="none" w:sz="0" w:space="0" w:color="auto"/>
            <w:bottom w:val="none" w:sz="0" w:space="0" w:color="auto"/>
            <w:right w:val="none" w:sz="0" w:space="0" w:color="auto"/>
          </w:divBdr>
        </w:div>
        <w:div w:id="858393010">
          <w:marLeft w:val="480"/>
          <w:marRight w:val="0"/>
          <w:marTop w:val="0"/>
          <w:marBottom w:val="0"/>
          <w:divBdr>
            <w:top w:val="none" w:sz="0" w:space="0" w:color="auto"/>
            <w:left w:val="none" w:sz="0" w:space="0" w:color="auto"/>
            <w:bottom w:val="none" w:sz="0" w:space="0" w:color="auto"/>
            <w:right w:val="none" w:sz="0" w:space="0" w:color="auto"/>
          </w:divBdr>
        </w:div>
        <w:div w:id="860821562">
          <w:marLeft w:val="480"/>
          <w:marRight w:val="0"/>
          <w:marTop w:val="0"/>
          <w:marBottom w:val="0"/>
          <w:divBdr>
            <w:top w:val="none" w:sz="0" w:space="0" w:color="auto"/>
            <w:left w:val="none" w:sz="0" w:space="0" w:color="auto"/>
            <w:bottom w:val="none" w:sz="0" w:space="0" w:color="auto"/>
            <w:right w:val="none" w:sz="0" w:space="0" w:color="auto"/>
          </w:divBdr>
        </w:div>
        <w:div w:id="994450488">
          <w:marLeft w:val="480"/>
          <w:marRight w:val="0"/>
          <w:marTop w:val="0"/>
          <w:marBottom w:val="0"/>
          <w:divBdr>
            <w:top w:val="none" w:sz="0" w:space="0" w:color="auto"/>
            <w:left w:val="none" w:sz="0" w:space="0" w:color="auto"/>
            <w:bottom w:val="none" w:sz="0" w:space="0" w:color="auto"/>
            <w:right w:val="none" w:sz="0" w:space="0" w:color="auto"/>
          </w:divBdr>
        </w:div>
        <w:div w:id="1067797876">
          <w:marLeft w:val="480"/>
          <w:marRight w:val="0"/>
          <w:marTop w:val="0"/>
          <w:marBottom w:val="0"/>
          <w:divBdr>
            <w:top w:val="none" w:sz="0" w:space="0" w:color="auto"/>
            <w:left w:val="none" w:sz="0" w:space="0" w:color="auto"/>
            <w:bottom w:val="none" w:sz="0" w:space="0" w:color="auto"/>
            <w:right w:val="none" w:sz="0" w:space="0" w:color="auto"/>
          </w:divBdr>
        </w:div>
        <w:div w:id="1069957952">
          <w:marLeft w:val="480"/>
          <w:marRight w:val="0"/>
          <w:marTop w:val="0"/>
          <w:marBottom w:val="0"/>
          <w:divBdr>
            <w:top w:val="none" w:sz="0" w:space="0" w:color="auto"/>
            <w:left w:val="none" w:sz="0" w:space="0" w:color="auto"/>
            <w:bottom w:val="none" w:sz="0" w:space="0" w:color="auto"/>
            <w:right w:val="none" w:sz="0" w:space="0" w:color="auto"/>
          </w:divBdr>
        </w:div>
        <w:div w:id="1134830366">
          <w:marLeft w:val="480"/>
          <w:marRight w:val="0"/>
          <w:marTop w:val="0"/>
          <w:marBottom w:val="0"/>
          <w:divBdr>
            <w:top w:val="none" w:sz="0" w:space="0" w:color="auto"/>
            <w:left w:val="none" w:sz="0" w:space="0" w:color="auto"/>
            <w:bottom w:val="none" w:sz="0" w:space="0" w:color="auto"/>
            <w:right w:val="none" w:sz="0" w:space="0" w:color="auto"/>
          </w:divBdr>
        </w:div>
        <w:div w:id="1322078403">
          <w:marLeft w:val="480"/>
          <w:marRight w:val="0"/>
          <w:marTop w:val="0"/>
          <w:marBottom w:val="0"/>
          <w:divBdr>
            <w:top w:val="none" w:sz="0" w:space="0" w:color="auto"/>
            <w:left w:val="none" w:sz="0" w:space="0" w:color="auto"/>
            <w:bottom w:val="none" w:sz="0" w:space="0" w:color="auto"/>
            <w:right w:val="none" w:sz="0" w:space="0" w:color="auto"/>
          </w:divBdr>
        </w:div>
        <w:div w:id="1418596200">
          <w:marLeft w:val="480"/>
          <w:marRight w:val="0"/>
          <w:marTop w:val="0"/>
          <w:marBottom w:val="0"/>
          <w:divBdr>
            <w:top w:val="none" w:sz="0" w:space="0" w:color="auto"/>
            <w:left w:val="none" w:sz="0" w:space="0" w:color="auto"/>
            <w:bottom w:val="none" w:sz="0" w:space="0" w:color="auto"/>
            <w:right w:val="none" w:sz="0" w:space="0" w:color="auto"/>
          </w:divBdr>
        </w:div>
        <w:div w:id="1428966911">
          <w:marLeft w:val="480"/>
          <w:marRight w:val="0"/>
          <w:marTop w:val="0"/>
          <w:marBottom w:val="0"/>
          <w:divBdr>
            <w:top w:val="none" w:sz="0" w:space="0" w:color="auto"/>
            <w:left w:val="none" w:sz="0" w:space="0" w:color="auto"/>
            <w:bottom w:val="none" w:sz="0" w:space="0" w:color="auto"/>
            <w:right w:val="none" w:sz="0" w:space="0" w:color="auto"/>
          </w:divBdr>
        </w:div>
        <w:div w:id="1458913183">
          <w:marLeft w:val="480"/>
          <w:marRight w:val="0"/>
          <w:marTop w:val="0"/>
          <w:marBottom w:val="0"/>
          <w:divBdr>
            <w:top w:val="none" w:sz="0" w:space="0" w:color="auto"/>
            <w:left w:val="none" w:sz="0" w:space="0" w:color="auto"/>
            <w:bottom w:val="none" w:sz="0" w:space="0" w:color="auto"/>
            <w:right w:val="none" w:sz="0" w:space="0" w:color="auto"/>
          </w:divBdr>
        </w:div>
        <w:div w:id="1485274907">
          <w:marLeft w:val="480"/>
          <w:marRight w:val="0"/>
          <w:marTop w:val="0"/>
          <w:marBottom w:val="0"/>
          <w:divBdr>
            <w:top w:val="none" w:sz="0" w:space="0" w:color="auto"/>
            <w:left w:val="none" w:sz="0" w:space="0" w:color="auto"/>
            <w:bottom w:val="none" w:sz="0" w:space="0" w:color="auto"/>
            <w:right w:val="none" w:sz="0" w:space="0" w:color="auto"/>
          </w:divBdr>
        </w:div>
        <w:div w:id="1511261520">
          <w:marLeft w:val="480"/>
          <w:marRight w:val="0"/>
          <w:marTop w:val="0"/>
          <w:marBottom w:val="0"/>
          <w:divBdr>
            <w:top w:val="none" w:sz="0" w:space="0" w:color="auto"/>
            <w:left w:val="none" w:sz="0" w:space="0" w:color="auto"/>
            <w:bottom w:val="none" w:sz="0" w:space="0" w:color="auto"/>
            <w:right w:val="none" w:sz="0" w:space="0" w:color="auto"/>
          </w:divBdr>
        </w:div>
        <w:div w:id="1517964893">
          <w:marLeft w:val="480"/>
          <w:marRight w:val="0"/>
          <w:marTop w:val="0"/>
          <w:marBottom w:val="0"/>
          <w:divBdr>
            <w:top w:val="none" w:sz="0" w:space="0" w:color="auto"/>
            <w:left w:val="none" w:sz="0" w:space="0" w:color="auto"/>
            <w:bottom w:val="none" w:sz="0" w:space="0" w:color="auto"/>
            <w:right w:val="none" w:sz="0" w:space="0" w:color="auto"/>
          </w:divBdr>
        </w:div>
        <w:div w:id="1545486555">
          <w:marLeft w:val="480"/>
          <w:marRight w:val="0"/>
          <w:marTop w:val="0"/>
          <w:marBottom w:val="0"/>
          <w:divBdr>
            <w:top w:val="none" w:sz="0" w:space="0" w:color="auto"/>
            <w:left w:val="none" w:sz="0" w:space="0" w:color="auto"/>
            <w:bottom w:val="none" w:sz="0" w:space="0" w:color="auto"/>
            <w:right w:val="none" w:sz="0" w:space="0" w:color="auto"/>
          </w:divBdr>
        </w:div>
        <w:div w:id="1623225357">
          <w:marLeft w:val="480"/>
          <w:marRight w:val="0"/>
          <w:marTop w:val="0"/>
          <w:marBottom w:val="0"/>
          <w:divBdr>
            <w:top w:val="none" w:sz="0" w:space="0" w:color="auto"/>
            <w:left w:val="none" w:sz="0" w:space="0" w:color="auto"/>
            <w:bottom w:val="none" w:sz="0" w:space="0" w:color="auto"/>
            <w:right w:val="none" w:sz="0" w:space="0" w:color="auto"/>
          </w:divBdr>
        </w:div>
        <w:div w:id="1636181986">
          <w:marLeft w:val="480"/>
          <w:marRight w:val="0"/>
          <w:marTop w:val="0"/>
          <w:marBottom w:val="0"/>
          <w:divBdr>
            <w:top w:val="none" w:sz="0" w:space="0" w:color="auto"/>
            <w:left w:val="none" w:sz="0" w:space="0" w:color="auto"/>
            <w:bottom w:val="none" w:sz="0" w:space="0" w:color="auto"/>
            <w:right w:val="none" w:sz="0" w:space="0" w:color="auto"/>
          </w:divBdr>
        </w:div>
        <w:div w:id="1663042599">
          <w:marLeft w:val="480"/>
          <w:marRight w:val="0"/>
          <w:marTop w:val="0"/>
          <w:marBottom w:val="0"/>
          <w:divBdr>
            <w:top w:val="none" w:sz="0" w:space="0" w:color="auto"/>
            <w:left w:val="none" w:sz="0" w:space="0" w:color="auto"/>
            <w:bottom w:val="none" w:sz="0" w:space="0" w:color="auto"/>
            <w:right w:val="none" w:sz="0" w:space="0" w:color="auto"/>
          </w:divBdr>
        </w:div>
        <w:div w:id="1727294940">
          <w:marLeft w:val="480"/>
          <w:marRight w:val="0"/>
          <w:marTop w:val="0"/>
          <w:marBottom w:val="0"/>
          <w:divBdr>
            <w:top w:val="none" w:sz="0" w:space="0" w:color="auto"/>
            <w:left w:val="none" w:sz="0" w:space="0" w:color="auto"/>
            <w:bottom w:val="none" w:sz="0" w:space="0" w:color="auto"/>
            <w:right w:val="none" w:sz="0" w:space="0" w:color="auto"/>
          </w:divBdr>
        </w:div>
        <w:div w:id="1758869515">
          <w:marLeft w:val="480"/>
          <w:marRight w:val="0"/>
          <w:marTop w:val="0"/>
          <w:marBottom w:val="0"/>
          <w:divBdr>
            <w:top w:val="none" w:sz="0" w:space="0" w:color="auto"/>
            <w:left w:val="none" w:sz="0" w:space="0" w:color="auto"/>
            <w:bottom w:val="none" w:sz="0" w:space="0" w:color="auto"/>
            <w:right w:val="none" w:sz="0" w:space="0" w:color="auto"/>
          </w:divBdr>
        </w:div>
        <w:div w:id="1838154008">
          <w:marLeft w:val="480"/>
          <w:marRight w:val="0"/>
          <w:marTop w:val="0"/>
          <w:marBottom w:val="0"/>
          <w:divBdr>
            <w:top w:val="none" w:sz="0" w:space="0" w:color="auto"/>
            <w:left w:val="none" w:sz="0" w:space="0" w:color="auto"/>
            <w:bottom w:val="none" w:sz="0" w:space="0" w:color="auto"/>
            <w:right w:val="none" w:sz="0" w:space="0" w:color="auto"/>
          </w:divBdr>
        </w:div>
        <w:div w:id="1919829159">
          <w:marLeft w:val="480"/>
          <w:marRight w:val="0"/>
          <w:marTop w:val="0"/>
          <w:marBottom w:val="0"/>
          <w:divBdr>
            <w:top w:val="none" w:sz="0" w:space="0" w:color="auto"/>
            <w:left w:val="none" w:sz="0" w:space="0" w:color="auto"/>
            <w:bottom w:val="none" w:sz="0" w:space="0" w:color="auto"/>
            <w:right w:val="none" w:sz="0" w:space="0" w:color="auto"/>
          </w:divBdr>
        </w:div>
        <w:div w:id="1930655091">
          <w:marLeft w:val="480"/>
          <w:marRight w:val="0"/>
          <w:marTop w:val="0"/>
          <w:marBottom w:val="0"/>
          <w:divBdr>
            <w:top w:val="none" w:sz="0" w:space="0" w:color="auto"/>
            <w:left w:val="none" w:sz="0" w:space="0" w:color="auto"/>
            <w:bottom w:val="none" w:sz="0" w:space="0" w:color="auto"/>
            <w:right w:val="none" w:sz="0" w:space="0" w:color="auto"/>
          </w:divBdr>
        </w:div>
        <w:div w:id="1964458507">
          <w:marLeft w:val="480"/>
          <w:marRight w:val="0"/>
          <w:marTop w:val="0"/>
          <w:marBottom w:val="0"/>
          <w:divBdr>
            <w:top w:val="none" w:sz="0" w:space="0" w:color="auto"/>
            <w:left w:val="none" w:sz="0" w:space="0" w:color="auto"/>
            <w:bottom w:val="none" w:sz="0" w:space="0" w:color="auto"/>
            <w:right w:val="none" w:sz="0" w:space="0" w:color="auto"/>
          </w:divBdr>
        </w:div>
        <w:div w:id="1999386053">
          <w:marLeft w:val="480"/>
          <w:marRight w:val="0"/>
          <w:marTop w:val="0"/>
          <w:marBottom w:val="0"/>
          <w:divBdr>
            <w:top w:val="none" w:sz="0" w:space="0" w:color="auto"/>
            <w:left w:val="none" w:sz="0" w:space="0" w:color="auto"/>
            <w:bottom w:val="none" w:sz="0" w:space="0" w:color="auto"/>
            <w:right w:val="none" w:sz="0" w:space="0" w:color="auto"/>
          </w:divBdr>
        </w:div>
        <w:div w:id="2098625779">
          <w:marLeft w:val="480"/>
          <w:marRight w:val="0"/>
          <w:marTop w:val="0"/>
          <w:marBottom w:val="0"/>
          <w:divBdr>
            <w:top w:val="none" w:sz="0" w:space="0" w:color="auto"/>
            <w:left w:val="none" w:sz="0" w:space="0" w:color="auto"/>
            <w:bottom w:val="none" w:sz="0" w:space="0" w:color="auto"/>
            <w:right w:val="none" w:sz="0" w:space="0" w:color="auto"/>
          </w:divBdr>
        </w:div>
        <w:div w:id="2126073348">
          <w:marLeft w:val="480"/>
          <w:marRight w:val="0"/>
          <w:marTop w:val="0"/>
          <w:marBottom w:val="0"/>
          <w:divBdr>
            <w:top w:val="none" w:sz="0" w:space="0" w:color="auto"/>
            <w:left w:val="none" w:sz="0" w:space="0" w:color="auto"/>
            <w:bottom w:val="none" w:sz="0" w:space="0" w:color="auto"/>
            <w:right w:val="none" w:sz="0" w:space="0" w:color="auto"/>
          </w:divBdr>
        </w:div>
      </w:divsChild>
    </w:div>
    <w:div w:id="1640723688">
      <w:bodyDiv w:val="1"/>
      <w:marLeft w:val="0"/>
      <w:marRight w:val="0"/>
      <w:marTop w:val="0"/>
      <w:marBottom w:val="0"/>
      <w:divBdr>
        <w:top w:val="none" w:sz="0" w:space="0" w:color="auto"/>
        <w:left w:val="none" w:sz="0" w:space="0" w:color="auto"/>
        <w:bottom w:val="none" w:sz="0" w:space="0" w:color="auto"/>
        <w:right w:val="none" w:sz="0" w:space="0" w:color="auto"/>
      </w:divBdr>
      <w:divsChild>
        <w:div w:id="20009492">
          <w:marLeft w:val="480"/>
          <w:marRight w:val="0"/>
          <w:marTop w:val="0"/>
          <w:marBottom w:val="0"/>
          <w:divBdr>
            <w:top w:val="none" w:sz="0" w:space="0" w:color="auto"/>
            <w:left w:val="none" w:sz="0" w:space="0" w:color="auto"/>
            <w:bottom w:val="none" w:sz="0" w:space="0" w:color="auto"/>
            <w:right w:val="none" w:sz="0" w:space="0" w:color="auto"/>
          </w:divBdr>
        </w:div>
        <w:div w:id="100228169">
          <w:marLeft w:val="480"/>
          <w:marRight w:val="0"/>
          <w:marTop w:val="0"/>
          <w:marBottom w:val="0"/>
          <w:divBdr>
            <w:top w:val="none" w:sz="0" w:space="0" w:color="auto"/>
            <w:left w:val="none" w:sz="0" w:space="0" w:color="auto"/>
            <w:bottom w:val="none" w:sz="0" w:space="0" w:color="auto"/>
            <w:right w:val="none" w:sz="0" w:space="0" w:color="auto"/>
          </w:divBdr>
        </w:div>
        <w:div w:id="110101619">
          <w:marLeft w:val="480"/>
          <w:marRight w:val="0"/>
          <w:marTop w:val="0"/>
          <w:marBottom w:val="0"/>
          <w:divBdr>
            <w:top w:val="none" w:sz="0" w:space="0" w:color="auto"/>
            <w:left w:val="none" w:sz="0" w:space="0" w:color="auto"/>
            <w:bottom w:val="none" w:sz="0" w:space="0" w:color="auto"/>
            <w:right w:val="none" w:sz="0" w:space="0" w:color="auto"/>
          </w:divBdr>
        </w:div>
        <w:div w:id="119612458">
          <w:marLeft w:val="480"/>
          <w:marRight w:val="0"/>
          <w:marTop w:val="0"/>
          <w:marBottom w:val="0"/>
          <w:divBdr>
            <w:top w:val="none" w:sz="0" w:space="0" w:color="auto"/>
            <w:left w:val="none" w:sz="0" w:space="0" w:color="auto"/>
            <w:bottom w:val="none" w:sz="0" w:space="0" w:color="auto"/>
            <w:right w:val="none" w:sz="0" w:space="0" w:color="auto"/>
          </w:divBdr>
        </w:div>
        <w:div w:id="138034004">
          <w:marLeft w:val="480"/>
          <w:marRight w:val="0"/>
          <w:marTop w:val="0"/>
          <w:marBottom w:val="0"/>
          <w:divBdr>
            <w:top w:val="none" w:sz="0" w:space="0" w:color="auto"/>
            <w:left w:val="none" w:sz="0" w:space="0" w:color="auto"/>
            <w:bottom w:val="none" w:sz="0" w:space="0" w:color="auto"/>
            <w:right w:val="none" w:sz="0" w:space="0" w:color="auto"/>
          </w:divBdr>
        </w:div>
        <w:div w:id="232666939">
          <w:marLeft w:val="480"/>
          <w:marRight w:val="0"/>
          <w:marTop w:val="0"/>
          <w:marBottom w:val="0"/>
          <w:divBdr>
            <w:top w:val="none" w:sz="0" w:space="0" w:color="auto"/>
            <w:left w:val="none" w:sz="0" w:space="0" w:color="auto"/>
            <w:bottom w:val="none" w:sz="0" w:space="0" w:color="auto"/>
            <w:right w:val="none" w:sz="0" w:space="0" w:color="auto"/>
          </w:divBdr>
        </w:div>
        <w:div w:id="241641864">
          <w:marLeft w:val="480"/>
          <w:marRight w:val="0"/>
          <w:marTop w:val="0"/>
          <w:marBottom w:val="0"/>
          <w:divBdr>
            <w:top w:val="none" w:sz="0" w:space="0" w:color="auto"/>
            <w:left w:val="none" w:sz="0" w:space="0" w:color="auto"/>
            <w:bottom w:val="none" w:sz="0" w:space="0" w:color="auto"/>
            <w:right w:val="none" w:sz="0" w:space="0" w:color="auto"/>
          </w:divBdr>
        </w:div>
        <w:div w:id="247466060">
          <w:marLeft w:val="480"/>
          <w:marRight w:val="0"/>
          <w:marTop w:val="0"/>
          <w:marBottom w:val="0"/>
          <w:divBdr>
            <w:top w:val="none" w:sz="0" w:space="0" w:color="auto"/>
            <w:left w:val="none" w:sz="0" w:space="0" w:color="auto"/>
            <w:bottom w:val="none" w:sz="0" w:space="0" w:color="auto"/>
            <w:right w:val="none" w:sz="0" w:space="0" w:color="auto"/>
          </w:divBdr>
        </w:div>
        <w:div w:id="254680157">
          <w:marLeft w:val="480"/>
          <w:marRight w:val="0"/>
          <w:marTop w:val="0"/>
          <w:marBottom w:val="0"/>
          <w:divBdr>
            <w:top w:val="none" w:sz="0" w:space="0" w:color="auto"/>
            <w:left w:val="none" w:sz="0" w:space="0" w:color="auto"/>
            <w:bottom w:val="none" w:sz="0" w:space="0" w:color="auto"/>
            <w:right w:val="none" w:sz="0" w:space="0" w:color="auto"/>
          </w:divBdr>
        </w:div>
        <w:div w:id="291138063">
          <w:marLeft w:val="480"/>
          <w:marRight w:val="0"/>
          <w:marTop w:val="0"/>
          <w:marBottom w:val="0"/>
          <w:divBdr>
            <w:top w:val="none" w:sz="0" w:space="0" w:color="auto"/>
            <w:left w:val="none" w:sz="0" w:space="0" w:color="auto"/>
            <w:bottom w:val="none" w:sz="0" w:space="0" w:color="auto"/>
            <w:right w:val="none" w:sz="0" w:space="0" w:color="auto"/>
          </w:divBdr>
        </w:div>
        <w:div w:id="312560429">
          <w:marLeft w:val="480"/>
          <w:marRight w:val="0"/>
          <w:marTop w:val="0"/>
          <w:marBottom w:val="0"/>
          <w:divBdr>
            <w:top w:val="none" w:sz="0" w:space="0" w:color="auto"/>
            <w:left w:val="none" w:sz="0" w:space="0" w:color="auto"/>
            <w:bottom w:val="none" w:sz="0" w:space="0" w:color="auto"/>
            <w:right w:val="none" w:sz="0" w:space="0" w:color="auto"/>
          </w:divBdr>
        </w:div>
        <w:div w:id="343165439">
          <w:marLeft w:val="480"/>
          <w:marRight w:val="0"/>
          <w:marTop w:val="0"/>
          <w:marBottom w:val="0"/>
          <w:divBdr>
            <w:top w:val="none" w:sz="0" w:space="0" w:color="auto"/>
            <w:left w:val="none" w:sz="0" w:space="0" w:color="auto"/>
            <w:bottom w:val="none" w:sz="0" w:space="0" w:color="auto"/>
            <w:right w:val="none" w:sz="0" w:space="0" w:color="auto"/>
          </w:divBdr>
        </w:div>
        <w:div w:id="350837076">
          <w:marLeft w:val="480"/>
          <w:marRight w:val="0"/>
          <w:marTop w:val="0"/>
          <w:marBottom w:val="0"/>
          <w:divBdr>
            <w:top w:val="none" w:sz="0" w:space="0" w:color="auto"/>
            <w:left w:val="none" w:sz="0" w:space="0" w:color="auto"/>
            <w:bottom w:val="none" w:sz="0" w:space="0" w:color="auto"/>
            <w:right w:val="none" w:sz="0" w:space="0" w:color="auto"/>
          </w:divBdr>
        </w:div>
        <w:div w:id="362218380">
          <w:marLeft w:val="480"/>
          <w:marRight w:val="0"/>
          <w:marTop w:val="0"/>
          <w:marBottom w:val="0"/>
          <w:divBdr>
            <w:top w:val="none" w:sz="0" w:space="0" w:color="auto"/>
            <w:left w:val="none" w:sz="0" w:space="0" w:color="auto"/>
            <w:bottom w:val="none" w:sz="0" w:space="0" w:color="auto"/>
            <w:right w:val="none" w:sz="0" w:space="0" w:color="auto"/>
          </w:divBdr>
        </w:div>
        <w:div w:id="385301924">
          <w:marLeft w:val="480"/>
          <w:marRight w:val="0"/>
          <w:marTop w:val="0"/>
          <w:marBottom w:val="0"/>
          <w:divBdr>
            <w:top w:val="none" w:sz="0" w:space="0" w:color="auto"/>
            <w:left w:val="none" w:sz="0" w:space="0" w:color="auto"/>
            <w:bottom w:val="none" w:sz="0" w:space="0" w:color="auto"/>
            <w:right w:val="none" w:sz="0" w:space="0" w:color="auto"/>
          </w:divBdr>
        </w:div>
        <w:div w:id="417407395">
          <w:marLeft w:val="480"/>
          <w:marRight w:val="0"/>
          <w:marTop w:val="0"/>
          <w:marBottom w:val="0"/>
          <w:divBdr>
            <w:top w:val="none" w:sz="0" w:space="0" w:color="auto"/>
            <w:left w:val="none" w:sz="0" w:space="0" w:color="auto"/>
            <w:bottom w:val="none" w:sz="0" w:space="0" w:color="auto"/>
            <w:right w:val="none" w:sz="0" w:space="0" w:color="auto"/>
          </w:divBdr>
        </w:div>
        <w:div w:id="447086833">
          <w:marLeft w:val="480"/>
          <w:marRight w:val="0"/>
          <w:marTop w:val="0"/>
          <w:marBottom w:val="0"/>
          <w:divBdr>
            <w:top w:val="none" w:sz="0" w:space="0" w:color="auto"/>
            <w:left w:val="none" w:sz="0" w:space="0" w:color="auto"/>
            <w:bottom w:val="none" w:sz="0" w:space="0" w:color="auto"/>
            <w:right w:val="none" w:sz="0" w:space="0" w:color="auto"/>
          </w:divBdr>
        </w:div>
        <w:div w:id="519976279">
          <w:marLeft w:val="480"/>
          <w:marRight w:val="0"/>
          <w:marTop w:val="0"/>
          <w:marBottom w:val="0"/>
          <w:divBdr>
            <w:top w:val="none" w:sz="0" w:space="0" w:color="auto"/>
            <w:left w:val="none" w:sz="0" w:space="0" w:color="auto"/>
            <w:bottom w:val="none" w:sz="0" w:space="0" w:color="auto"/>
            <w:right w:val="none" w:sz="0" w:space="0" w:color="auto"/>
          </w:divBdr>
        </w:div>
        <w:div w:id="523518557">
          <w:marLeft w:val="480"/>
          <w:marRight w:val="0"/>
          <w:marTop w:val="0"/>
          <w:marBottom w:val="0"/>
          <w:divBdr>
            <w:top w:val="none" w:sz="0" w:space="0" w:color="auto"/>
            <w:left w:val="none" w:sz="0" w:space="0" w:color="auto"/>
            <w:bottom w:val="none" w:sz="0" w:space="0" w:color="auto"/>
            <w:right w:val="none" w:sz="0" w:space="0" w:color="auto"/>
          </w:divBdr>
        </w:div>
        <w:div w:id="551890130">
          <w:marLeft w:val="480"/>
          <w:marRight w:val="0"/>
          <w:marTop w:val="0"/>
          <w:marBottom w:val="0"/>
          <w:divBdr>
            <w:top w:val="none" w:sz="0" w:space="0" w:color="auto"/>
            <w:left w:val="none" w:sz="0" w:space="0" w:color="auto"/>
            <w:bottom w:val="none" w:sz="0" w:space="0" w:color="auto"/>
            <w:right w:val="none" w:sz="0" w:space="0" w:color="auto"/>
          </w:divBdr>
        </w:div>
        <w:div w:id="553784567">
          <w:marLeft w:val="480"/>
          <w:marRight w:val="0"/>
          <w:marTop w:val="0"/>
          <w:marBottom w:val="0"/>
          <w:divBdr>
            <w:top w:val="none" w:sz="0" w:space="0" w:color="auto"/>
            <w:left w:val="none" w:sz="0" w:space="0" w:color="auto"/>
            <w:bottom w:val="none" w:sz="0" w:space="0" w:color="auto"/>
            <w:right w:val="none" w:sz="0" w:space="0" w:color="auto"/>
          </w:divBdr>
        </w:div>
        <w:div w:id="569274295">
          <w:marLeft w:val="480"/>
          <w:marRight w:val="0"/>
          <w:marTop w:val="0"/>
          <w:marBottom w:val="0"/>
          <w:divBdr>
            <w:top w:val="none" w:sz="0" w:space="0" w:color="auto"/>
            <w:left w:val="none" w:sz="0" w:space="0" w:color="auto"/>
            <w:bottom w:val="none" w:sz="0" w:space="0" w:color="auto"/>
            <w:right w:val="none" w:sz="0" w:space="0" w:color="auto"/>
          </w:divBdr>
        </w:div>
        <w:div w:id="575746371">
          <w:marLeft w:val="480"/>
          <w:marRight w:val="0"/>
          <w:marTop w:val="0"/>
          <w:marBottom w:val="0"/>
          <w:divBdr>
            <w:top w:val="none" w:sz="0" w:space="0" w:color="auto"/>
            <w:left w:val="none" w:sz="0" w:space="0" w:color="auto"/>
            <w:bottom w:val="none" w:sz="0" w:space="0" w:color="auto"/>
            <w:right w:val="none" w:sz="0" w:space="0" w:color="auto"/>
          </w:divBdr>
        </w:div>
        <w:div w:id="619457524">
          <w:marLeft w:val="480"/>
          <w:marRight w:val="0"/>
          <w:marTop w:val="0"/>
          <w:marBottom w:val="0"/>
          <w:divBdr>
            <w:top w:val="none" w:sz="0" w:space="0" w:color="auto"/>
            <w:left w:val="none" w:sz="0" w:space="0" w:color="auto"/>
            <w:bottom w:val="none" w:sz="0" w:space="0" w:color="auto"/>
            <w:right w:val="none" w:sz="0" w:space="0" w:color="auto"/>
          </w:divBdr>
        </w:div>
        <w:div w:id="625618627">
          <w:marLeft w:val="480"/>
          <w:marRight w:val="0"/>
          <w:marTop w:val="0"/>
          <w:marBottom w:val="0"/>
          <w:divBdr>
            <w:top w:val="none" w:sz="0" w:space="0" w:color="auto"/>
            <w:left w:val="none" w:sz="0" w:space="0" w:color="auto"/>
            <w:bottom w:val="none" w:sz="0" w:space="0" w:color="auto"/>
            <w:right w:val="none" w:sz="0" w:space="0" w:color="auto"/>
          </w:divBdr>
        </w:div>
        <w:div w:id="630987545">
          <w:marLeft w:val="480"/>
          <w:marRight w:val="0"/>
          <w:marTop w:val="0"/>
          <w:marBottom w:val="0"/>
          <w:divBdr>
            <w:top w:val="none" w:sz="0" w:space="0" w:color="auto"/>
            <w:left w:val="none" w:sz="0" w:space="0" w:color="auto"/>
            <w:bottom w:val="none" w:sz="0" w:space="0" w:color="auto"/>
            <w:right w:val="none" w:sz="0" w:space="0" w:color="auto"/>
          </w:divBdr>
        </w:div>
        <w:div w:id="662391624">
          <w:marLeft w:val="480"/>
          <w:marRight w:val="0"/>
          <w:marTop w:val="0"/>
          <w:marBottom w:val="0"/>
          <w:divBdr>
            <w:top w:val="none" w:sz="0" w:space="0" w:color="auto"/>
            <w:left w:val="none" w:sz="0" w:space="0" w:color="auto"/>
            <w:bottom w:val="none" w:sz="0" w:space="0" w:color="auto"/>
            <w:right w:val="none" w:sz="0" w:space="0" w:color="auto"/>
          </w:divBdr>
        </w:div>
        <w:div w:id="922035192">
          <w:marLeft w:val="480"/>
          <w:marRight w:val="0"/>
          <w:marTop w:val="0"/>
          <w:marBottom w:val="0"/>
          <w:divBdr>
            <w:top w:val="none" w:sz="0" w:space="0" w:color="auto"/>
            <w:left w:val="none" w:sz="0" w:space="0" w:color="auto"/>
            <w:bottom w:val="none" w:sz="0" w:space="0" w:color="auto"/>
            <w:right w:val="none" w:sz="0" w:space="0" w:color="auto"/>
          </w:divBdr>
        </w:div>
        <w:div w:id="924653603">
          <w:marLeft w:val="480"/>
          <w:marRight w:val="0"/>
          <w:marTop w:val="0"/>
          <w:marBottom w:val="0"/>
          <w:divBdr>
            <w:top w:val="none" w:sz="0" w:space="0" w:color="auto"/>
            <w:left w:val="none" w:sz="0" w:space="0" w:color="auto"/>
            <w:bottom w:val="none" w:sz="0" w:space="0" w:color="auto"/>
            <w:right w:val="none" w:sz="0" w:space="0" w:color="auto"/>
          </w:divBdr>
        </w:div>
        <w:div w:id="1041781135">
          <w:marLeft w:val="480"/>
          <w:marRight w:val="0"/>
          <w:marTop w:val="0"/>
          <w:marBottom w:val="0"/>
          <w:divBdr>
            <w:top w:val="none" w:sz="0" w:space="0" w:color="auto"/>
            <w:left w:val="none" w:sz="0" w:space="0" w:color="auto"/>
            <w:bottom w:val="none" w:sz="0" w:space="0" w:color="auto"/>
            <w:right w:val="none" w:sz="0" w:space="0" w:color="auto"/>
          </w:divBdr>
        </w:div>
        <w:div w:id="1060010554">
          <w:marLeft w:val="480"/>
          <w:marRight w:val="0"/>
          <w:marTop w:val="0"/>
          <w:marBottom w:val="0"/>
          <w:divBdr>
            <w:top w:val="none" w:sz="0" w:space="0" w:color="auto"/>
            <w:left w:val="none" w:sz="0" w:space="0" w:color="auto"/>
            <w:bottom w:val="none" w:sz="0" w:space="0" w:color="auto"/>
            <w:right w:val="none" w:sz="0" w:space="0" w:color="auto"/>
          </w:divBdr>
        </w:div>
        <w:div w:id="1215854197">
          <w:marLeft w:val="480"/>
          <w:marRight w:val="0"/>
          <w:marTop w:val="0"/>
          <w:marBottom w:val="0"/>
          <w:divBdr>
            <w:top w:val="none" w:sz="0" w:space="0" w:color="auto"/>
            <w:left w:val="none" w:sz="0" w:space="0" w:color="auto"/>
            <w:bottom w:val="none" w:sz="0" w:space="0" w:color="auto"/>
            <w:right w:val="none" w:sz="0" w:space="0" w:color="auto"/>
          </w:divBdr>
        </w:div>
        <w:div w:id="1234313618">
          <w:marLeft w:val="480"/>
          <w:marRight w:val="0"/>
          <w:marTop w:val="0"/>
          <w:marBottom w:val="0"/>
          <w:divBdr>
            <w:top w:val="none" w:sz="0" w:space="0" w:color="auto"/>
            <w:left w:val="none" w:sz="0" w:space="0" w:color="auto"/>
            <w:bottom w:val="none" w:sz="0" w:space="0" w:color="auto"/>
            <w:right w:val="none" w:sz="0" w:space="0" w:color="auto"/>
          </w:divBdr>
        </w:div>
        <w:div w:id="1253589102">
          <w:marLeft w:val="480"/>
          <w:marRight w:val="0"/>
          <w:marTop w:val="0"/>
          <w:marBottom w:val="0"/>
          <w:divBdr>
            <w:top w:val="none" w:sz="0" w:space="0" w:color="auto"/>
            <w:left w:val="none" w:sz="0" w:space="0" w:color="auto"/>
            <w:bottom w:val="none" w:sz="0" w:space="0" w:color="auto"/>
            <w:right w:val="none" w:sz="0" w:space="0" w:color="auto"/>
          </w:divBdr>
        </w:div>
        <w:div w:id="1302542297">
          <w:marLeft w:val="480"/>
          <w:marRight w:val="0"/>
          <w:marTop w:val="0"/>
          <w:marBottom w:val="0"/>
          <w:divBdr>
            <w:top w:val="none" w:sz="0" w:space="0" w:color="auto"/>
            <w:left w:val="none" w:sz="0" w:space="0" w:color="auto"/>
            <w:bottom w:val="none" w:sz="0" w:space="0" w:color="auto"/>
            <w:right w:val="none" w:sz="0" w:space="0" w:color="auto"/>
          </w:divBdr>
        </w:div>
        <w:div w:id="1331249424">
          <w:marLeft w:val="480"/>
          <w:marRight w:val="0"/>
          <w:marTop w:val="0"/>
          <w:marBottom w:val="0"/>
          <w:divBdr>
            <w:top w:val="none" w:sz="0" w:space="0" w:color="auto"/>
            <w:left w:val="none" w:sz="0" w:space="0" w:color="auto"/>
            <w:bottom w:val="none" w:sz="0" w:space="0" w:color="auto"/>
            <w:right w:val="none" w:sz="0" w:space="0" w:color="auto"/>
          </w:divBdr>
        </w:div>
        <w:div w:id="1371800337">
          <w:marLeft w:val="480"/>
          <w:marRight w:val="0"/>
          <w:marTop w:val="0"/>
          <w:marBottom w:val="0"/>
          <w:divBdr>
            <w:top w:val="none" w:sz="0" w:space="0" w:color="auto"/>
            <w:left w:val="none" w:sz="0" w:space="0" w:color="auto"/>
            <w:bottom w:val="none" w:sz="0" w:space="0" w:color="auto"/>
            <w:right w:val="none" w:sz="0" w:space="0" w:color="auto"/>
          </w:divBdr>
        </w:div>
        <w:div w:id="1571770551">
          <w:marLeft w:val="480"/>
          <w:marRight w:val="0"/>
          <w:marTop w:val="0"/>
          <w:marBottom w:val="0"/>
          <w:divBdr>
            <w:top w:val="none" w:sz="0" w:space="0" w:color="auto"/>
            <w:left w:val="none" w:sz="0" w:space="0" w:color="auto"/>
            <w:bottom w:val="none" w:sz="0" w:space="0" w:color="auto"/>
            <w:right w:val="none" w:sz="0" w:space="0" w:color="auto"/>
          </w:divBdr>
        </w:div>
        <w:div w:id="1655448796">
          <w:marLeft w:val="480"/>
          <w:marRight w:val="0"/>
          <w:marTop w:val="0"/>
          <w:marBottom w:val="0"/>
          <w:divBdr>
            <w:top w:val="none" w:sz="0" w:space="0" w:color="auto"/>
            <w:left w:val="none" w:sz="0" w:space="0" w:color="auto"/>
            <w:bottom w:val="none" w:sz="0" w:space="0" w:color="auto"/>
            <w:right w:val="none" w:sz="0" w:space="0" w:color="auto"/>
          </w:divBdr>
        </w:div>
        <w:div w:id="1668746057">
          <w:marLeft w:val="480"/>
          <w:marRight w:val="0"/>
          <w:marTop w:val="0"/>
          <w:marBottom w:val="0"/>
          <w:divBdr>
            <w:top w:val="none" w:sz="0" w:space="0" w:color="auto"/>
            <w:left w:val="none" w:sz="0" w:space="0" w:color="auto"/>
            <w:bottom w:val="none" w:sz="0" w:space="0" w:color="auto"/>
            <w:right w:val="none" w:sz="0" w:space="0" w:color="auto"/>
          </w:divBdr>
        </w:div>
        <w:div w:id="1857188099">
          <w:marLeft w:val="480"/>
          <w:marRight w:val="0"/>
          <w:marTop w:val="0"/>
          <w:marBottom w:val="0"/>
          <w:divBdr>
            <w:top w:val="none" w:sz="0" w:space="0" w:color="auto"/>
            <w:left w:val="none" w:sz="0" w:space="0" w:color="auto"/>
            <w:bottom w:val="none" w:sz="0" w:space="0" w:color="auto"/>
            <w:right w:val="none" w:sz="0" w:space="0" w:color="auto"/>
          </w:divBdr>
        </w:div>
        <w:div w:id="1936746268">
          <w:marLeft w:val="480"/>
          <w:marRight w:val="0"/>
          <w:marTop w:val="0"/>
          <w:marBottom w:val="0"/>
          <w:divBdr>
            <w:top w:val="none" w:sz="0" w:space="0" w:color="auto"/>
            <w:left w:val="none" w:sz="0" w:space="0" w:color="auto"/>
            <w:bottom w:val="none" w:sz="0" w:space="0" w:color="auto"/>
            <w:right w:val="none" w:sz="0" w:space="0" w:color="auto"/>
          </w:divBdr>
        </w:div>
        <w:div w:id="2096584018">
          <w:marLeft w:val="480"/>
          <w:marRight w:val="0"/>
          <w:marTop w:val="0"/>
          <w:marBottom w:val="0"/>
          <w:divBdr>
            <w:top w:val="none" w:sz="0" w:space="0" w:color="auto"/>
            <w:left w:val="none" w:sz="0" w:space="0" w:color="auto"/>
            <w:bottom w:val="none" w:sz="0" w:space="0" w:color="auto"/>
            <w:right w:val="none" w:sz="0" w:space="0" w:color="auto"/>
          </w:divBdr>
        </w:div>
        <w:div w:id="2127850242">
          <w:marLeft w:val="480"/>
          <w:marRight w:val="0"/>
          <w:marTop w:val="0"/>
          <w:marBottom w:val="0"/>
          <w:divBdr>
            <w:top w:val="none" w:sz="0" w:space="0" w:color="auto"/>
            <w:left w:val="none" w:sz="0" w:space="0" w:color="auto"/>
            <w:bottom w:val="none" w:sz="0" w:space="0" w:color="auto"/>
            <w:right w:val="none" w:sz="0" w:space="0" w:color="auto"/>
          </w:divBdr>
        </w:div>
      </w:divsChild>
    </w:div>
    <w:div w:id="1652754121">
      <w:bodyDiv w:val="1"/>
      <w:marLeft w:val="0"/>
      <w:marRight w:val="0"/>
      <w:marTop w:val="0"/>
      <w:marBottom w:val="0"/>
      <w:divBdr>
        <w:top w:val="none" w:sz="0" w:space="0" w:color="auto"/>
        <w:left w:val="none" w:sz="0" w:space="0" w:color="auto"/>
        <w:bottom w:val="none" w:sz="0" w:space="0" w:color="auto"/>
        <w:right w:val="none" w:sz="0" w:space="0" w:color="auto"/>
      </w:divBdr>
      <w:divsChild>
        <w:div w:id="55520241">
          <w:marLeft w:val="480"/>
          <w:marRight w:val="0"/>
          <w:marTop w:val="0"/>
          <w:marBottom w:val="0"/>
          <w:divBdr>
            <w:top w:val="none" w:sz="0" w:space="0" w:color="auto"/>
            <w:left w:val="none" w:sz="0" w:space="0" w:color="auto"/>
            <w:bottom w:val="none" w:sz="0" w:space="0" w:color="auto"/>
            <w:right w:val="none" w:sz="0" w:space="0" w:color="auto"/>
          </w:divBdr>
        </w:div>
        <w:div w:id="159276089">
          <w:marLeft w:val="480"/>
          <w:marRight w:val="0"/>
          <w:marTop w:val="0"/>
          <w:marBottom w:val="0"/>
          <w:divBdr>
            <w:top w:val="none" w:sz="0" w:space="0" w:color="auto"/>
            <w:left w:val="none" w:sz="0" w:space="0" w:color="auto"/>
            <w:bottom w:val="none" w:sz="0" w:space="0" w:color="auto"/>
            <w:right w:val="none" w:sz="0" w:space="0" w:color="auto"/>
          </w:divBdr>
        </w:div>
        <w:div w:id="191040064">
          <w:marLeft w:val="480"/>
          <w:marRight w:val="0"/>
          <w:marTop w:val="0"/>
          <w:marBottom w:val="0"/>
          <w:divBdr>
            <w:top w:val="none" w:sz="0" w:space="0" w:color="auto"/>
            <w:left w:val="none" w:sz="0" w:space="0" w:color="auto"/>
            <w:bottom w:val="none" w:sz="0" w:space="0" w:color="auto"/>
            <w:right w:val="none" w:sz="0" w:space="0" w:color="auto"/>
          </w:divBdr>
        </w:div>
        <w:div w:id="205677495">
          <w:marLeft w:val="480"/>
          <w:marRight w:val="0"/>
          <w:marTop w:val="0"/>
          <w:marBottom w:val="0"/>
          <w:divBdr>
            <w:top w:val="none" w:sz="0" w:space="0" w:color="auto"/>
            <w:left w:val="none" w:sz="0" w:space="0" w:color="auto"/>
            <w:bottom w:val="none" w:sz="0" w:space="0" w:color="auto"/>
            <w:right w:val="none" w:sz="0" w:space="0" w:color="auto"/>
          </w:divBdr>
        </w:div>
        <w:div w:id="214195893">
          <w:marLeft w:val="480"/>
          <w:marRight w:val="0"/>
          <w:marTop w:val="0"/>
          <w:marBottom w:val="0"/>
          <w:divBdr>
            <w:top w:val="none" w:sz="0" w:space="0" w:color="auto"/>
            <w:left w:val="none" w:sz="0" w:space="0" w:color="auto"/>
            <w:bottom w:val="none" w:sz="0" w:space="0" w:color="auto"/>
            <w:right w:val="none" w:sz="0" w:space="0" w:color="auto"/>
          </w:divBdr>
        </w:div>
        <w:div w:id="221908254">
          <w:marLeft w:val="480"/>
          <w:marRight w:val="0"/>
          <w:marTop w:val="0"/>
          <w:marBottom w:val="0"/>
          <w:divBdr>
            <w:top w:val="none" w:sz="0" w:space="0" w:color="auto"/>
            <w:left w:val="none" w:sz="0" w:space="0" w:color="auto"/>
            <w:bottom w:val="none" w:sz="0" w:space="0" w:color="auto"/>
            <w:right w:val="none" w:sz="0" w:space="0" w:color="auto"/>
          </w:divBdr>
        </w:div>
        <w:div w:id="307978062">
          <w:marLeft w:val="480"/>
          <w:marRight w:val="0"/>
          <w:marTop w:val="0"/>
          <w:marBottom w:val="0"/>
          <w:divBdr>
            <w:top w:val="none" w:sz="0" w:space="0" w:color="auto"/>
            <w:left w:val="none" w:sz="0" w:space="0" w:color="auto"/>
            <w:bottom w:val="none" w:sz="0" w:space="0" w:color="auto"/>
            <w:right w:val="none" w:sz="0" w:space="0" w:color="auto"/>
          </w:divBdr>
        </w:div>
        <w:div w:id="348217893">
          <w:marLeft w:val="480"/>
          <w:marRight w:val="0"/>
          <w:marTop w:val="0"/>
          <w:marBottom w:val="0"/>
          <w:divBdr>
            <w:top w:val="none" w:sz="0" w:space="0" w:color="auto"/>
            <w:left w:val="none" w:sz="0" w:space="0" w:color="auto"/>
            <w:bottom w:val="none" w:sz="0" w:space="0" w:color="auto"/>
            <w:right w:val="none" w:sz="0" w:space="0" w:color="auto"/>
          </w:divBdr>
        </w:div>
        <w:div w:id="353531647">
          <w:marLeft w:val="480"/>
          <w:marRight w:val="0"/>
          <w:marTop w:val="0"/>
          <w:marBottom w:val="0"/>
          <w:divBdr>
            <w:top w:val="none" w:sz="0" w:space="0" w:color="auto"/>
            <w:left w:val="none" w:sz="0" w:space="0" w:color="auto"/>
            <w:bottom w:val="none" w:sz="0" w:space="0" w:color="auto"/>
            <w:right w:val="none" w:sz="0" w:space="0" w:color="auto"/>
          </w:divBdr>
        </w:div>
        <w:div w:id="361394972">
          <w:marLeft w:val="480"/>
          <w:marRight w:val="0"/>
          <w:marTop w:val="0"/>
          <w:marBottom w:val="0"/>
          <w:divBdr>
            <w:top w:val="none" w:sz="0" w:space="0" w:color="auto"/>
            <w:left w:val="none" w:sz="0" w:space="0" w:color="auto"/>
            <w:bottom w:val="none" w:sz="0" w:space="0" w:color="auto"/>
            <w:right w:val="none" w:sz="0" w:space="0" w:color="auto"/>
          </w:divBdr>
        </w:div>
        <w:div w:id="420100743">
          <w:marLeft w:val="480"/>
          <w:marRight w:val="0"/>
          <w:marTop w:val="0"/>
          <w:marBottom w:val="0"/>
          <w:divBdr>
            <w:top w:val="none" w:sz="0" w:space="0" w:color="auto"/>
            <w:left w:val="none" w:sz="0" w:space="0" w:color="auto"/>
            <w:bottom w:val="none" w:sz="0" w:space="0" w:color="auto"/>
            <w:right w:val="none" w:sz="0" w:space="0" w:color="auto"/>
          </w:divBdr>
        </w:div>
        <w:div w:id="479468084">
          <w:marLeft w:val="480"/>
          <w:marRight w:val="0"/>
          <w:marTop w:val="0"/>
          <w:marBottom w:val="0"/>
          <w:divBdr>
            <w:top w:val="none" w:sz="0" w:space="0" w:color="auto"/>
            <w:left w:val="none" w:sz="0" w:space="0" w:color="auto"/>
            <w:bottom w:val="none" w:sz="0" w:space="0" w:color="auto"/>
            <w:right w:val="none" w:sz="0" w:space="0" w:color="auto"/>
          </w:divBdr>
        </w:div>
        <w:div w:id="528295601">
          <w:marLeft w:val="480"/>
          <w:marRight w:val="0"/>
          <w:marTop w:val="0"/>
          <w:marBottom w:val="0"/>
          <w:divBdr>
            <w:top w:val="none" w:sz="0" w:space="0" w:color="auto"/>
            <w:left w:val="none" w:sz="0" w:space="0" w:color="auto"/>
            <w:bottom w:val="none" w:sz="0" w:space="0" w:color="auto"/>
            <w:right w:val="none" w:sz="0" w:space="0" w:color="auto"/>
          </w:divBdr>
        </w:div>
        <w:div w:id="533730497">
          <w:marLeft w:val="480"/>
          <w:marRight w:val="0"/>
          <w:marTop w:val="0"/>
          <w:marBottom w:val="0"/>
          <w:divBdr>
            <w:top w:val="none" w:sz="0" w:space="0" w:color="auto"/>
            <w:left w:val="none" w:sz="0" w:space="0" w:color="auto"/>
            <w:bottom w:val="none" w:sz="0" w:space="0" w:color="auto"/>
            <w:right w:val="none" w:sz="0" w:space="0" w:color="auto"/>
          </w:divBdr>
        </w:div>
        <w:div w:id="590237494">
          <w:marLeft w:val="480"/>
          <w:marRight w:val="0"/>
          <w:marTop w:val="0"/>
          <w:marBottom w:val="0"/>
          <w:divBdr>
            <w:top w:val="none" w:sz="0" w:space="0" w:color="auto"/>
            <w:left w:val="none" w:sz="0" w:space="0" w:color="auto"/>
            <w:bottom w:val="none" w:sz="0" w:space="0" w:color="auto"/>
            <w:right w:val="none" w:sz="0" w:space="0" w:color="auto"/>
          </w:divBdr>
        </w:div>
        <w:div w:id="628129413">
          <w:marLeft w:val="480"/>
          <w:marRight w:val="0"/>
          <w:marTop w:val="0"/>
          <w:marBottom w:val="0"/>
          <w:divBdr>
            <w:top w:val="none" w:sz="0" w:space="0" w:color="auto"/>
            <w:left w:val="none" w:sz="0" w:space="0" w:color="auto"/>
            <w:bottom w:val="none" w:sz="0" w:space="0" w:color="auto"/>
            <w:right w:val="none" w:sz="0" w:space="0" w:color="auto"/>
          </w:divBdr>
        </w:div>
        <w:div w:id="718361854">
          <w:marLeft w:val="480"/>
          <w:marRight w:val="0"/>
          <w:marTop w:val="0"/>
          <w:marBottom w:val="0"/>
          <w:divBdr>
            <w:top w:val="none" w:sz="0" w:space="0" w:color="auto"/>
            <w:left w:val="none" w:sz="0" w:space="0" w:color="auto"/>
            <w:bottom w:val="none" w:sz="0" w:space="0" w:color="auto"/>
            <w:right w:val="none" w:sz="0" w:space="0" w:color="auto"/>
          </w:divBdr>
        </w:div>
        <w:div w:id="783039264">
          <w:marLeft w:val="480"/>
          <w:marRight w:val="0"/>
          <w:marTop w:val="0"/>
          <w:marBottom w:val="0"/>
          <w:divBdr>
            <w:top w:val="none" w:sz="0" w:space="0" w:color="auto"/>
            <w:left w:val="none" w:sz="0" w:space="0" w:color="auto"/>
            <w:bottom w:val="none" w:sz="0" w:space="0" w:color="auto"/>
            <w:right w:val="none" w:sz="0" w:space="0" w:color="auto"/>
          </w:divBdr>
        </w:div>
        <w:div w:id="797527738">
          <w:marLeft w:val="480"/>
          <w:marRight w:val="0"/>
          <w:marTop w:val="0"/>
          <w:marBottom w:val="0"/>
          <w:divBdr>
            <w:top w:val="none" w:sz="0" w:space="0" w:color="auto"/>
            <w:left w:val="none" w:sz="0" w:space="0" w:color="auto"/>
            <w:bottom w:val="none" w:sz="0" w:space="0" w:color="auto"/>
            <w:right w:val="none" w:sz="0" w:space="0" w:color="auto"/>
          </w:divBdr>
        </w:div>
        <w:div w:id="835850828">
          <w:marLeft w:val="480"/>
          <w:marRight w:val="0"/>
          <w:marTop w:val="0"/>
          <w:marBottom w:val="0"/>
          <w:divBdr>
            <w:top w:val="none" w:sz="0" w:space="0" w:color="auto"/>
            <w:left w:val="none" w:sz="0" w:space="0" w:color="auto"/>
            <w:bottom w:val="none" w:sz="0" w:space="0" w:color="auto"/>
            <w:right w:val="none" w:sz="0" w:space="0" w:color="auto"/>
          </w:divBdr>
        </w:div>
        <w:div w:id="842234108">
          <w:marLeft w:val="480"/>
          <w:marRight w:val="0"/>
          <w:marTop w:val="0"/>
          <w:marBottom w:val="0"/>
          <w:divBdr>
            <w:top w:val="none" w:sz="0" w:space="0" w:color="auto"/>
            <w:left w:val="none" w:sz="0" w:space="0" w:color="auto"/>
            <w:bottom w:val="none" w:sz="0" w:space="0" w:color="auto"/>
            <w:right w:val="none" w:sz="0" w:space="0" w:color="auto"/>
          </w:divBdr>
        </w:div>
        <w:div w:id="910579676">
          <w:marLeft w:val="480"/>
          <w:marRight w:val="0"/>
          <w:marTop w:val="0"/>
          <w:marBottom w:val="0"/>
          <w:divBdr>
            <w:top w:val="none" w:sz="0" w:space="0" w:color="auto"/>
            <w:left w:val="none" w:sz="0" w:space="0" w:color="auto"/>
            <w:bottom w:val="none" w:sz="0" w:space="0" w:color="auto"/>
            <w:right w:val="none" w:sz="0" w:space="0" w:color="auto"/>
          </w:divBdr>
        </w:div>
        <w:div w:id="925576958">
          <w:marLeft w:val="480"/>
          <w:marRight w:val="0"/>
          <w:marTop w:val="0"/>
          <w:marBottom w:val="0"/>
          <w:divBdr>
            <w:top w:val="none" w:sz="0" w:space="0" w:color="auto"/>
            <w:left w:val="none" w:sz="0" w:space="0" w:color="auto"/>
            <w:bottom w:val="none" w:sz="0" w:space="0" w:color="auto"/>
            <w:right w:val="none" w:sz="0" w:space="0" w:color="auto"/>
          </w:divBdr>
        </w:div>
        <w:div w:id="967006719">
          <w:marLeft w:val="480"/>
          <w:marRight w:val="0"/>
          <w:marTop w:val="0"/>
          <w:marBottom w:val="0"/>
          <w:divBdr>
            <w:top w:val="none" w:sz="0" w:space="0" w:color="auto"/>
            <w:left w:val="none" w:sz="0" w:space="0" w:color="auto"/>
            <w:bottom w:val="none" w:sz="0" w:space="0" w:color="auto"/>
            <w:right w:val="none" w:sz="0" w:space="0" w:color="auto"/>
          </w:divBdr>
        </w:div>
        <w:div w:id="1096824083">
          <w:marLeft w:val="480"/>
          <w:marRight w:val="0"/>
          <w:marTop w:val="0"/>
          <w:marBottom w:val="0"/>
          <w:divBdr>
            <w:top w:val="none" w:sz="0" w:space="0" w:color="auto"/>
            <w:left w:val="none" w:sz="0" w:space="0" w:color="auto"/>
            <w:bottom w:val="none" w:sz="0" w:space="0" w:color="auto"/>
            <w:right w:val="none" w:sz="0" w:space="0" w:color="auto"/>
          </w:divBdr>
        </w:div>
        <w:div w:id="1154569270">
          <w:marLeft w:val="480"/>
          <w:marRight w:val="0"/>
          <w:marTop w:val="0"/>
          <w:marBottom w:val="0"/>
          <w:divBdr>
            <w:top w:val="none" w:sz="0" w:space="0" w:color="auto"/>
            <w:left w:val="none" w:sz="0" w:space="0" w:color="auto"/>
            <w:bottom w:val="none" w:sz="0" w:space="0" w:color="auto"/>
            <w:right w:val="none" w:sz="0" w:space="0" w:color="auto"/>
          </w:divBdr>
        </w:div>
        <w:div w:id="1224416351">
          <w:marLeft w:val="480"/>
          <w:marRight w:val="0"/>
          <w:marTop w:val="0"/>
          <w:marBottom w:val="0"/>
          <w:divBdr>
            <w:top w:val="none" w:sz="0" w:space="0" w:color="auto"/>
            <w:left w:val="none" w:sz="0" w:space="0" w:color="auto"/>
            <w:bottom w:val="none" w:sz="0" w:space="0" w:color="auto"/>
            <w:right w:val="none" w:sz="0" w:space="0" w:color="auto"/>
          </w:divBdr>
        </w:div>
        <w:div w:id="1242374810">
          <w:marLeft w:val="480"/>
          <w:marRight w:val="0"/>
          <w:marTop w:val="0"/>
          <w:marBottom w:val="0"/>
          <w:divBdr>
            <w:top w:val="none" w:sz="0" w:space="0" w:color="auto"/>
            <w:left w:val="none" w:sz="0" w:space="0" w:color="auto"/>
            <w:bottom w:val="none" w:sz="0" w:space="0" w:color="auto"/>
            <w:right w:val="none" w:sz="0" w:space="0" w:color="auto"/>
          </w:divBdr>
        </w:div>
        <w:div w:id="1255633067">
          <w:marLeft w:val="480"/>
          <w:marRight w:val="0"/>
          <w:marTop w:val="0"/>
          <w:marBottom w:val="0"/>
          <w:divBdr>
            <w:top w:val="none" w:sz="0" w:space="0" w:color="auto"/>
            <w:left w:val="none" w:sz="0" w:space="0" w:color="auto"/>
            <w:bottom w:val="none" w:sz="0" w:space="0" w:color="auto"/>
            <w:right w:val="none" w:sz="0" w:space="0" w:color="auto"/>
          </w:divBdr>
        </w:div>
        <w:div w:id="1273174703">
          <w:marLeft w:val="480"/>
          <w:marRight w:val="0"/>
          <w:marTop w:val="0"/>
          <w:marBottom w:val="0"/>
          <w:divBdr>
            <w:top w:val="none" w:sz="0" w:space="0" w:color="auto"/>
            <w:left w:val="none" w:sz="0" w:space="0" w:color="auto"/>
            <w:bottom w:val="none" w:sz="0" w:space="0" w:color="auto"/>
            <w:right w:val="none" w:sz="0" w:space="0" w:color="auto"/>
          </w:divBdr>
        </w:div>
        <w:div w:id="1396003986">
          <w:marLeft w:val="480"/>
          <w:marRight w:val="0"/>
          <w:marTop w:val="0"/>
          <w:marBottom w:val="0"/>
          <w:divBdr>
            <w:top w:val="none" w:sz="0" w:space="0" w:color="auto"/>
            <w:left w:val="none" w:sz="0" w:space="0" w:color="auto"/>
            <w:bottom w:val="none" w:sz="0" w:space="0" w:color="auto"/>
            <w:right w:val="none" w:sz="0" w:space="0" w:color="auto"/>
          </w:divBdr>
        </w:div>
        <w:div w:id="1441727191">
          <w:marLeft w:val="480"/>
          <w:marRight w:val="0"/>
          <w:marTop w:val="0"/>
          <w:marBottom w:val="0"/>
          <w:divBdr>
            <w:top w:val="none" w:sz="0" w:space="0" w:color="auto"/>
            <w:left w:val="none" w:sz="0" w:space="0" w:color="auto"/>
            <w:bottom w:val="none" w:sz="0" w:space="0" w:color="auto"/>
            <w:right w:val="none" w:sz="0" w:space="0" w:color="auto"/>
          </w:divBdr>
        </w:div>
        <w:div w:id="1492677549">
          <w:marLeft w:val="480"/>
          <w:marRight w:val="0"/>
          <w:marTop w:val="0"/>
          <w:marBottom w:val="0"/>
          <w:divBdr>
            <w:top w:val="none" w:sz="0" w:space="0" w:color="auto"/>
            <w:left w:val="none" w:sz="0" w:space="0" w:color="auto"/>
            <w:bottom w:val="none" w:sz="0" w:space="0" w:color="auto"/>
            <w:right w:val="none" w:sz="0" w:space="0" w:color="auto"/>
          </w:divBdr>
        </w:div>
        <w:div w:id="1552112580">
          <w:marLeft w:val="480"/>
          <w:marRight w:val="0"/>
          <w:marTop w:val="0"/>
          <w:marBottom w:val="0"/>
          <w:divBdr>
            <w:top w:val="none" w:sz="0" w:space="0" w:color="auto"/>
            <w:left w:val="none" w:sz="0" w:space="0" w:color="auto"/>
            <w:bottom w:val="none" w:sz="0" w:space="0" w:color="auto"/>
            <w:right w:val="none" w:sz="0" w:space="0" w:color="auto"/>
          </w:divBdr>
        </w:div>
        <w:div w:id="1561751798">
          <w:marLeft w:val="480"/>
          <w:marRight w:val="0"/>
          <w:marTop w:val="0"/>
          <w:marBottom w:val="0"/>
          <w:divBdr>
            <w:top w:val="none" w:sz="0" w:space="0" w:color="auto"/>
            <w:left w:val="none" w:sz="0" w:space="0" w:color="auto"/>
            <w:bottom w:val="none" w:sz="0" w:space="0" w:color="auto"/>
            <w:right w:val="none" w:sz="0" w:space="0" w:color="auto"/>
          </w:divBdr>
        </w:div>
        <w:div w:id="1568953245">
          <w:marLeft w:val="480"/>
          <w:marRight w:val="0"/>
          <w:marTop w:val="0"/>
          <w:marBottom w:val="0"/>
          <w:divBdr>
            <w:top w:val="none" w:sz="0" w:space="0" w:color="auto"/>
            <w:left w:val="none" w:sz="0" w:space="0" w:color="auto"/>
            <w:bottom w:val="none" w:sz="0" w:space="0" w:color="auto"/>
            <w:right w:val="none" w:sz="0" w:space="0" w:color="auto"/>
          </w:divBdr>
        </w:div>
        <w:div w:id="1599633521">
          <w:marLeft w:val="480"/>
          <w:marRight w:val="0"/>
          <w:marTop w:val="0"/>
          <w:marBottom w:val="0"/>
          <w:divBdr>
            <w:top w:val="none" w:sz="0" w:space="0" w:color="auto"/>
            <w:left w:val="none" w:sz="0" w:space="0" w:color="auto"/>
            <w:bottom w:val="none" w:sz="0" w:space="0" w:color="auto"/>
            <w:right w:val="none" w:sz="0" w:space="0" w:color="auto"/>
          </w:divBdr>
        </w:div>
        <w:div w:id="1625577933">
          <w:marLeft w:val="480"/>
          <w:marRight w:val="0"/>
          <w:marTop w:val="0"/>
          <w:marBottom w:val="0"/>
          <w:divBdr>
            <w:top w:val="none" w:sz="0" w:space="0" w:color="auto"/>
            <w:left w:val="none" w:sz="0" w:space="0" w:color="auto"/>
            <w:bottom w:val="none" w:sz="0" w:space="0" w:color="auto"/>
            <w:right w:val="none" w:sz="0" w:space="0" w:color="auto"/>
          </w:divBdr>
        </w:div>
        <w:div w:id="1692955987">
          <w:marLeft w:val="480"/>
          <w:marRight w:val="0"/>
          <w:marTop w:val="0"/>
          <w:marBottom w:val="0"/>
          <w:divBdr>
            <w:top w:val="none" w:sz="0" w:space="0" w:color="auto"/>
            <w:left w:val="none" w:sz="0" w:space="0" w:color="auto"/>
            <w:bottom w:val="none" w:sz="0" w:space="0" w:color="auto"/>
            <w:right w:val="none" w:sz="0" w:space="0" w:color="auto"/>
          </w:divBdr>
        </w:div>
        <w:div w:id="1754819302">
          <w:marLeft w:val="480"/>
          <w:marRight w:val="0"/>
          <w:marTop w:val="0"/>
          <w:marBottom w:val="0"/>
          <w:divBdr>
            <w:top w:val="none" w:sz="0" w:space="0" w:color="auto"/>
            <w:left w:val="none" w:sz="0" w:space="0" w:color="auto"/>
            <w:bottom w:val="none" w:sz="0" w:space="0" w:color="auto"/>
            <w:right w:val="none" w:sz="0" w:space="0" w:color="auto"/>
          </w:divBdr>
        </w:div>
        <w:div w:id="1817721046">
          <w:marLeft w:val="480"/>
          <w:marRight w:val="0"/>
          <w:marTop w:val="0"/>
          <w:marBottom w:val="0"/>
          <w:divBdr>
            <w:top w:val="none" w:sz="0" w:space="0" w:color="auto"/>
            <w:left w:val="none" w:sz="0" w:space="0" w:color="auto"/>
            <w:bottom w:val="none" w:sz="0" w:space="0" w:color="auto"/>
            <w:right w:val="none" w:sz="0" w:space="0" w:color="auto"/>
          </w:divBdr>
        </w:div>
        <w:div w:id="1908422033">
          <w:marLeft w:val="480"/>
          <w:marRight w:val="0"/>
          <w:marTop w:val="0"/>
          <w:marBottom w:val="0"/>
          <w:divBdr>
            <w:top w:val="none" w:sz="0" w:space="0" w:color="auto"/>
            <w:left w:val="none" w:sz="0" w:space="0" w:color="auto"/>
            <w:bottom w:val="none" w:sz="0" w:space="0" w:color="auto"/>
            <w:right w:val="none" w:sz="0" w:space="0" w:color="auto"/>
          </w:divBdr>
        </w:div>
        <w:div w:id="1915966623">
          <w:marLeft w:val="480"/>
          <w:marRight w:val="0"/>
          <w:marTop w:val="0"/>
          <w:marBottom w:val="0"/>
          <w:divBdr>
            <w:top w:val="none" w:sz="0" w:space="0" w:color="auto"/>
            <w:left w:val="none" w:sz="0" w:space="0" w:color="auto"/>
            <w:bottom w:val="none" w:sz="0" w:space="0" w:color="auto"/>
            <w:right w:val="none" w:sz="0" w:space="0" w:color="auto"/>
          </w:divBdr>
        </w:div>
        <w:div w:id="1980458151">
          <w:marLeft w:val="480"/>
          <w:marRight w:val="0"/>
          <w:marTop w:val="0"/>
          <w:marBottom w:val="0"/>
          <w:divBdr>
            <w:top w:val="none" w:sz="0" w:space="0" w:color="auto"/>
            <w:left w:val="none" w:sz="0" w:space="0" w:color="auto"/>
            <w:bottom w:val="none" w:sz="0" w:space="0" w:color="auto"/>
            <w:right w:val="none" w:sz="0" w:space="0" w:color="auto"/>
          </w:divBdr>
        </w:div>
        <w:div w:id="2008437939">
          <w:marLeft w:val="480"/>
          <w:marRight w:val="0"/>
          <w:marTop w:val="0"/>
          <w:marBottom w:val="0"/>
          <w:divBdr>
            <w:top w:val="none" w:sz="0" w:space="0" w:color="auto"/>
            <w:left w:val="none" w:sz="0" w:space="0" w:color="auto"/>
            <w:bottom w:val="none" w:sz="0" w:space="0" w:color="auto"/>
            <w:right w:val="none" w:sz="0" w:space="0" w:color="auto"/>
          </w:divBdr>
        </w:div>
        <w:div w:id="2134863451">
          <w:marLeft w:val="480"/>
          <w:marRight w:val="0"/>
          <w:marTop w:val="0"/>
          <w:marBottom w:val="0"/>
          <w:divBdr>
            <w:top w:val="none" w:sz="0" w:space="0" w:color="auto"/>
            <w:left w:val="none" w:sz="0" w:space="0" w:color="auto"/>
            <w:bottom w:val="none" w:sz="0" w:space="0" w:color="auto"/>
            <w:right w:val="none" w:sz="0" w:space="0" w:color="auto"/>
          </w:divBdr>
        </w:div>
        <w:div w:id="2135905764">
          <w:marLeft w:val="480"/>
          <w:marRight w:val="0"/>
          <w:marTop w:val="0"/>
          <w:marBottom w:val="0"/>
          <w:divBdr>
            <w:top w:val="none" w:sz="0" w:space="0" w:color="auto"/>
            <w:left w:val="none" w:sz="0" w:space="0" w:color="auto"/>
            <w:bottom w:val="none" w:sz="0" w:space="0" w:color="auto"/>
            <w:right w:val="none" w:sz="0" w:space="0" w:color="auto"/>
          </w:divBdr>
        </w:div>
      </w:divsChild>
    </w:div>
    <w:div w:id="1659917377">
      <w:bodyDiv w:val="1"/>
      <w:marLeft w:val="0"/>
      <w:marRight w:val="0"/>
      <w:marTop w:val="0"/>
      <w:marBottom w:val="0"/>
      <w:divBdr>
        <w:top w:val="none" w:sz="0" w:space="0" w:color="auto"/>
        <w:left w:val="none" w:sz="0" w:space="0" w:color="auto"/>
        <w:bottom w:val="none" w:sz="0" w:space="0" w:color="auto"/>
        <w:right w:val="none" w:sz="0" w:space="0" w:color="auto"/>
      </w:divBdr>
      <w:divsChild>
        <w:div w:id="95099539">
          <w:marLeft w:val="480"/>
          <w:marRight w:val="0"/>
          <w:marTop w:val="0"/>
          <w:marBottom w:val="0"/>
          <w:divBdr>
            <w:top w:val="none" w:sz="0" w:space="0" w:color="auto"/>
            <w:left w:val="none" w:sz="0" w:space="0" w:color="auto"/>
            <w:bottom w:val="none" w:sz="0" w:space="0" w:color="auto"/>
            <w:right w:val="none" w:sz="0" w:space="0" w:color="auto"/>
          </w:divBdr>
        </w:div>
        <w:div w:id="145367648">
          <w:marLeft w:val="480"/>
          <w:marRight w:val="0"/>
          <w:marTop w:val="0"/>
          <w:marBottom w:val="0"/>
          <w:divBdr>
            <w:top w:val="none" w:sz="0" w:space="0" w:color="auto"/>
            <w:left w:val="none" w:sz="0" w:space="0" w:color="auto"/>
            <w:bottom w:val="none" w:sz="0" w:space="0" w:color="auto"/>
            <w:right w:val="none" w:sz="0" w:space="0" w:color="auto"/>
          </w:divBdr>
        </w:div>
        <w:div w:id="195581778">
          <w:marLeft w:val="480"/>
          <w:marRight w:val="0"/>
          <w:marTop w:val="0"/>
          <w:marBottom w:val="0"/>
          <w:divBdr>
            <w:top w:val="none" w:sz="0" w:space="0" w:color="auto"/>
            <w:left w:val="none" w:sz="0" w:space="0" w:color="auto"/>
            <w:bottom w:val="none" w:sz="0" w:space="0" w:color="auto"/>
            <w:right w:val="none" w:sz="0" w:space="0" w:color="auto"/>
          </w:divBdr>
        </w:div>
        <w:div w:id="271941602">
          <w:marLeft w:val="480"/>
          <w:marRight w:val="0"/>
          <w:marTop w:val="0"/>
          <w:marBottom w:val="0"/>
          <w:divBdr>
            <w:top w:val="none" w:sz="0" w:space="0" w:color="auto"/>
            <w:left w:val="none" w:sz="0" w:space="0" w:color="auto"/>
            <w:bottom w:val="none" w:sz="0" w:space="0" w:color="auto"/>
            <w:right w:val="none" w:sz="0" w:space="0" w:color="auto"/>
          </w:divBdr>
        </w:div>
        <w:div w:id="296227245">
          <w:marLeft w:val="480"/>
          <w:marRight w:val="0"/>
          <w:marTop w:val="0"/>
          <w:marBottom w:val="0"/>
          <w:divBdr>
            <w:top w:val="none" w:sz="0" w:space="0" w:color="auto"/>
            <w:left w:val="none" w:sz="0" w:space="0" w:color="auto"/>
            <w:bottom w:val="none" w:sz="0" w:space="0" w:color="auto"/>
            <w:right w:val="none" w:sz="0" w:space="0" w:color="auto"/>
          </w:divBdr>
        </w:div>
        <w:div w:id="298002473">
          <w:marLeft w:val="480"/>
          <w:marRight w:val="0"/>
          <w:marTop w:val="0"/>
          <w:marBottom w:val="0"/>
          <w:divBdr>
            <w:top w:val="none" w:sz="0" w:space="0" w:color="auto"/>
            <w:left w:val="none" w:sz="0" w:space="0" w:color="auto"/>
            <w:bottom w:val="none" w:sz="0" w:space="0" w:color="auto"/>
            <w:right w:val="none" w:sz="0" w:space="0" w:color="auto"/>
          </w:divBdr>
        </w:div>
        <w:div w:id="306521702">
          <w:marLeft w:val="480"/>
          <w:marRight w:val="0"/>
          <w:marTop w:val="0"/>
          <w:marBottom w:val="0"/>
          <w:divBdr>
            <w:top w:val="none" w:sz="0" w:space="0" w:color="auto"/>
            <w:left w:val="none" w:sz="0" w:space="0" w:color="auto"/>
            <w:bottom w:val="none" w:sz="0" w:space="0" w:color="auto"/>
            <w:right w:val="none" w:sz="0" w:space="0" w:color="auto"/>
          </w:divBdr>
        </w:div>
        <w:div w:id="328871546">
          <w:marLeft w:val="480"/>
          <w:marRight w:val="0"/>
          <w:marTop w:val="0"/>
          <w:marBottom w:val="0"/>
          <w:divBdr>
            <w:top w:val="none" w:sz="0" w:space="0" w:color="auto"/>
            <w:left w:val="none" w:sz="0" w:space="0" w:color="auto"/>
            <w:bottom w:val="none" w:sz="0" w:space="0" w:color="auto"/>
            <w:right w:val="none" w:sz="0" w:space="0" w:color="auto"/>
          </w:divBdr>
        </w:div>
        <w:div w:id="338850902">
          <w:marLeft w:val="480"/>
          <w:marRight w:val="0"/>
          <w:marTop w:val="0"/>
          <w:marBottom w:val="0"/>
          <w:divBdr>
            <w:top w:val="none" w:sz="0" w:space="0" w:color="auto"/>
            <w:left w:val="none" w:sz="0" w:space="0" w:color="auto"/>
            <w:bottom w:val="none" w:sz="0" w:space="0" w:color="auto"/>
            <w:right w:val="none" w:sz="0" w:space="0" w:color="auto"/>
          </w:divBdr>
        </w:div>
        <w:div w:id="356129140">
          <w:marLeft w:val="480"/>
          <w:marRight w:val="0"/>
          <w:marTop w:val="0"/>
          <w:marBottom w:val="0"/>
          <w:divBdr>
            <w:top w:val="none" w:sz="0" w:space="0" w:color="auto"/>
            <w:left w:val="none" w:sz="0" w:space="0" w:color="auto"/>
            <w:bottom w:val="none" w:sz="0" w:space="0" w:color="auto"/>
            <w:right w:val="none" w:sz="0" w:space="0" w:color="auto"/>
          </w:divBdr>
        </w:div>
        <w:div w:id="359093384">
          <w:marLeft w:val="480"/>
          <w:marRight w:val="0"/>
          <w:marTop w:val="0"/>
          <w:marBottom w:val="0"/>
          <w:divBdr>
            <w:top w:val="none" w:sz="0" w:space="0" w:color="auto"/>
            <w:left w:val="none" w:sz="0" w:space="0" w:color="auto"/>
            <w:bottom w:val="none" w:sz="0" w:space="0" w:color="auto"/>
            <w:right w:val="none" w:sz="0" w:space="0" w:color="auto"/>
          </w:divBdr>
        </w:div>
        <w:div w:id="468673717">
          <w:marLeft w:val="480"/>
          <w:marRight w:val="0"/>
          <w:marTop w:val="0"/>
          <w:marBottom w:val="0"/>
          <w:divBdr>
            <w:top w:val="none" w:sz="0" w:space="0" w:color="auto"/>
            <w:left w:val="none" w:sz="0" w:space="0" w:color="auto"/>
            <w:bottom w:val="none" w:sz="0" w:space="0" w:color="auto"/>
            <w:right w:val="none" w:sz="0" w:space="0" w:color="auto"/>
          </w:divBdr>
        </w:div>
        <w:div w:id="481384700">
          <w:marLeft w:val="480"/>
          <w:marRight w:val="0"/>
          <w:marTop w:val="0"/>
          <w:marBottom w:val="0"/>
          <w:divBdr>
            <w:top w:val="none" w:sz="0" w:space="0" w:color="auto"/>
            <w:left w:val="none" w:sz="0" w:space="0" w:color="auto"/>
            <w:bottom w:val="none" w:sz="0" w:space="0" w:color="auto"/>
            <w:right w:val="none" w:sz="0" w:space="0" w:color="auto"/>
          </w:divBdr>
        </w:div>
        <w:div w:id="645553907">
          <w:marLeft w:val="480"/>
          <w:marRight w:val="0"/>
          <w:marTop w:val="0"/>
          <w:marBottom w:val="0"/>
          <w:divBdr>
            <w:top w:val="none" w:sz="0" w:space="0" w:color="auto"/>
            <w:left w:val="none" w:sz="0" w:space="0" w:color="auto"/>
            <w:bottom w:val="none" w:sz="0" w:space="0" w:color="auto"/>
            <w:right w:val="none" w:sz="0" w:space="0" w:color="auto"/>
          </w:divBdr>
        </w:div>
        <w:div w:id="765030595">
          <w:marLeft w:val="480"/>
          <w:marRight w:val="0"/>
          <w:marTop w:val="0"/>
          <w:marBottom w:val="0"/>
          <w:divBdr>
            <w:top w:val="none" w:sz="0" w:space="0" w:color="auto"/>
            <w:left w:val="none" w:sz="0" w:space="0" w:color="auto"/>
            <w:bottom w:val="none" w:sz="0" w:space="0" w:color="auto"/>
            <w:right w:val="none" w:sz="0" w:space="0" w:color="auto"/>
          </w:divBdr>
        </w:div>
        <w:div w:id="771125736">
          <w:marLeft w:val="480"/>
          <w:marRight w:val="0"/>
          <w:marTop w:val="0"/>
          <w:marBottom w:val="0"/>
          <w:divBdr>
            <w:top w:val="none" w:sz="0" w:space="0" w:color="auto"/>
            <w:left w:val="none" w:sz="0" w:space="0" w:color="auto"/>
            <w:bottom w:val="none" w:sz="0" w:space="0" w:color="auto"/>
            <w:right w:val="none" w:sz="0" w:space="0" w:color="auto"/>
          </w:divBdr>
        </w:div>
        <w:div w:id="841745280">
          <w:marLeft w:val="480"/>
          <w:marRight w:val="0"/>
          <w:marTop w:val="0"/>
          <w:marBottom w:val="0"/>
          <w:divBdr>
            <w:top w:val="none" w:sz="0" w:space="0" w:color="auto"/>
            <w:left w:val="none" w:sz="0" w:space="0" w:color="auto"/>
            <w:bottom w:val="none" w:sz="0" w:space="0" w:color="auto"/>
            <w:right w:val="none" w:sz="0" w:space="0" w:color="auto"/>
          </w:divBdr>
        </w:div>
        <w:div w:id="878274072">
          <w:marLeft w:val="480"/>
          <w:marRight w:val="0"/>
          <w:marTop w:val="0"/>
          <w:marBottom w:val="0"/>
          <w:divBdr>
            <w:top w:val="none" w:sz="0" w:space="0" w:color="auto"/>
            <w:left w:val="none" w:sz="0" w:space="0" w:color="auto"/>
            <w:bottom w:val="none" w:sz="0" w:space="0" w:color="auto"/>
            <w:right w:val="none" w:sz="0" w:space="0" w:color="auto"/>
          </w:divBdr>
        </w:div>
        <w:div w:id="949707008">
          <w:marLeft w:val="480"/>
          <w:marRight w:val="0"/>
          <w:marTop w:val="0"/>
          <w:marBottom w:val="0"/>
          <w:divBdr>
            <w:top w:val="none" w:sz="0" w:space="0" w:color="auto"/>
            <w:left w:val="none" w:sz="0" w:space="0" w:color="auto"/>
            <w:bottom w:val="none" w:sz="0" w:space="0" w:color="auto"/>
            <w:right w:val="none" w:sz="0" w:space="0" w:color="auto"/>
          </w:divBdr>
        </w:div>
        <w:div w:id="1085884192">
          <w:marLeft w:val="480"/>
          <w:marRight w:val="0"/>
          <w:marTop w:val="0"/>
          <w:marBottom w:val="0"/>
          <w:divBdr>
            <w:top w:val="none" w:sz="0" w:space="0" w:color="auto"/>
            <w:left w:val="none" w:sz="0" w:space="0" w:color="auto"/>
            <w:bottom w:val="none" w:sz="0" w:space="0" w:color="auto"/>
            <w:right w:val="none" w:sz="0" w:space="0" w:color="auto"/>
          </w:divBdr>
        </w:div>
        <w:div w:id="1095591569">
          <w:marLeft w:val="480"/>
          <w:marRight w:val="0"/>
          <w:marTop w:val="0"/>
          <w:marBottom w:val="0"/>
          <w:divBdr>
            <w:top w:val="none" w:sz="0" w:space="0" w:color="auto"/>
            <w:left w:val="none" w:sz="0" w:space="0" w:color="auto"/>
            <w:bottom w:val="none" w:sz="0" w:space="0" w:color="auto"/>
            <w:right w:val="none" w:sz="0" w:space="0" w:color="auto"/>
          </w:divBdr>
        </w:div>
        <w:div w:id="1149058746">
          <w:marLeft w:val="480"/>
          <w:marRight w:val="0"/>
          <w:marTop w:val="0"/>
          <w:marBottom w:val="0"/>
          <w:divBdr>
            <w:top w:val="none" w:sz="0" w:space="0" w:color="auto"/>
            <w:left w:val="none" w:sz="0" w:space="0" w:color="auto"/>
            <w:bottom w:val="none" w:sz="0" w:space="0" w:color="auto"/>
            <w:right w:val="none" w:sz="0" w:space="0" w:color="auto"/>
          </w:divBdr>
        </w:div>
        <w:div w:id="1190534177">
          <w:marLeft w:val="480"/>
          <w:marRight w:val="0"/>
          <w:marTop w:val="0"/>
          <w:marBottom w:val="0"/>
          <w:divBdr>
            <w:top w:val="none" w:sz="0" w:space="0" w:color="auto"/>
            <w:left w:val="none" w:sz="0" w:space="0" w:color="auto"/>
            <w:bottom w:val="none" w:sz="0" w:space="0" w:color="auto"/>
            <w:right w:val="none" w:sz="0" w:space="0" w:color="auto"/>
          </w:divBdr>
        </w:div>
        <w:div w:id="1253321942">
          <w:marLeft w:val="480"/>
          <w:marRight w:val="0"/>
          <w:marTop w:val="0"/>
          <w:marBottom w:val="0"/>
          <w:divBdr>
            <w:top w:val="none" w:sz="0" w:space="0" w:color="auto"/>
            <w:left w:val="none" w:sz="0" w:space="0" w:color="auto"/>
            <w:bottom w:val="none" w:sz="0" w:space="0" w:color="auto"/>
            <w:right w:val="none" w:sz="0" w:space="0" w:color="auto"/>
          </w:divBdr>
        </w:div>
        <w:div w:id="1268470110">
          <w:marLeft w:val="480"/>
          <w:marRight w:val="0"/>
          <w:marTop w:val="0"/>
          <w:marBottom w:val="0"/>
          <w:divBdr>
            <w:top w:val="none" w:sz="0" w:space="0" w:color="auto"/>
            <w:left w:val="none" w:sz="0" w:space="0" w:color="auto"/>
            <w:bottom w:val="none" w:sz="0" w:space="0" w:color="auto"/>
            <w:right w:val="none" w:sz="0" w:space="0" w:color="auto"/>
          </w:divBdr>
        </w:div>
        <w:div w:id="1295864672">
          <w:marLeft w:val="480"/>
          <w:marRight w:val="0"/>
          <w:marTop w:val="0"/>
          <w:marBottom w:val="0"/>
          <w:divBdr>
            <w:top w:val="none" w:sz="0" w:space="0" w:color="auto"/>
            <w:left w:val="none" w:sz="0" w:space="0" w:color="auto"/>
            <w:bottom w:val="none" w:sz="0" w:space="0" w:color="auto"/>
            <w:right w:val="none" w:sz="0" w:space="0" w:color="auto"/>
          </w:divBdr>
        </w:div>
        <w:div w:id="1311473440">
          <w:marLeft w:val="480"/>
          <w:marRight w:val="0"/>
          <w:marTop w:val="0"/>
          <w:marBottom w:val="0"/>
          <w:divBdr>
            <w:top w:val="none" w:sz="0" w:space="0" w:color="auto"/>
            <w:left w:val="none" w:sz="0" w:space="0" w:color="auto"/>
            <w:bottom w:val="none" w:sz="0" w:space="0" w:color="auto"/>
            <w:right w:val="none" w:sz="0" w:space="0" w:color="auto"/>
          </w:divBdr>
        </w:div>
        <w:div w:id="1339502631">
          <w:marLeft w:val="480"/>
          <w:marRight w:val="0"/>
          <w:marTop w:val="0"/>
          <w:marBottom w:val="0"/>
          <w:divBdr>
            <w:top w:val="none" w:sz="0" w:space="0" w:color="auto"/>
            <w:left w:val="none" w:sz="0" w:space="0" w:color="auto"/>
            <w:bottom w:val="none" w:sz="0" w:space="0" w:color="auto"/>
            <w:right w:val="none" w:sz="0" w:space="0" w:color="auto"/>
          </w:divBdr>
        </w:div>
        <w:div w:id="1358852765">
          <w:marLeft w:val="480"/>
          <w:marRight w:val="0"/>
          <w:marTop w:val="0"/>
          <w:marBottom w:val="0"/>
          <w:divBdr>
            <w:top w:val="none" w:sz="0" w:space="0" w:color="auto"/>
            <w:left w:val="none" w:sz="0" w:space="0" w:color="auto"/>
            <w:bottom w:val="none" w:sz="0" w:space="0" w:color="auto"/>
            <w:right w:val="none" w:sz="0" w:space="0" w:color="auto"/>
          </w:divBdr>
        </w:div>
        <w:div w:id="1389722318">
          <w:marLeft w:val="480"/>
          <w:marRight w:val="0"/>
          <w:marTop w:val="0"/>
          <w:marBottom w:val="0"/>
          <w:divBdr>
            <w:top w:val="none" w:sz="0" w:space="0" w:color="auto"/>
            <w:left w:val="none" w:sz="0" w:space="0" w:color="auto"/>
            <w:bottom w:val="none" w:sz="0" w:space="0" w:color="auto"/>
            <w:right w:val="none" w:sz="0" w:space="0" w:color="auto"/>
          </w:divBdr>
        </w:div>
        <w:div w:id="1457289230">
          <w:marLeft w:val="480"/>
          <w:marRight w:val="0"/>
          <w:marTop w:val="0"/>
          <w:marBottom w:val="0"/>
          <w:divBdr>
            <w:top w:val="none" w:sz="0" w:space="0" w:color="auto"/>
            <w:left w:val="none" w:sz="0" w:space="0" w:color="auto"/>
            <w:bottom w:val="none" w:sz="0" w:space="0" w:color="auto"/>
            <w:right w:val="none" w:sz="0" w:space="0" w:color="auto"/>
          </w:divBdr>
        </w:div>
        <w:div w:id="1484855954">
          <w:marLeft w:val="480"/>
          <w:marRight w:val="0"/>
          <w:marTop w:val="0"/>
          <w:marBottom w:val="0"/>
          <w:divBdr>
            <w:top w:val="none" w:sz="0" w:space="0" w:color="auto"/>
            <w:left w:val="none" w:sz="0" w:space="0" w:color="auto"/>
            <w:bottom w:val="none" w:sz="0" w:space="0" w:color="auto"/>
            <w:right w:val="none" w:sz="0" w:space="0" w:color="auto"/>
          </w:divBdr>
        </w:div>
        <w:div w:id="1498417208">
          <w:marLeft w:val="480"/>
          <w:marRight w:val="0"/>
          <w:marTop w:val="0"/>
          <w:marBottom w:val="0"/>
          <w:divBdr>
            <w:top w:val="none" w:sz="0" w:space="0" w:color="auto"/>
            <w:left w:val="none" w:sz="0" w:space="0" w:color="auto"/>
            <w:bottom w:val="none" w:sz="0" w:space="0" w:color="auto"/>
            <w:right w:val="none" w:sz="0" w:space="0" w:color="auto"/>
          </w:divBdr>
        </w:div>
        <w:div w:id="1530341375">
          <w:marLeft w:val="480"/>
          <w:marRight w:val="0"/>
          <w:marTop w:val="0"/>
          <w:marBottom w:val="0"/>
          <w:divBdr>
            <w:top w:val="none" w:sz="0" w:space="0" w:color="auto"/>
            <w:left w:val="none" w:sz="0" w:space="0" w:color="auto"/>
            <w:bottom w:val="none" w:sz="0" w:space="0" w:color="auto"/>
            <w:right w:val="none" w:sz="0" w:space="0" w:color="auto"/>
          </w:divBdr>
        </w:div>
        <w:div w:id="1663003858">
          <w:marLeft w:val="480"/>
          <w:marRight w:val="0"/>
          <w:marTop w:val="0"/>
          <w:marBottom w:val="0"/>
          <w:divBdr>
            <w:top w:val="none" w:sz="0" w:space="0" w:color="auto"/>
            <w:left w:val="none" w:sz="0" w:space="0" w:color="auto"/>
            <w:bottom w:val="none" w:sz="0" w:space="0" w:color="auto"/>
            <w:right w:val="none" w:sz="0" w:space="0" w:color="auto"/>
          </w:divBdr>
        </w:div>
        <w:div w:id="1784492340">
          <w:marLeft w:val="480"/>
          <w:marRight w:val="0"/>
          <w:marTop w:val="0"/>
          <w:marBottom w:val="0"/>
          <w:divBdr>
            <w:top w:val="none" w:sz="0" w:space="0" w:color="auto"/>
            <w:left w:val="none" w:sz="0" w:space="0" w:color="auto"/>
            <w:bottom w:val="none" w:sz="0" w:space="0" w:color="auto"/>
            <w:right w:val="none" w:sz="0" w:space="0" w:color="auto"/>
          </w:divBdr>
        </w:div>
        <w:div w:id="1899894260">
          <w:marLeft w:val="480"/>
          <w:marRight w:val="0"/>
          <w:marTop w:val="0"/>
          <w:marBottom w:val="0"/>
          <w:divBdr>
            <w:top w:val="none" w:sz="0" w:space="0" w:color="auto"/>
            <w:left w:val="none" w:sz="0" w:space="0" w:color="auto"/>
            <w:bottom w:val="none" w:sz="0" w:space="0" w:color="auto"/>
            <w:right w:val="none" w:sz="0" w:space="0" w:color="auto"/>
          </w:divBdr>
        </w:div>
        <w:div w:id="2022929210">
          <w:marLeft w:val="480"/>
          <w:marRight w:val="0"/>
          <w:marTop w:val="0"/>
          <w:marBottom w:val="0"/>
          <w:divBdr>
            <w:top w:val="none" w:sz="0" w:space="0" w:color="auto"/>
            <w:left w:val="none" w:sz="0" w:space="0" w:color="auto"/>
            <w:bottom w:val="none" w:sz="0" w:space="0" w:color="auto"/>
            <w:right w:val="none" w:sz="0" w:space="0" w:color="auto"/>
          </w:divBdr>
        </w:div>
      </w:divsChild>
    </w:div>
    <w:div w:id="1692219310">
      <w:bodyDiv w:val="1"/>
      <w:marLeft w:val="0"/>
      <w:marRight w:val="0"/>
      <w:marTop w:val="0"/>
      <w:marBottom w:val="0"/>
      <w:divBdr>
        <w:top w:val="none" w:sz="0" w:space="0" w:color="auto"/>
        <w:left w:val="none" w:sz="0" w:space="0" w:color="auto"/>
        <w:bottom w:val="none" w:sz="0" w:space="0" w:color="auto"/>
        <w:right w:val="none" w:sz="0" w:space="0" w:color="auto"/>
      </w:divBdr>
      <w:divsChild>
        <w:div w:id="50273912">
          <w:marLeft w:val="480"/>
          <w:marRight w:val="0"/>
          <w:marTop w:val="0"/>
          <w:marBottom w:val="0"/>
          <w:divBdr>
            <w:top w:val="none" w:sz="0" w:space="0" w:color="auto"/>
            <w:left w:val="none" w:sz="0" w:space="0" w:color="auto"/>
            <w:bottom w:val="none" w:sz="0" w:space="0" w:color="auto"/>
            <w:right w:val="none" w:sz="0" w:space="0" w:color="auto"/>
          </w:divBdr>
        </w:div>
        <w:div w:id="97920082">
          <w:marLeft w:val="480"/>
          <w:marRight w:val="0"/>
          <w:marTop w:val="0"/>
          <w:marBottom w:val="0"/>
          <w:divBdr>
            <w:top w:val="none" w:sz="0" w:space="0" w:color="auto"/>
            <w:left w:val="none" w:sz="0" w:space="0" w:color="auto"/>
            <w:bottom w:val="none" w:sz="0" w:space="0" w:color="auto"/>
            <w:right w:val="none" w:sz="0" w:space="0" w:color="auto"/>
          </w:divBdr>
        </w:div>
        <w:div w:id="216359174">
          <w:marLeft w:val="480"/>
          <w:marRight w:val="0"/>
          <w:marTop w:val="0"/>
          <w:marBottom w:val="0"/>
          <w:divBdr>
            <w:top w:val="none" w:sz="0" w:space="0" w:color="auto"/>
            <w:left w:val="none" w:sz="0" w:space="0" w:color="auto"/>
            <w:bottom w:val="none" w:sz="0" w:space="0" w:color="auto"/>
            <w:right w:val="none" w:sz="0" w:space="0" w:color="auto"/>
          </w:divBdr>
        </w:div>
        <w:div w:id="251202715">
          <w:marLeft w:val="480"/>
          <w:marRight w:val="0"/>
          <w:marTop w:val="0"/>
          <w:marBottom w:val="0"/>
          <w:divBdr>
            <w:top w:val="none" w:sz="0" w:space="0" w:color="auto"/>
            <w:left w:val="none" w:sz="0" w:space="0" w:color="auto"/>
            <w:bottom w:val="none" w:sz="0" w:space="0" w:color="auto"/>
            <w:right w:val="none" w:sz="0" w:space="0" w:color="auto"/>
          </w:divBdr>
        </w:div>
        <w:div w:id="282620155">
          <w:marLeft w:val="480"/>
          <w:marRight w:val="0"/>
          <w:marTop w:val="0"/>
          <w:marBottom w:val="0"/>
          <w:divBdr>
            <w:top w:val="none" w:sz="0" w:space="0" w:color="auto"/>
            <w:left w:val="none" w:sz="0" w:space="0" w:color="auto"/>
            <w:bottom w:val="none" w:sz="0" w:space="0" w:color="auto"/>
            <w:right w:val="none" w:sz="0" w:space="0" w:color="auto"/>
          </w:divBdr>
        </w:div>
        <w:div w:id="406221997">
          <w:marLeft w:val="480"/>
          <w:marRight w:val="0"/>
          <w:marTop w:val="0"/>
          <w:marBottom w:val="0"/>
          <w:divBdr>
            <w:top w:val="none" w:sz="0" w:space="0" w:color="auto"/>
            <w:left w:val="none" w:sz="0" w:space="0" w:color="auto"/>
            <w:bottom w:val="none" w:sz="0" w:space="0" w:color="auto"/>
            <w:right w:val="none" w:sz="0" w:space="0" w:color="auto"/>
          </w:divBdr>
        </w:div>
        <w:div w:id="407269505">
          <w:marLeft w:val="480"/>
          <w:marRight w:val="0"/>
          <w:marTop w:val="0"/>
          <w:marBottom w:val="0"/>
          <w:divBdr>
            <w:top w:val="none" w:sz="0" w:space="0" w:color="auto"/>
            <w:left w:val="none" w:sz="0" w:space="0" w:color="auto"/>
            <w:bottom w:val="none" w:sz="0" w:space="0" w:color="auto"/>
            <w:right w:val="none" w:sz="0" w:space="0" w:color="auto"/>
          </w:divBdr>
        </w:div>
        <w:div w:id="421295317">
          <w:marLeft w:val="480"/>
          <w:marRight w:val="0"/>
          <w:marTop w:val="0"/>
          <w:marBottom w:val="0"/>
          <w:divBdr>
            <w:top w:val="none" w:sz="0" w:space="0" w:color="auto"/>
            <w:left w:val="none" w:sz="0" w:space="0" w:color="auto"/>
            <w:bottom w:val="none" w:sz="0" w:space="0" w:color="auto"/>
            <w:right w:val="none" w:sz="0" w:space="0" w:color="auto"/>
          </w:divBdr>
        </w:div>
        <w:div w:id="486481647">
          <w:marLeft w:val="480"/>
          <w:marRight w:val="0"/>
          <w:marTop w:val="0"/>
          <w:marBottom w:val="0"/>
          <w:divBdr>
            <w:top w:val="none" w:sz="0" w:space="0" w:color="auto"/>
            <w:left w:val="none" w:sz="0" w:space="0" w:color="auto"/>
            <w:bottom w:val="none" w:sz="0" w:space="0" w:color="auto"/>
            <w:right w:val="none" w:sz="0" w:space="0" w:color="auto"/>
          </w:divBdr>
        </w:div>
        <w:div w:id="534466262">
          <w:marLeft w:val="480"/>
          <w:marRight w:val="0"/>
          <w:marTop w:val="0"/>
          <w:marBottom w:val="0"/>
          <w:divBdr>
            <w:top w:val="none" w:sz="0" w:space="0" w:color="auto"/>
            <w:left w:val="none" w:sz="0" w:space="0" w:color="auto"/>
            <w:bottom w:val="none" w:sz="0" w:space="0" w:color="auto"/>
            <w:right w:val="none" w:sz="0" w:space="0" w:color="auto"/>
          </w:divBdr>
        </w:div>
        <w:div w:id="575826141">
          <w:marLeft w:val="480"/>
          <w:marRight w:val="0"/>
          <w:marTop w:val="0"/>
          <w:marBottom w:val="0"/>
          <w:divBdr>
            <w:top w:val="none" w:sz="0" w:space="0" w:color="auto"/>
            <w:left w:val="none" w:sz="0" w:space="0" w:color="auto"/>
            <w:bottom w:val="none" w:sz="0" w:space="0" w:color="auto"/>
            <w:right w:val="none" w:sz="0" w:space="0" w:color="auto"/>
          </w:divBdr>
        </w:div>
        <w:div w:id="602110749">
          <w:marLeft w:val="480"/>
          <w:marRight w:val="0"/>
          <w:marTop w:val="0"/>
          <w:marBottom w:val="0"/>
          <w:divBdr>
            <w:top w:val="none" w:sz="0" w:space="0" w:color="auto"/>
            <w:left w:val="none" w:sz="0" w:space="0" w:color="auto"/>
            <w:bottom w:val="none" w:sz="0" w:space="0" w:color="auto"/>
            <w:right w:val="none" w:sz="0" w:space="0" w:color="auto"/>
          </w:divBdr>
        </w:div>
        <w:div w:id="618218669">
          <w:marLeft w:val="480"/>
          <w:marRight w:val="0"/>
          <w:marTop w:val="0"/>
          <w:marBottom w:val="0"/>
          <w:divBdr>
            <w:top w:val="none" w:sz="0" w:space="0" w:color="auto"/>
            <w:left w:val="none" w:sz="0" w:space="0" w:color="auto"/>
            <w:bottom w:val="none" w:sz="0" w:space="0" w:color="auto"/>
            <w:right w:val="none" w:sz="0" w:space="0" w:color="auto"/>
          </w:divBdr>
        </w:div>
        <w:div w:id="650407282">
          <w:marLeft w:val="480"/>
          <w:marRight w:val="0"/>
          <w:marTop w:val="0"/>
          <w:marBottom w:val="0"/>
          <w:divBdr>
            <w:top w:val="none" w:sz="0" w:space="0" w:color="auto"/>
            <w:left w:val="none" w:sz="0" w:space="0" w:color="auto"/>
            <w:bottom w:val="none" w:sz="0" w:space="0" w:color="auto"/>
            <w:right w:val="none" w:sz="0" w:space="0" w:color="auto"/>
          </w:divBdr>
        </w:div>
        <w:div w:id="665666382">
          <w:marLeft w:val="480"/>
          <w:marRight w:val="0"/>
          <w:marTop w:val="0"/>
          <w:marBottom w:val="0"/>
          <w:divBdr>
            <w:top w:val="none" w:sz="0" w:space="0" w:color="auto"/>
            <w:left w:val="none" w:sz="0" w:space="0" w:color="auto"/>
            <w:bottom w:val="none" w:sz="0" w:space="0" w:color="auto"/>
            <w:right w:val="none" w:sz="0" w:space="0" w:color="auto"/>
          </w:divBdr>
        </w:div>
        <w:div w:id="716975487">
          <w:marLeft w:val="480"/>
          <w:marRight w:val="0"/>
          <w:marTop w:val="0"/>
          <w:marBottom w:val="0"/>
          <w:divBdr>
            <w:top w:val="none" w:sz="0" w:space="0" w:color="auto"/>
            <w:left w:val="none" w:sz="0" w:space="0" w:color="auto"/>
            <w:bottom w:val="none" w:sz="0" w:space="0" w:color="auto"/>
            <w:right w:val="none" w:sz="0" w:space="0" w:color="auto"/>
          </w:divBdr>
        </w:div>
        <w:div w:id="734012331">
          <w:marLeft w:val="480"/>
          <w:marRight w:val="0"/>
          <w:marTop w:val="0"/>
          <w:marBottom w:val="0"/>
          <w:divBdr>
            <w:top w:val="none" w:sz="0" w:space="0" w:color="auto"/>
            <w:left w:val="none" w:sz="0" w:space="0" w:color="auto"/>
            <w:bottom w:val="none" w:sz="0" w:space="0" w:color="auto"/>
            <w:right w:val="none" w:sz="0" w:space="0" w:color="auto"/>
          </w:divBdr>
        </w:div>
        <w:div w:id="749234070">
          <w:marLeft w:val="480"/>
          <w:marRight w:val="0"/>
          <w:marTop w:val="0"/>
          <w:marBottom w:val="0"/>
          <w:divBdr>
            <w:top w:val="none" w:sz="0" w:space="0" w:color="auto"/>
            <w:left w:val="none" w:sz="0" w:space="0" w:color="auto"/>
            <w:bottom w:val="none" w:sz="0" w:space="0" w:color="auto"/>
            <w:right w:val="none" w:sz="0" w:space="0" w:color="auto"/>
          </w:divBdr>
        </w:div>
        <w:div w:id="900797202">
          <w:marLeft w:val="480"/>
          <w:marRight w:val="0"/>
          <w:marTop w:val="0"/>
          <w:marBottom w:val="0"/>
          <w:divBdr>
            <w:top w:val="none" w:sz="0" w:space="0" w:color="auto"/>
            <w:left w:val="none" w:sz="0" w:space="0" w:color="auto"/>
            <w:bottom w:val="none" w:sz="0" w:space="0" w:color="auto"/>
            <w:right w:val="none" w:sz="0" w:space="0" w:color="auto"/>
          </w:divBdr>
        </w:div>
        <w:div w:id="946036281">
          <w:marLeft w:val="480"/>
          <w:marRight w:val="0"/>
          <w:marTop w:val="0"/>
          <w:marBottom w:val="0"/>
          <w:divBdr>
            <w:top w:val="none" w:sz="0" w:space="0" w:color="auto"/>
            <w:left w:val="none" w:sz="0" w:space="0" w:color="auto"/>
            <w:bottom w:val="none" w:sz="0" w:space="0" w:color="auto"/>
            <w:right w:val="none" w:sz="0" w:space="0" w:color="auto"/>
          </w:divBdr>
        </w:div>
        <w:div w:id="948583790">
          <w:marLeft w:val="480"/>
          <w:marRight w:val="0"/>
          <w:marTop w:val="0"/>
          <w:marBottom w:val="0"/>
          <w:divBdr>
            <w:top w:val="none" w:sz="0" w:space="0" w:color="auto"/>
            <w:left w:val="none" w:sz="0" w:space="0" w:color="auto"/>
            <w:bottom w:val="none" w:sz="0" w:space="0" w:color="auto"/>
            <w:right w:val="none" w:sz="0" w:space="0" w:color="auto"/>
          </w:divBdr>
        </w:div>
        <w:div w:id="995845264">
          <w:marLeft w:val="480"/>
          <w:marRight w:val="0"/>
          <w:marTop w:val="0"/>
          <w:marBottom w:val="0"/>
          <w:divBdr>
            <w:top w:val="none" w:sz="0" w:space="0" w:color="auto"/>
            <w:left w:val="none" w:sz="0" w:space="0" w:color="auto"/>
            <w:bottom w:val="none" w:sz="0" w:space="0" w:color="auto"/>
            <w:right w:val="none" w:sz="0" w:space="0" w:color="auto"/>
          </w:divBdr>
        </w:div>
        <w:div w:id="998925726">
          <w:marLeft w:val="480"/>
          <w:marRight w:val="0"/>
          <w:marTop w:val="0"/>
          <w:marBottom w:val="0"/>
          <w:divBdr>
            <w:top w:val="none" w:sz="0" w:space="0" w:color="auto"/>
            <w:left w:val="none" w:sz="0" w:space="0" w:color="auto"/>
            <w:bottom w:val="none" w:sz="0" w:space="0" w:color="auto"/>
            <w:right w:val="none" w:sz="0" w:space="0" w:color="auto"/>
          </w:divBdr>
        </w:div>
        <w:div w:id="1056776671">
          <w:marLeft w:val="480"/>
          <w:marRight w:val="0"/>
          <w:marTop w:val="0"/>
          <w:marBottom w:val="0"/>
          <w:divBdr>
            <w:top w:val="none" w:sz="0" w:space="0" w:color="auto"/>
            <w:left w:val="none" w:sz="0" w:space="0" w:color="auto"/>
            <w:bottom w:val="none" w:sz="0" w:space="0" w:color="auto"/>
            <w:right w:val="none" w:sz="0" w:space="0" w:color="auto"/>
          </w:divBdr>
        </w:div>
        <w:div w:id="1100183567">
          <w:marLeft w:val="480"/>
          <w:marRight w:val="0"/>
          <w:marTop w:val="0"/>
          <w:marBottom w:val="0"/>
          <w:divBdr>
            <w:top w:val="none" w:sz="0" w:space="0" w:color="auto"/>
            <w:left w:val="none" w:sz="0" w:space="0" w:color="auto"/>
            <w:bottom w:val="none" w:sz="0" w:space="0" w:color="auto"/>
            <w:right w:val="none" w:sz="0" w:space="0" w:color="auto"/>
          </w:divBdr>
        </w:div>
        <w:div w:id="1219973426">
          <w:marLeft w:val="480"/>
          <w:marRight w:val="0"/>
          <w:marTop w:val="0"/>
          <w:marBottom w:val="0"/>
          <w:divBdr>
            <w:top w:val="none" w:sz="0" w:space="0" w:color="auto"/>
            <w:left w:val="none" w:sz="0" w:space="0" w:color="auto"/>
            <w:bottom w:val="none" w:sz="0" w:space="0" w:color="auto"/>
            <w:right w:val="none" w:sz="0" w:space="0" w:color="auto"/>
          </w:divBdr>
        </w:div>
        <w:div w:id="1240753321">
          <w:marLeft w:val="480"/>
          <w:marRight w:val="0"/>
          <w:marTop w:val="0"/>
          <w:marBottom w:val="0"/>
          <w:divBdr>
            <w:top w:val="none" w:sz="0" w:space="0" w:color="auto"/>
            <w:left w:val="none" w:sz="0" w:space="0" w:color="auto"/>
            <w:bottom w:val="none" w:sz="0" w:space="0" w:color="auto"/>
            <w:right w:val="none" w:sz="0" w:space="0" w:color="auto"/>
          </w:divBdr>
        </w:div>
        <w:div w:id="1244878006">
          <w:marLeft w:val="480"/>
          <w:marRight w:val="0"/>
          <w:marTop w:val="0"/>
          <w:marBottom w:val="0"/>
          <w:divBdr>
            <w:top w:val="none" w:sz="0" w:space="0" w:color="auto"/>
            <w:left w:val="none" w:sz="0" w:space="0" w:color="auto"/>
            <w:bottom w:val="none" w:sz="0" w:space="0" w:color="auto"/>
            <w:right w:val="none" w:sz="0" w:space="0" w:color="auto"/>
          </w:divBdr>
        </w:div>
        <w:div w:id="1248736454">
          <w:marLeft w:val="480"/>
          <w:marRight w:val="0"/>
          <w:marTop w:val="0"/>
          <w:marBottom w:val="0"/>
          <w:divBdr>
            <w:top w:val="none" w:sz="0" w:space="0" w:color="auto"/>
            <w:left w:val="none" w:sz="0" w:space="0" w:color="auto"/>
            <w:bottom w:val="none" w:sz="0" w:space="0" w:color="auto"/>
            <w:right w:val="none" w:sz="0" w:space="0" w:color="auto"/>
          </w:divBdr>
        </w:div>
        <w:div w:id="1261377194">
          <w:marLeft w:val="480"/>
          <w:marRight w:val="0"/>
          <w:marTop w:val="0"/>
          <w:marBottom w:val="0"/>
          <w:divBdr>
            <w:top w:val="none" w:sz="0" w:space="0" w:color="auto"/>
            <w:left w:val="none" w:sz="0" w:space="0" w:color="auto"/>
            <w:bottom w:val="none" w:sz="0" w:space="0" w:color="auto"/>
            <w:right w:val="none" w:sz="0" w:space="0" w:color="auto"/>
          </w:divBdr>
        </w:div>
        <w:div w:id="1341811408">
          <w:marLeft w:val="480"/>
          <w:marRight w:val="0"/>
          <w:marTop w:val="0"/>
          <w:marBottom w:val="0"/>
          <w:divBdr>
            <w:top w:val="none" w:sz="0" w:space="0" w:color="auto"/>
            <w:left w:val="none" w:sz="0" w:space="0" w:color="auto"/>
            <w:bottom w:val="none" w:sz="0" w:space="0" w:color="auto"/>
            <w:right w:val="none" w:sz="0" w:space="0" w:color="auto"/>
          </w:divBdr>
        </w:div>
        <w:div w:id="1476071174">
          <w:marLeft w:val="480"/>
          <w:marRight w:val="0"/>
          <w:marTop w:val="0"/>
          <w:marBottom w:val="0"/>
          <w:divBdr>
            <w:top w:val="none" w:sz="0" w:space="0" w:color="auto"/>
            <w:left w:val="none" w:sz="0" w:space="0" w:color="auto"/>
            <w:bottom w:val="none" w:sz="0" w:space="0" w:color="auto"/>
            <w:right w:val="none" w:sz="0" w:space="0" w:color="auto"/>
          </w:divBdr>
        </w:div>
        <w:div w:id="1503810998">
          <w:marLeft w:val="480"/>
          <w:marRight w:val="0"/>
          <w:marTop w:val="0"/>
          <w:marBottom w:val="0"/>
          <w:divBdr>
            <w:top w:val="none" w:sz="0" w:space="0" w:color="auto"/>
            <w:left w:val="none" w:sz="0" w:space="0" w:color="auto"/>
            <w:bottom w:val="none" w:sz="0" w:space="0" w:color="auto"/>
            <w:right w:val="none" w:sz="0" w:space="0" w:color="auto"/>
          </w:divBdr>
        </w:div>
        <w:div w:id="1582179987">
          <w:marLeft w:val="480"/>
          <w:marRight w:val="0"/>
          <w:marTop w:val="0"/>
          <w:marBottom w:val="0"/>
          <w:divBdr>
            <w:top w:val="none" w:sz="0" w:space="0" w:color="auto"/>
            <w:left w:val="none" w:sz="0" w:space="0" w:color="auto"/>
            <w:bottom w:val="none" w:sz="0" w:space="0" w:color="auto"/>
            <w:right w:val="none" w:sz="0" w:space="0" w:color="auto"/>
          </w:divBdr>
        </w:div>
        <w:div w:id="1727873215">
          <w:marLeft w:val="480"/>
          <w:marRight w:val="0"/>
          <w:marTop w:val="0"/>
          <w:marBottom w:val="0"/>
          <w:divBdr>
            <w:top w:val="none" w:sz="0" w:space="0" w:color="auto"/>
            <w:left w:val="none" w:sz="0" w:space="0" w:color="auto"/>
            <w:bottom w:val="none" w:sz="0" w:space="0" w:color="auto"/>
            <w:right w:val="none" w:sz="0" w:space="0" w:color="auto"/>
          </w:divBdr>
        </w:div>
        <w:div w:id="1741094996">
          <w:marLeft w:val="480"/>
          <w:marRight w:val="0"/>
          <w:marTop w:val="0"/>
          <w:marBottom w:val="0"/>
          <w:divBdr>
            <w:top w:val="none" w:sz="0" w:space="0" w:color="auto"/>
            <w:left w:val="none" w:sz="0" w:space="0" w:color="auto"/>
            <w:bottom w:val="none" w:sz="0" w:space="0" w:color="auto"/>
            <w:right w:val="none" w:sz="0" w:space="0" w:color="auto"/>
          </w:divBdr>
        </w:div>
        <w:div w:id="1756855740">
          <w:marLeft w:val="480"/>
          <w:marRight w:val="0"/>
          <w:marTop w:val="0"/>
          <w:marBottom w:val="0"/>
          <w:divBdr>
            <w:top w:val="none" w:sz="0" w:space="0" w:color="auto"/>
            <w:left w:val="none" w:sz="0" w:space="0" w:color="auto"/>
            <w:bottom w:val="none" w:sz="0" w:space="0" w:color="auto"/>
            <w:right w:val="none" w:sz="0" w:space="0" w:color="auto"/>
          </w:divBdr>
        </w:div>
        <w:div w:id="1769156231">
          <w:marLeft w:val="480"/>
          <w:marRight w:val="0"/>
          <w:marTop w:val="0"/>
          <w:marBottom w:val="0"/>
          <w:divBdr>
            <w:top w:val="none" w:sz="0" w:space="0" w:color="auto"/>
            <w:left w:val="none" w:sz="0" w:space="0" w:color="auto"/>
            <w:bottom w:val="none" w:sz="0" w:space="0" w:color="auto"/>
            <w:right w:val="none" w:sz="0" w:space="0" w:color="auto"/>
          </w:divBdr>
        </w:div>
        <w:div w:id="1785150919">
          <w:marLeft w:val="480"/>
          <w:marRight w:val="0"/>
          <w:marTop w:val="0"/>
          <w:marBottom w:val="0"/>
          <w:divBdr>
            <w:top w:val="none" w:sz="0" w:space="0" w:color="auto"/>
            <w:left w:val="none" w:sz="0" w:space="0" w:color="auto"/>
            <w:bottom w:val="none" w:sz="0" w:space="0" w:color="auto"/>
            <w:right w:val="none" w:sz="0" w:space="0" w:color="auto"/>
          </w:divBdr>
        </w:div>
        <w:div w:id="1862279473">
          <w:marLeft w:val="480"/>
          <w:marRight w:val="0"/>
          <w:marTop w:val="0"/>
          <w:marBottom w:val="0"/>
          <w:divBdr>
            <w:top w:val="none" w:sz="0" w:space="0" w:color="auto"/>
            <w:left w:val="none" w:sz="0" w:space="0" w:color="auto"/>
            <w:bottom w:val="none" w:sz="0" w:space="0" w:color="auto"/>
            <w:right w:val="none" w:sz="0" w:space="0" w:color="auto"/>
          </w:divBdr>
        </w:div>
        <w:div w:id="1913270140">
          <w:marLeft w:val="480"/>
          <w:marRight w:val="0"/>
          <w:marTop w:val="0"/>
          <w:marBottom w:val="0"/>
          <w:divBdr>
            <w:top w:val="none" w:sz="0" w:space="0" w:color="auto"/>
            <w:left w:val="none" w:sz="0" w:space="0" w:color="auto"/>
            <w:bottom w:val="none" w:sz="0" w:space="0" w:color="auto"/>
            <w:right w:val="none" w:sz="0" w:space="0" w:color="auto"/>
          </w:divBdr>
        </w:div>
        <w:div w:id="1919364337">
          <w:marLeft w:val="480"/>
          <w:marRight w:val="0"/>
          <w:marTop w:val="0"/>
          <w:marBottom w:val="0"/>
          <w:divBdr>
            <w:top w:val="none" w:sz="0" w:space="0" w:color="auto"/>
            <w:left w:val="none" w:sz="0" w:space="0" w:color="auto"/>
            <w:bottom w:val="none" w:sz="0" w:space="0" w:color="auto"/>
            <w:right w:val="none" w:sz="0" w:space="0" w:color="auto"/>
          </w:divBdr>
        </w:div>
        <w:div w:id="1938098064">
          <w:marLeft w:val="480"/>
          <w:marRight w:val="0"/>
          <w:marTop w:val="0"/>
          <w:marBottom w:val="0"/>
          <w:divBdr>
            <w:top w:val="none" w:sz="0" w:space="0" w:color="auto"/>
            <w:left w:val="none" w:sz="0" w:space="0" w:color="auto"/>
            <w:bottom w:val="none" w:sz="0" w:space="0" w:color="auto"/>
            <w:right w:val="none" w:sz="0" w:space="0" w:color="auto"/>
          </w:divBdr>
        </w:div>
        <w:div w:id="1957172364">
          <w:marLeft w:val="480"/>
          <w:marRight w:val="0"/>
          <w:marTop w:val="0"/>
          <w:marBottom w:val="0"/>
          <w:divBdr>
            <w:top w:val="none" w:sz="0" w:space="0" w:color="auto"/>
            <w:left w:val="none" w:sz="0" w:space="0" w:color="auto"/>
            <w:bottom w:val="none" w:sz="0" w:space="0" w:color="auto"/>
            <w:right w:val="none" w:sz="0" w:space="0" w:color="auto"/>
          </w:divBdr>
        </w:div>
        <w:div w:id="2060085618">
          <w:marLeft w:val="480"/>
          <w:marRight w:val="0"/>
          <w:marTop w:val="0"/>
          <w:marBottom w:val="0"/>
          <w:divBdr>
            <w:top w:val="none" w:sz="0" w:space="0" w:color="auto"/>
            <w:left w:val="none" w:sz="0" w:space="0" w:color="auto"/>
            <w:bottom w:val="none" w:sz="0" w:space="0" w:color="auto"/>
            <w:right w:val="none" w:sz="0" w:space="0" w:color="auto"/>
          </w:divBdr>
        </w:div>
      </w:divsChild>
    </w:div>
    <w:div w:id="1704549006">
      <w:bodyDiv w:val="1"/>
      <w:marLeft w:val="0"/>
      <w:marRight w:val="0"/>
      <w:marTop w:val="0"/>
      <w:marBottom w:val="0"/>
      <w:divBdr>
        <w:top w:val="none" w:sz="0" w:space="0" w:color="auto"/>
        <w:left w:val="none" w:sz="0" w:space="0" w:color="auto"/>
        <w:bottom w:val="none" w:sz="0" w:space="0" w:color="auto"/>
        <w:right w:val="none" w:sz="0" w:space="0" w:color="auto"/>
      </w:divBdr>
      <w:divsChild>
        <w:div w:id="123472172">
          <w:marLeft w:val="480"/>
          <w:marRight w:val="0"/>
          <w:marTop w:val="0"/>
          <w:marBottom w:val="0"/>
          <w:divBdr>
            <w:top w:val="none" w:sz="0" w:space="0" w:color="auto"/>
            <w:left w:val="none" w:sz="0" w:space="0" w:color="auto"/>
            <w:bottom w:val="none" w:sz="0" w:space="0" w:color="auto"/>
            <w:right w:val="none" w:sz="0" w:space="0" w:color="auto"/>
          </w:divBdr>
        </w:div>
        <w:div w:id="142547663">
          <w:marLeft w:val="480"/>
          <w:marRight w:val="0"/>
          <w:marTop w:val="0"/>
          <w:marBottom w:val="0"/>
          <w:divBdr>
            <w:top w:val="none" w:sz="0" w:space="0" w:color="auto"/>
            <w:left w:val="none" w:sz="0" w:space="0" w:color="auto"/>
            <w:bottom w:val="none" w:sz="0" w:space="0" w:color="auto"/>
            <w:right w:val="none" w:sz="0" w:space="0" w:color="auto"/>
          </w:divBdr>
        </w:div>
        <w:div w:id="170991857">
          <w:marLeft w:val="480"/>
          <w:marRight w:val="0"/>
          <w:marTop w:val="0"/>
          <w:marBottom w:val="0"/>
          <w:divBdr>
            <w:top w:val="none" w:sz="0" w:space="0" w:color="auto"/>
            <w:left w:val="none" w:sz="0" w:space="0" w:color="auto"/>
            <w:bottom w:val="none" w:sz="0" w:space="0" w:color="auto"/>
            <w:right w:val="none" w:sz="0" w:space="0" w:color="auto"/>
          </w:divBdr>
        </w:div>
        <w:div w:id="182091621">
          <w:marLeft w:val="480"/>
          <w:marRight w:val="0"/>
          <w:marTop w:val="0"/>
          <w:marBottom w:val="0"/>
          <w:divBdr>
            <w:top w:val="none" w:sz="0" w:space="0" w:color="auto"/>
            <w:left w:val="none" w:sz="0" w:space="0" w:color="auto"/>
            <w:bottom w:val="none" w:sz="0" w:space="0" w:color="auto"/>
            <w:right w:val="none" w:sz="0" w:space="0" w:color="auto"/>
          </w:divBdr>
        </w:div>
        <w:div w:id="273023176">
          <w:marLeft w:val="480"/>
          <w:marRight w:val="0"/>
          <w:marTop w:val="0"/>
          <w:marBottom w:val="0"/>
          <w:divBdr>
            <w:top w:val="none" w:sz="0" w:space="0" w:color="auto"/>
            <w:left w:val="none" w:sz="0" w:space="0" w:color="auto"/>
            <w:bottom w:val="none" w:sz="0" w:space="0" w:color="auto"/>
            <w:right w:val="none" w:sz="0" w:space="0" w:color="auto"/>
          </w:divBdr>
        </w:div>
        <w:div w:id="318197274">
          <w:marLeft w:val="480"/>
          <w:marRight w:val="0"/>
          <w:marTop w:val="0"/>
          <w:marBottom w:val="0"/>
          <w:divBdr>
            <w:top w:val="none" w:sz="0" w:space="0" w:color="auto"/>
            <w:left w:val="none" w:sz="0" w:space="0" w:color="auto"/>
            <w:bottom w:val="none" w:sz="0" w:space="0" w:color="auto"/>
            <w:right w:val="none" w:sz="0" w:space="0" w:color="auto"/>
          </w:divBdr>
        </w:div>
        <w:div w:id="384527070">
          <w:marLeft w:val="480"/>
          <w:marRight w:val="0"/>
          <w:marTop w:val="0"/>
          <w:marBottom w:val="0"/>
          <w:divBdr>
            <w:top w:val="none" w:sz="0" w:space="0" w:color="auto"/>
            <w:left w:val="none" w:sz="0" w:space="0" w:color="auto"/>
            <w:bottom w:val="none" w:sz="0" w:space="0" w:color="auto"/>
            <w:right w:val="none" w:sz="0" w:space="0" w:color="auto"/>
          </w:divBdr>
        </w:div>
        <w:div w:id="387649539">
          <w:marLeft w:val="480"/>
          <w:marRight w:val="0"/>
          <w:marTop w:val="0"/>
          <w:marBottom w:val="0"/>
          <w:divBdr>
            <w:top w:val="none" w:sz="0" w:space="0" w:color="auto"/>
            <w:left w:val="none" w:sz="0" w:space="0" w:color="auto"/>
            <w:bottom w:val="none" w:sz="0" w:space="0" w:color="auto"/>
            <w:right w:val="none" w:sz="0" w:space="0" w:color="auto"/>
          </w:divBdr>
        </w:div>
        <w:div w:id="552153403">
          <w:marLeft w:val="480"/>
          <w:marRight w:val="0"/>
          <w:marTop w:val="0"/>
          <w:marBottom w:val="0"/>
          <w:divBdr>
            <w:top w:val="none" w:sz="0" w:space="0" w:color="auto"/>
            <w:left w:val="none" w:sz="0" w:space="0" w:color="auto"/>
            <w:bottom w:val="none" w:sz="0" w:space="0" w:color="auto"/>
            <w:right w:val="none" w:sz="0" w:space="0" w:color="auto"/>
          </w:divBdr>
        </w:div>
        <w:div w:id="582303653">
          <w:marLeft w:val="480"/>
          <w:marRight w:val="0"/>
          <w:marTop w:val="0"/>
          <w:marBottom w:val="0"/>
          <w:divBdr>
            <w:top w:val="none" w:sz="0" w:space="0" w:color="auto"/>
            <w:left w:val="none" w:sz="0" w:space="0" w:color="auto"/>
            <w:bottom w:val="none" w:sz="0" w:space="0" w:color="auto"/>
            <w:right w:val="none" w:sz="0" w:space="0" w:color="auto"/>
          </w:divBdr>
        </w:div>
        <w:div w:id="630938569">
          <w:marLeft w:val="480"/>
          <w:marRight w:val="0"/>
          <w:marTop w:val="0"/>
          <w:marBottom w:val="0"/>
          <w:divBdr>
            <w:top w:val="none" w:sz="0" w:space="0" w:color="auto"/>
            <w:left w:val="none" w:sz="0" w:space="0" w:color="auto"/>
            <w:bottom w:val="none" w:sz="0" w:space="0" w:color="auto"/>
            <w:right w:val="none" w:sz="0" w:space="0" w:color="auto"/>
          </w:divBdr>
        </w:div>
        <w:div w:id="632251198">
          <w:marLeft w:val="480"/>
          <w:marRight w:val="0"/>
          <w:marTop w:val="0"/>
          <w:marBottom w:val="0"/>
          <w:divBdr>
            <w:top w:val="none" w:sz="0" w:space="0" w:color="auto"/>
            <w:left w:val="none" w:sz="0" w:space="0" w:color="auto"/>
            <w:bottom w:val="none" w:sz="0" w:space="0" w:color="auto"/>
            <w:right w:val="none" w:sz="0" w:space="0" w:color="auto"/>
          </w:divBdr>
        </w:div>
        <w:div w:id="648024094">
          <w:marLeft w:val="480"/>
          <w:marRight w:val="0"/>
          <w:marTop w:val="0"/>
          <w:marBottom w:val="0"/>
          <w:divBdr>
            <w:top w:val="none" w:sz="0" w:space="0" w:color="auto"/>
            <w:left w:val="none" w:sz="0" w:space="0" w:color="auto"/>
            <w:bottom w:val="none" w:sz="0" w:space="0" w:color="auto"/>
            <w:right w:val="none" w:sz="0" w:space="0" w:color="auto"/>
          </w:divBdr>
        </w:div>
        <w:div w:id="650526607">
          <w:marLeft w:val="480"/>
          <w:marRight w:val="0"/>
          <w:marTop w:val="0"/>
          <w:marBottom w:val="0"/>
          <w:divBdr>
            <w:top w:val="none" w:sz="0" w:space="0" w:color="auto"/>
            <w:left w:val="none" w:sz="0" w:space="0" w:color="auto"/>
            <w:bottom w:val="none" w:sz="0" w:space="0" w:color="auto"/>
            <w:right w:val="none" w:sz="0" w:space="0" w:color="auto"/>
          </w:divBdr>
        </w:div>
        <w:div w:id="750277839">
          <w:marLeft w:val="480"/>
          <w:marRight w:val="0"/>
          <w:marTop w:val="0"/>
          <w:marBottom w:val="0"/>
          <w:divBdr>
            <w:top w:val="none" w:sz="0" w:space="0" w:color="auto"/>
            <w:left w:val="none" w:sz="0" w:space="0" w:color="auto"/>
            <w:bottom w:val="none" w:sz="0" w:space="0" w:color="auto"/>
            <w:right w:val="none" w:sz="0" w:space="0" w:color="auto"/>
          </w:divBdr>
        </w:div>
        <w:div w:id="839587206">
          <w:marLeft w:val="480"/>
          <w:marRight w:val="0"/>
          <w:marTop w:val="0"/>
          <w:marBottom w:val="0"/>
          <w:divBdr>
            <w:top w:val="none" w:sz="0" w:space="0" w:color="auto"/>
            <w:left w:val="none" w:sz="0" w:space="0" w:color="auto"/>
            <w:bottom w:val="none" w:sz="0" w:space="0" w:color="auto"/>
            <w:right w:val="none" w:sz="0" w:space="0" w:color="auto"/>
          </w:divBdr>
        </w:div>
        <w:div w:id="859666261">
          <w:marLeft w:val="480"/>
          <w:marRight w:val="0"/>
          <w:marTop w:val="0"/>
          <w:marBottom w:val="0"/>
          <w:divBdr>
            <w:top w:val="none" w:sz="0" w:space="0" w:color="auto"/>
            <w:left w:val="none" w:sz="0" w:space="0" w:color="auto"/>
            <w:bottom w:val="none" w:sz="0" w:space="0" w:color="auto"/>
            <w:right w:val="none" w:sz="0" w:space="0" w:color="auto"/>
          </w:divBdr>
        </w:div>
        <w:div w:id="903224879">
          <w:marLeft w:val="480"/>
          <w:marRight w:val="0"/>
          <w:marTop w:val="0"/>
          <w:marBottom w:val="0"/>
          <w:divBdr>
            <w:top w:val="none" w:sz="0" w:space="0" w:color="auto"/>
            <w:left w:val="none" w:sz="0" w:space="0" w:color="auto"/>
            <w:bottom w:val="none" w:sz="0" w:space="0" w:color="auto"/>
            <w:right w:val="none" w:sz="0" w:space="0" w:color="auto"/>
          </w:divBdr>
        </w:div>
        <w:div w:id="920603293">
          <w:marLeft w:val="480"/>
          <w:marRight w:val="0"/>
          <w:marTop w:val="0"/>
          <w:marBottom w:val="0"/>
          <w:divBdr>
            <w:top w:val="none" w:sz="0" w:space="0" w:color="auto"/>
            <w:left w:val="none" w:sz="0" w:space="0" w:color="auto"/>
            <w:bottom w:val="none" w:sz="0" w:space="0" w:color="auto"/>
            <w:right w:val="none" w:sz="0" w:space="0" w:color="auto"/>
          </w:divBdr>
        </w:div>
        <w:div w:id="939336525">
          <w:marLeft w:val="480"/>
          <w:marRight w:val="0"/>
          <w:marTop w:val="0"/>
          <w:marBottom w:val="0"/>
          <w:divBdr>
            <w:top w:val="none" w:sz="0" w:space="0" w:color="auto"/>
            <w:left w:val="none" w:sz="0" w:space="0" w:color="auto"/>
            <w:bottom w:val="none" w:sz="0" w:space="0" w:color="auto"/>
            <w:right w:val="none" w:sz="0" w:space="0" w:color="auto"/>
          </w:divBdr>
        </w:div>
        <w:div w:id="1079206126">
          <w:marLeft w:val="480"/>
          <w:marRight w:val="0"/>
          <w:marTop w:val="0"/>
          <w:marBottom w:val="0"/>
          <w:divBdr>
            <w:top w:val="none" w:sz="0" w:space="0" w:color="auto"/>
            <w:left w:val="none" w:sz="0" w:space="0" w:color="auto"/>
            <w:bottom w:val="none" w:sz="0" w:space="0" w:color="auto"/>
            <w:right w:val="none" w:sz="0" w:space="0" w:color="auto"/>
          </w:divBdr>
        </w:div>
        <w:div w:id="1127817314">
          <w:marLeft w:val="480"/>
          <w:marRight w:val="0"/>
          <w:marTop w:val="0"/>
          <w:marBottom w:val="0"/>
          <w:divBdr>
            <w:top w:val="none" w:sz="0" w:space="0" w:color="auto"/>
            <w:left w:val="none" w:sz="0" w:space="0" w:color="auto"/>
            <w:bottom w:val="none" w:sz="0" w:space="0" w:color="auto"/>
            <w:right w:val="none" w:sz="0" w:space="0" w:color="auto"/>
          </w:divBdr>
        </w:div>
        <w:div w:id="1128743001">
          <w:marLeft w:val="480"/>
          <w:marRight w:val="0"/>
          <w:marTop w:val="0"/>
          <w:marBottom w:val="0"/>
          <w:divBdr>
            <w:top w:val="none" w:sz="0" w:space="0" w:color="auto"/>
            <w:left w:val="none" w:sz="0" w:space="0" w:color="auto"/>
            <w:bottom w:val="none" w:sz="0" w:space="0" w:color="auto"/>
            <w:right w:val="none" w:sz="0" w:space="0" w:color="auto"/>
          </w:divBdr>
        </w:div>
        <w:div w:id="1276672880">
          <w:marLeft w:val="480"/>
          <w:marRight w:val="0"/>
          <w:marTop w:val="0"/>
          <w:marBottom w:val="0"/>
          <w:divBdr>
            <w:top w:val="none" w:sz="0" w:space="0" w:color="auto"/>
            <w:left w:val="none" w:sz="0" w:space="0" w:color="auto"/>
            <w:bottom w:val="none" w:sz="0" w:space="0" w:color="auto"/>
            <w:right w:val="none" w:sz="0" w:space="0" w:color="auto"/>
          </w:divBdr>
        </w:div>
        <w:div w:id="1406105603">
          <w:marLeft w:val="480"/>
          <w:marRight w:val="0"/>
          <w:marTop w:val="0"/>
          <w:marBottom w:val="0"/>
          <w:divBdr>
            <w:top w:val="none" w:sz="0" w:space="0" w:color="auto"/>
            <w:left w:val="none" w:sz="0" w:space="0" w:color="auto"/>
            <w:bottom w:val="none" w:sz="0" w:space="0" w:color="auto"/>
            <w:right w:val="none" w:sz="0" w:space="0" w:color="auto"/>
          </w:divBdr>
        </w:div>
        <w:div w:id="1427118711">
          <w:marLeft w:val="480"/>
          <w:marRight w:val="0"/>
          <w:marTop w:val="0"/>
          <w:marBottom w:val="0"/>
          <w:divBdr>
            <w:top w:val="none" w:sz="0" w:space="0" w:color="auto"/>
            <w:left w:val="none" w:sz="0" w:space="0" w:color="auto"/>
            <w:bottom w:val="none" w:sz="0" w:space="0" w:color="auto"/>
            <w:right w:val="none" w:sz="0" w:space="0" w:color="auto"/>
          </w:divBdr>
        </w:div>
        <w:div w:id="1428041312">
          <w:marLeft w:val="480"/>
          <w:marRight w:val="0"/>
          <w:marTop w:val="0"/>
          <w:marBottom w:val="0"/>
          <w:divBdr>
            <w:top w:val="none" w:sz="0" w:space="0" w:color="auto"/>
            <w:left w:val="none" w:sz="0" w:space="0" w:color="auto"/>
            <w:bottom w:val="none" w:sz="0" w:space="0" w:color="auto"/>
            <w:right w:val="none" w:sz="0" w:space="0" w:color="auto"/>
          </w:divBdr>
        </w:div>
        <w:div w:id="1471828782">
          <w:marLeft w:val="480"/>
          <w:marRight w:val="0"/>
          <w:marTop w:val="0"/>
          <w:marBottom w:val="0"/>
          <w:divBdr>
            <w:top w:val="none" w:sz="0" w:space="0" w:color="auto"/>
            <w:left w:val="none" w:sz="0" w:space="0" w:color="auto"/>
            <w:bottom w:val="none" w:sz="0" w:space="0" w:color="auto"/>
            <w:right w:val="none" w:sz="0" w:space="0" w:color="auto"/>
          </w:divBdr>
        </w:div>
        <w:div w:id="1488090818">
          <w:marLeft w:val="480"/>
          <w:marRight w:val="0"/>
          <w:marTop w:val="0"/>
          <w:marBottom w:val="0"/>
          <w:divBdr>
            <w:top w:val="none" w:sz="0" w:space="0" w:color="auto"/>
            <w:left w:val="none" w:sz="0" w:space="0" w:color="auto"/>
            <w:bottom w:val="none" w:sz="0" w:space="0" w:color="auto"/>
            <w:right w:val="none" w:sz="0" w:space="0" w:color="auto"/>
          </w:divBdr>
        </w:div>
        <w:div w:id="1502741500">
          <w:marLeft w:val="480"/>
          <w:marRight w:val="0"/>
          <w:marTop w:val="0"/>
          <w:marBottom w:val="0"/>
          <w:divBdr>
            <w:top w:val="none" w:sz="0" w:space="0" w:color="auto"/>
            <w:left w:val="none" w:sz="0" w:space="0" w:color="auto"/>
            <w:bottom w:val="none" w:sz="0" w:space="0" w:color="auto"/>
            <w:right w:val="none" w:sz="0" w:space="0" w:color="auto"/>
          </w:divBdr>
        </w:div>
        <w:div w:id="1538547149">
          <w:marLeft w:val="480"/>
          <w:marRight w:val="0"/>
          <w:marTop w:val="0"/>
          <w:marBottom w:val="0"/>
          <w:divBdr>
            <w:top w:val="none" w:sz="0" w:space="0" w:color="auto"/>
            <w:left w:val="none" w:sz="0" w:space="0" w:color="auto"/>
            <w:bottom w:val="none" w:sz="0" w:space="0" w:color="auto"/>
            <w:right w:val="none" w:sz="0" w:space="0" w:color="auto"/>
          </w:divBdr>
        </w:div>
        <w:div w:id="1618222103">
          <w:marLeft w:val="480"/>
          <w:marRight w:val="0"/>
          <w:marTop w:val="0"/>
          <w:marBottom w:val="0"/>
          <w:divBdr>
            <w:top w:val="none" w:sz="0" w:space="0" w:color="auto"/>
            <w:left w:val="none" w:sz="0" w:space="0" w:color="auto"/>
            <w:bottom w:val="none" w:sz="0" w:space="0" w:color="auto"/>
            <w:right w:val="none" w:sz="0" w:space="0" w:color="auto"/>
          </w:divBdr>
        </w:div>
        <w:div w:id="1618291954">
          <w:marLeft w:val="480"/>
          <w:marRight w:val="0"/>
          <w:marTop w:val="0"/>
          <w:marBottom w:val="0"/>
          <w:divBdr>
            <w:top w:val="none" w:sz="0" w:space="0" w:color="auto"/>
            <w:left w:val="none" w:sz="0" w:space="0" w:color="auto"/>
            <w:bottom w:val="none" w:sz="0" w:space="0" w:color="auto"/>
            <w:right w:val="none" w:sz="0" w:space="0" w:color="auto"/>
          </w:divBdr>
        </w:div>
        <w:div w:id="1621691047">
          <w:marLeft w:val="480"/>
          <w:marRight w:val="0"/>
          <w:marTop w:val="0"/>
          <w:marBottom w:val="0"/>
          <w:divBdr>
            <w:top w:val="none" w:sz="0" w:space="0" w:color="auto"/>
            <w:left w:val="none" w:sz="0" w:space="0" w:color="auto"/>
            <w:bottom w:val="none" w:sz="0" w:space="0" w:color="auto"/>
            <w:right w:val="none" w:sz="0" w:space="0" w:color="auto"/>
          </w:divBdr>
        </w:div>
        <w:div w:id="1636717192">
          <w:marLeft w:val="480"/>
          <w:marRight w:val="0"/>
          <w:marTop w:val="0"/>
          <w:marBottom w:val="0"/>
          <w:divBdr>
            <w:top w:val="none" w:sz="0" w:space="0" w:color="auto"/>
            <w:left w:val="none" w:sz="0" w:space="0" w:color="auto"/>
            <w:bottom w:val="none" w:sz="0" w:space="0" w:color="auto"/>
            <w:right w:val="none" w:sz="0" w:space="0" w:color="auto"/>
          </w:divBdr>
        </w:div>
        <w:div w:id="1648052614">
          <w:marLeft w:val="480"/>
          <w:marRight w:val="0"/>
          <w:marTop w:val="0"/>
          <w:marBottom w:val="0"/>
          <w:divBdr>
            <w:top w:val="none" w:sz="0" w:space="0" w:color="auto"/>
            <w:left w:val="none" w:sz="0" w:space="0" w:color="auto"/>
            <w:bottom w:val="none" w:sz="0" w:space="0" w:color="auto"/>
            <w:right w:val="none" w:sz="0" w:space="0" w:color="auto"/>
          </w:divBdr>
        </w:div>
        <w:div w:id="1707486448">
          <w:marLeft w:val="480"/>
          <w:marRight w:val="0"/>
          <w:marTop w:val="0"/>
          <w:marBottom w:val="0"/>
          <w:divBdr>
            <w:top w:val="none" w:sz="0" w:space="0" w:color="auto"/>
            <w:left w:val="none" w:sz="0" w:space="0" w:color="auto"/>
            <w:bottom w:val="none" w:sz="0" w:space="0" w:color="auto"/>
            <w:right w:val="none" w:sz="0" w:space="0" w:color="auto"/>
          </w:divBdr>
        </w:div>
        <w:div w:id="1732078255">
          <w:marLeft w:val="480"/>
          <w:marRight w:val="0"/>
          <w:marTop w:val="0"/>
          <w:marBottom w:val="0"/>
          <w:divBdr>
            <w:top w:val="none" w:sz="0" w:space="0" w:color="auto"/>
            <w:left w:val="none" w:sz="0" w:space="0" w:color="auto"/>
            <w:bottom w:val="none" w:sz="0" w:space="0" w:color="auto"/>
            <w:right w:val="none" w:sz="0" w:space="0" w:color="auto"/>
          </w:divBdr>
        </w:div>
        <w:div w:id="1747605512">
          <w:marLeft w:val="480"/>
          <w:marRight w:val="0"/>
          <w:marTop w:val="0"/>
          <w:marBottom w:val="0"/>
          <w:divBdr>
            <w:top w:val="none" w:sz="0" w:space="0" w:color="auto"/>
            <w:left w:val="none" w:sz="0" w:space="0" w:color="auto"/>
            <w:bottom w:val="none" w:sz="0" w:space="0" w:color="auto"/>
            <w:right w:val="none" w:sz="0" w:space="0" w:color="auto"/>
          </w:divBdr>
        </w:div>
        <w:div w:id="1796558580">
          <w:marLeft w:val="480"/>
          <w:marRight w:val="0"/>
          <w:marTop w:val="0"/>
          <w:marBottom w:val="0"/>
          <w:divBdr>
            <w:top w:val="none" w:sz="0" w:space="0" w:color="auto"/>
            <w:left w:val="none" w:sz="0" w:space="0" w:color="auto"/>
            <w:bottom w:val="none" w:sz="0" w:space="0" w:color="auto"/>
            <w:right w:val="none" w:sz="0" w:space="0" w:color="auto"/>
          </w:divBdr>
        </w:div>
        <w:div w:id="1923832596">
          <w:marLeft w:val="480"/>
          <w:marRight w:val="0"/>
          <w:marTop w:val="0"/>
          <w:marBottom w:val="0"/>
          <w:divBdr>
            <w:top w:val="none" w:sz="0" w:space="0" w:color="auto"/>
            <w:left w:val="none" w:sz="0" w:space="0" w:color="auto"/>
            <w:bottom w:val="none" w:sz="0" w:space="0" w:color="auto"/>
            <w:right w:val="none" w:sz="0" w:space="0" w:color="auto"/>
          </w:divBdr>
        </w:div>
        <w:div w:id="1957524320">
          <w:marLeft w:val="480"/>
          <w:marRight w:val="0"/>
          <w:marTop w:val="0"/>
          <w:marBottom w:val="0"/>
          <w:divBdr>
            <w:top w:val="none" w:sz="0" w:space="0" w:color="auto"/>
            <w:left w:val="none" w:sz="0" w:space="0" w:color="auto"/>
            <w:bottom w:val="none" w:sz="0" w:space="0" w:color="auto"/>
            <w:right w:val="none" w:sz="0" w:space="0" w:color="auto"/>
          </w:divBdr>
        </w:div>
        <w:div w:id="1965845340">
          <w:marLeft w:val="480"/>
          <w:marRight w:val="0"/>
          <w:marTop w:val="0"/>
          <w:marBottom w:val="0"/>
          <w:divBdr>
            <w:top w:val="none" w:sz="0" w:space="0" w:color="auto"/>
            <w:left w:val="none" w:sz="0" w:space="0" w:color="auto"/>
            <w:bottom w:val="none" w:sz="0" w:space="0" w:color="auto"/>
            <w:right w:val="none" w:sz="0" w:space="0" w:color="auto"/>
          </w:divBdr>
        </w:div>
        <w:div w:id="2000885549">
          <w:marLeft w:val="480"/>
          <w:marRight w:val="0"/>
          <w:marTop w:val="0"/>
          <w:marBottom w:val="0"/>
          <w:divBdr>
            <w:top w:val="none" w:sz="0" w:space="0" w:color="auto"/>
            <w:left w:val="none" w:sz="0" w:space="0" w:color="auto"/>
            <w:bottom w:val="none" w:sz="0" w:space="0" w:color="auto"/>
            <w:right w:val="none" w:sz="0" w:space="0" w:color="auto"/>
          </w:divBdr>
        </w:div>
      </w:divsChild>
    </w:div>
    <w:div w:id="1715889604">
      <w:bodyDiv w:val="1"/>
      <w:marLeft w:val="0"/>
      <w:marRight w:val="0"/>
      <w:marTop w:val="0"/>
      <w:marBottom w:val="0"/>
      <w:divBdr>
        <w:top w:val="none" w:sz="0" w:space="0" w:color="auto"/>
        <w:left w:val="none" w:sz="0" w:space="0" w:color="auto"/>
        <w:bottom w:val="none" w:sz="0" w:space="0" w:color="auto"/>
        <w:right w:val="none" w:sz="0" w:space="0" w:color="auto"/>
      </w:divBdr>
      <w:divsChild>
        <w:div w:id="25952388">
          <w:marLeft w:val="480"/>
          <w:marRight w:val="0"/>
          <w:marTop w:val="0"/>
          <w:marBottom w:val="0"/>
          <w:divBdr>
            <w:top w:val="none" w:sz="0" w:space="0" w:color="auto"/>
            <w:left w:val="none" w:sz="0" w:space="0" w:color="auto"/>
            <w:bottom w:val="none" w:sz="0" w:space="0" w:color="auto"/>
            <w:right w:val="none" w:sz="0" w:space="0" w:color="auto"/>
          </w:divBdr>
        </w:div>
        <w:div w:id="31155716">
          <w:marLeft w:val="480"/>
          <w:marRight w:val="0"/>
          <w:marTop w:val="0"/>
          <w:marBottom w:val="0"/>
          <w:divBdr>
            <w:top w:val="none" w:sz="0" w:space="0" w:color="auto"/>
            <w:left w:val="none" w:sz="0" w:space="0" w:color="auto"/>
            <w:bottom w:val="none" w:sz="0" w:space="0" w:color="auto"/>
            <w:right w:val="none" w:sz="0" w:space="0" w:color="auto"/>
          </w:divBdr>
        </w:div>
        <w:div w:id="70589662">
          <w:marLeft w:val="480"/>
          <w:marRight w:val="0"/>
          <w:marTop w:val="0"/>
          <w:marBottom w:val="0"/>
          <w:divBdr>
            <w:top w:val="none" w:sz="0" w:space="0" w:color="auto"/>
            <w:left w:val="none" w:sz="0" w:space="0" w:color="auto"/>
            <w:bottom w:val="none" w:sz="0" w:space="0" w:color="auto"/>
            <w:right w:val="none" w:sz="0" w:space="0" w:color="auto"/>
          </w:divBdr>
        </w:div>
        <w:div w:id="141821121">
          <w:marLeft w:val="480"/>
          <w:marRight w:val="0"/>
          <w:marTop w:val="0"/>
          <w:marBottom w:val="0"/>
          <w:divBdr>
            <w:top w:val="none" w:sz="0" w:space="0" w:color="auto"/>
            <w:left w:val="none" w:sz="0" w:space="0" w:color="auto"/>
            <w:bottom w:val="none" w:sz="0" w:space="0" w:color="auto"/>
            <w:right w:val="none" w:sz="0" w:space="0" w:color="auto"/>
          </w:divBdr>
        </w:div>
        <w:div w:id="182129135">
          <w:marLeft w:val="480"/>
          <w:marRight w:val="0"/>
          <w:marTop w:val="0"/>
          <w:marBottom w:val="0"/>
          <w:divBdr>
            <w:top w:val="none" w:sz="0" w:space="0" w:color="auto"/>
            <w:left w:val="none" w:sz="0" w:space="0" w:color="auto"/>
            <w:bottom w:val="none" w:sz="0" w:space="0" w:color="auto"/>
            <w:right w:val="none" w:sz="0" w:space="0" w:color="auto"/>
          </w:divBdr>
        </w:div>
        <w:div w:id="271670145">
          <w:marLeft w:val="480"/>
          <w:marRight w:val="0"/>
          <w:marTop w:val="0"/>
          <w:marBottom w:val="0"/>
          <w:divBdr>
            <w:top w:val="none" w:sz="0" w:space="0" w:color="auto"/>
            <w:left w:val="none" w:sz="0" w:space="0" w:color="auto"/>
            <w:bottom w:val="none" w:sz="0" w:space="0" w:color="auto"/>
            <w:right w:val="none" w:sz="0" w:space="0" w:color="auto"/>
          </w:divBdr>
        </w:div>
        <w:div w:id="292951713">
          <w:marLeft w:val="480"/>
          <w:marRight w:val="0"/>
          <w:marTop w:val="0"/>
          <w:marBottom w:val="0"/>
          <w:divBdr>
            <w:top w:val="none" w:sz="0" w:space="0" w:color="auto"/>
            <w:left w:val="none" w:sz="0" w:space="0" w:color="auto"/>
            <w:bottom w:val="none" w:sz="0" w:space="0" w:color="auto"/>
            <w:right w:val="none" w:sz="0" w:space="0" w:color="auto"/>
          </w:divBdr>
        </w:div>
        <w:div w:id="312028806">
          <w:marLeft w:val="480"/>
          <w:marRight w:val="0"/>
          <w:marTop w:val="0"/>
          <w:marBottom w:val="0"/>
          <w:divBdr>
            <w:top w:val="none" w:sz="0" w:space="0" w:color="auto"/>
            <w:left w:val="none" w:sz="0" w:space="0" w:color="auto"/>
            <w:bottom w:val="none" w:sz="0" w:space="0" w:color="auto"/>
            <w:right w:val="none" w:sz="0" w:space="0" w:color="auto"/>
          </w:divBdr>
        </w:div>
        <w:div w:id="428736572">
          <w:marLeft w:val="480"/>
          <w:marRight w:val="0"/>
          <w:marTop w:val="0"/>
          <w:marBottom w:val="0"/>
          <w:divBdr>
            <w:top w:val="none" w:sz="0" w:space="0" w:color="auto"/>
            <w:left w:val="none" w:sz="0" w:space="0" w:color="auto"/>
            <w:bottom w:val="none" w:sz="0" w:space="0" w:color="auto"/>
            <w:right w:val="none" w:sz="0" w:space="0" w:color="auto"/>
          </w:divBdr>
        </w:div>
        <w:div w:id="467283299">
          <w:marLeft w:val="480"/>
          <w:marRight w:val="0"/>
          <w:marTop w:val="0"/>
          <w:marBottom w:val="0"/>
          <w:divBdr>
            <w:top w:val="none" w:sz="0" w:space="0" w:color="auto"/>
            <w:left w:val="none" w:sz="0" w:space="0" w:color="auto"/>
            <w:bottom w:val="none" w:sz="0" w:space="0" w:color="auto"/>
            <w:right w:val="none" w:sz="0" w:space="0" w:color="auto"/>
          </w:divBdr>
        </w:div>
        <w:div w:id="491264963">
          <w:marLeft w:val="480"/>
          <w:marRight w:val="0"/>
          <w:marTop w:val="0"/>
          <w:marBottom w:val="0"/>
          <w:divBdr>
            <w:top w:val="none" w:sz="0" w:space="0" w:color="auto"/>
            <w:left w:val="none" w:sz="0" w:space="0" w:color="auto"/>
            <w:bottom w:val="none" w:sz="0" w:space="0" w:color="auto"/>
            <w:right w:val="none" w:sz="0" w:space="0" w:color="auto"/>
          </w:divBdr>
        </w:div>
        <w:div w:id="500196105">
          <w:marLeft w:val="480"/>
          <w:marRight w:val="0"/>
          <w:marTop w:val="0"/>
          <w:marBottom w:val="0"/>
          <w:divBdr>
            <w:top w:val="none" w:sz="0" w:space="0" w:color="auto"/>
            <w:left w:val="none" w:sz="0" w:space="0" w:color="auto"/>
            <w:bottom w:val="none" w:sz="0" w:space="0" w:color="auto"/>
            <w:right w:val="none" w:sz="0" w:space="0" w:color="auto"/>
          </w:divBdr>
        </w:div>
        <w:div w:id="523440061">
          <w:marLeft w:val="480"/>
          <w:marRight w:val="0"/>
          <w:marTop w:val="0"/>
          <w:marBottom w:val="0"/>
          <w:divBdr>
            <w:top w:val="none" w:sz="0" w:space="0" w:color="auto"/>
            <w:left w:val="none" w:sz="0" w:space="0" w:color="auto"/>
            <w:bottom w:val="none" w:sz="0" w:space="0" w:color="auto"/>
            <w:right w:val="none" w:sz="0" w:space="0" w:color="auto"/>
          </w:divBdr>
        </w:div>
        <w:div w:id="535045408">
          <w:marLeft w:val="480"/>
          <w:marRight w:val="0"/>
          <w:marTop w:val="0"/>
          <w:marBottom w:val="0"/>
          <w:divBdr>
            <w:top w:val="none" w:sz="0" w:space="0" w:color="auto"/>
            <w:left w:val="none" w:sz="0" w:space="0" w:color="auto"/>
            <w:bottom w:val="none" w:sz="0" w:space="0" w:color="auto"/>
            <w:right w:val="none" w:sz="0" w:space="0" w:color="auto"/>
          </w:divBdr>
        </w:div>
        <w:div w:id="593364752">
          <w:marLeft w:val="480"/>
          <w:marRight w:val="0"/>
          <w:marTop w:val="0"/>
          <w:marBottom w:val="0"/>
          <w:divBdr>
            <w:top w:val="none" w:sz="0" w:space="0" w:color="auto"/>
            <w:left w:val="none" w:sz="0" w:space="0" w:color="auto"/>
            <w:bottom w:val="none" w:sz="0" w:space="0" w:color="auto"/>
            <w:right w:val="none" w:sz="0" w:space="0" w:color="auto"/>
          </w:divBdr>
        </w:div>
        <w:div w:id="747116502">
          <w:marLeft w:val="480"/>
          <w:marRight w:val="0"/>
          <w:marTop w:val="0"/>
          <w:marBottom w:val="0"/>
          <w:divBdr>
            <w:top w:val="none" w:sz="0" w:space="0" w:color="auto"/>
            <w:left w:val="none" w:sz="0" w:space="0" w:color="auto"/>
            <w:bottom w:val="none" w:sz="0" w:space="0" w:color="auto"/>
            <w:right w:val="none" w:sz="0" w:space="0" w:color="auto"/>
          </w:divBdr>
        </w:div>
        <w:div w:id="944315028">
          <w:marLeft w:val="480"/>
          <w:marRight w:val="0"/>
          <w:marTop w:val="0"/>
          <w:marBottom w:val="0"/>
          <w:divBdr>
            <w:top w:val="none" w:sz="0" w:space="0" w:color="auto"/>
            <w:left w:val="none" w:sz="0" w:space="0" w:color="auto"/>
            <w:bottom w:val="none" w:sz="0" w:space="0" w:color="auto"/>
            <w:right w:val="none" w:sz="0" w:space="0" w:color="auto"/>
          </w:divBdr>
        </w:div>
        <w:div w:id="953635045">
          <w:marLeft w:val="480"/>
          <w:marRight w:val="0"/>
          <w:marTop w:val="0"/>
          <w:marBottom w:val="0"/>
          <w:divBdr>
            <w:top w:val="none" w:sz="0" w:space="0" w:color="auto"/>
            <w:left w:val="none" w:sz="0" w:space="0" w:color="auto"/>
            <w:bottom w:val="none" w:sz="0" w:space="0" w:color="auto"/>
            <w:right w:val="none" w:sz="0" w:space="0" w:color="auto"/>
          </w:divBdr>
        </w:div>
        <w:div w:id="983435052">
          <w:marLeft w:val="480"/>
          <w:marRight w:val="0"/>
          <w:marTop w:val="0"/>
          <w:marBottom w:val="0"/>
          <w:divBdr>
            <w:top w:val="none" w:sz="0" w:space="0" w:color="auto"/>
            <w:left w:val="none" w:sz="0" w:space="0" w:color="auto"/>
            <w:bottom w:val="none" w:sz="0" w:space="0" w:color="auto"/>
            <w:right w:val="none" w:sz="0" w:space="0" w:color="auto"/>
          </w:divBdr>
        </w:div>
        <w:div w:id="1028070520">
          <w:marLeft w:val="480"/>
          <w:marRight w:val="0"/>
          <w:marTop w:val="0"/>
          <w:marBottom w:val="0"/>
          <w:divBdr>
            <w:top w:val="none" w:sz="0" w:space="0" w:color="auto"/>
            <w:left w:val="none" w:sz="0" w:space="0" w:color="auto"/>
            <w:bottom w:val="none" w:sz="0" w:space="0" w:color="auto"/>
            <w:right w:val="none" w:sz="0" w:space="0" w:color="auto"/>
          </w:divBdr>
        </w:div>
        <w:div w:id="1043749825">
          <w:marLeft w:val="480"/>
          <w:marRight w:val="0"/>
          <w:marTop w:val="0"/>
          <w:marBottom w:val="0"/>
          <w:divBdr>
            <w:top w:val="none" w:sz="0" w:space="0" w:color="auto"/>
            <w:left w:val="none" w:sz="0" w:space="0" w:color="auto"/>
            <w:bottom w:val="none" w:sz="0" w:space="0" w:color="auto"/>
            <w:right w:val="none" w:sz="0" w:space="0" w:color="auto"/>
          </w:divBdr>
        </w:div>
        <w:div w:id="1054818532">
          <w:marLeft w:val="480"/>
          <w:marRight w:val="0"/>
          <w:marTop w:val="0"/>
          <w:marBottom w:val="0"/>
          <w:divBdr>
            <w:top w:val="none" w:sz="0" w:space="0" w:color="auto"/>
            <w:left w:val="none" w:sz="0" w:space="0" w:color="auto"/>
            <w:bottom w:val="none" w:sz="0" w:space="0" w:color="auto"/>
            <w:right w:val="none" w:sz="0" w:space="0" w:color="auto"/>
          </w:divBdr>
        </w:div>
        <w:div w:id="1055468805">
          <w:marLeft w:val="480"/>
          <w:marRight w:val="0"/>
          <w:marTop w:val="0"/>
          <w:marBottom w:val="0"/>
          <w:divBdr>
            <w:top w:val="none" w:sz="0" w:space="0" w:color="auto"/>
            <w:left w:val="none" w:sz="0" w:space="0" w:color="auto"/>
            <w:bottom w:val="none" w:sz="0" w:space="0" w:color="auto"/>
            <w:right w:val="none" w:sz="0" w:space="0" w:color="auto"/>
          </w:divBdr>
        </w:div>
        <w:div w:id="1114404847">
          <w:marLeft w:val="480"/>
          <w:marRight w:val="0"/>
          <w:marTop w:val="0"/>
          <w:marBottom w:val="0"/>
          <w:divBdr>
            <w:top w:val="none" w:sz="0" w:space="0" w:color="auto"/>
            <w:left w:val="none" w:sz="0" w:space="0" w:color="auto"/>
            <w:bottom w:val="none" w:sz="0" w:space="0" w:color="auto"/>
            <w:right w:val="none" w:sz="0" w:space="0" w:color="auto"/>
          </w:divBdr>
        </w:div>
        <w:div w:id="1200508519">
          <w:marLeft w:val="480"/>
          <w:marRight w:val="0"/>
          <w:marTop w:val="0"/>
          <w:marBottom w:val="0"/>
          <w:divBdr>
            <w:top w:val="none" w:sz="0" w:space="0" w:color="auto"/>
            <w:left w:val="none" w:sz="0" w:space="0" w:color="auto"/>
            <w:bottom w:val="none" w:sz="0" w:space="0" w:color="auto"/>
            <w:right w:val="none" w:sz="0" w:space="0" w:color="auto"/>
          </w:divBdr>
        </w:div>
        <w:div w:id="1202090292">
          <w:marLeft w:val="480"/>
          <w:marRight w:val="0"/>
          <w:marTop w:val="0"/>
          <w:marBottom w:val="0"/>
          <w:divBdr>
            <w:top w:val="none" w:sz="0" w:space="0" w:color="auto"/>
            <w:left w:val="none" w:sz="0" w:space="0" w:color="auto"/>
            <w:bottom w:val="none" w:sz="0" w:space="0" w:color="auto"/>
            <w:right w:val="none" w:sz="0" w:space="0" w:color="auto"/>
          </w:divBdr>
        </w:div>
        <w:div w:id="1245801002">
          <w:marLeft w:val="480"/>
          <w:marRight w:val="0"/>
          <w:marTop w:val="0"/>
          <w:marBottom w:val="0"/>
          <w:divBdr>
            <w:top w:val="none" w:sz="0" w:space="0" w:color="auto"/>
            <w:left w:val="none" w:sz="0" w:space="0" w:color="auto"/>
            <w:bottom w:val="none" w:sz="0" w:space="0" w:color="auto"/>
            <w:right w:val="none" w:sz="0" w:space="0" w:color="auto"/>
          </w:divBdr>
        </w:div>
        <w:div w:id="1327199909">
          <w:marLeft w:val="480"/>
          <w:marRight w:val="0"/>
          <w:marTop w:val="0"/>
          <w:marBottom w:val="0"/>
          <w:divBdr>
            <w:top w:val="none" w:sz="0" w:space="0" w:color="auto"/>
            <w:left w:val="none" w:sz="0" w:space="0" w:color="auto"/>
            <w:bottom w:val="none" w:sz="0" w:space="0" w:color="auto"/>
            <w:right w:val="none" w:sz="0" w:space="0" w:color="auto"/>
          </w:divBdr>
        </w:div>
        <w:div w:id="1434322353">
          <w:marLeft w:val="480"/>
          <w:marRight w:val="0"/>
          <w:marTop w:val="0"/>
          <w:marBottom w:val="0"/>
          <w:divBdr>
            <w:top w:val="none" w:sz="0" w:space="0" w:color="auto"/>
            <w:left w:val="none" w:sz="0" w:space="0" w:color="auto"/>
            <w:bottom w:val="none" w:sz="0" w:space="0" w:color="auto"/>
            <w:right w:val="none" w:sz="0" w:space="0" w:color="auto"/>
          </w:divBdr>
        </w:div>
        <w:div w:id="1569807755">
          <w:marLeft w:val="480"/>
          <w:marRight w:val="0"/>
          <w:marTop w:val="0"/>
          <w:marBottom w:val="0"/>
          <w:divBdr>
            <w:top w:val="none" w:sz="0" w:space="0" w:color="auto"/>
            <w:left w:val="none" w:sz="0" w:space="0" w:color="auto"/>
            <w:bottom w:val="none" w:sz="0" w:space="0" w:color="auto"/>
            <w:right w:val="none" w:sz="0" w:space="0" w:color="auto"/>
          </w:divBdr>
        </w:div>
        <w:div w:id="1584334949">
          <w:marLeft w:val="480"/>
          <w:marRight w:val="0"/>
          <w:marTop w:val="0"/>
          <w:marBottom w:val="0"/>
          <w:divBdr>
            <w:top w:val="none" w:sz="0" w:space="0" w:color="auto"/>
            <w:left w:val="none" w:sz="0" w:space="0" w:color="auto"/>
            <w:bottom w:val="none" w:sz="0" w:space="0" w:color="auto"/>
            <w:right w:val="none" w:sz="0" w:space="0" w:color="auto"/>
          </w:divBdr>
        </w:div>
        <w:div w:id="1592160163">
          <w:marLeft w:val="480"/>
          <w:marRight w:val="0"/>
          <w:marTop w:val="0"/>
          <w:marBottom w:val="0"/>
          <w:divBdr>
            <w:top w:val="none" w:sz="0" w:space="0" w:color="auto"/>
            <w:left w:val="none" w:sz="0" w:space="0" w:color="auto"/>
            <w:bottom w:val="none" w:sz="0" w:space="0" w:color="auto"/>
            <w:right w:val="none" w:sz="0" w:space="0" w:color="auto"/>
          </w:divBdr>
        </w:div>
        <w:div w:id="1624656150">
          <w:marLeft w:val="480"/>
          <w:marRight w:val="0"/>
          <w:marTop w:val="0"/>
          <w:marBottom w:val="0"/>
          <w:divBdr>
            <w:top w:val="none" w:sz="0" w:space="0" w:color="auto"/>
            <w:left w:val="none" w:sz="0" w:space="0" w:color="auto"/>
            <w:bottom w:val="none" w:sz="0" w:space="0" w:color="auto"/>
            <w:right w:val="none" w:sz="0" w:space="0" w:color="auto"/>
          </w:divBdr>
        </w:div>
        <w:div w:id="1627005380">
          <w:marLeft w:val="480"/>
          <w:marRight w:val="0"/>
          <w:marTop w:val="0"/>
          <w:marBottom w:val="0"/>
          <w:divBdr>
            <w:top w:val="none" w:sz="0" w:space="0" w:color="auto"/>
            <w:left w:val="none" w:sz="0" w:space="0" w:color="auto"/>
            <w:bottom w:val="none" w:sz="0" w:space="0" w:color="auto"/>
            <w:right w:val="none" w:sz="0" w:space="0" w:color="auto"/>
          </w:divBdr>
        </w:div>
        <w:div w:id="1673335009">
          <w:marLeft w:val="480"/>
          <w:marRight w:val="0"/>
          <w:marTop w:val="0"/>
          <w:marBottom w:val="0"/>
          <w:divBdr>
            <w:top w:val="none" w:sz="0" w:space="0" w:color="auto"/>
            <w:left w:val="none" w:sz="0" w:space="0" w:color="auto"/>
            <w:bottom w:val="none" w:sz="0" w:space="0" w:color="auto"/>
            <w:right w:val="none" w:sz="0" w:space="0" w:color="auto"/>
          </w:divBdr>
        </w:div>
        <w:div w:id="1677995343">
          <w:marLeft w:val="480"/>
          <w:marRight w:val="0"/>
          <w:marTop w:val="0"/>
          <w:marBottom w:val="0"/>
          <w:divBdr>
            <w:top w:val="none" w:sz="0" w:space="0" w:color="auto"/>
            <w:left w:val="none" w:sz="0" w:space="0" w:color="auto"/>
            <w:bottom w:val="none" w:sz="0" w:space="0" w:color="auto"/>
            <w:right w:val="none" w:sz="0" w:space="0" w:color="auto"/>
          </w:divBdr>
        </w:div>
        <w:div w:id="1692297501">
          <w:marLeft w:val="480"/>
          <w:marRight w:val="0"/>
          <w:marTop w:val="0"/>
          <w:marBottom w:val="0"/>
          <w:divBdr>
            <w:top w:val="none" w:sz="0" w:space="0" w:color="auto"/>
            <w:left w:val="none" w:sz="0" w:space="0" w:color="auto"/>
            <w:bottom w:val="none" w:sz="0" w:space="0" w:color="auto"/>
            <w:right w:val="none" w:sz="0" w:space="0" w:color="auto"/>
          </w:divBdr>
        </w:div>
        <w:div w:id="1784761528">
          <w:marLeft w:val="480"/>
          <w:marRight w:val="0"/>
          <w:marTop w:val="0"/>
          <w:marBottom w:val="0"/>
          <w:divBdr>
            <w:top w:val="none" w:sz="0" w:space="0" w:color="auto"/>
            <w:left w:val="none" w:sz="0" w:space="0" w:color="auto"/>
            <w:bottom w:val="none" w:sz="0" w:space="0" w:color="auto"/>
            <w:right w:val="none" w:sz="0" w:space="0" w:color="auto"/>
          </w:divBdr>
        </w:div>
        <w:div w:id="1821918971">
          <w:marLeft w:val="480"/>
          <w:marRight w:val="0"/>
          <w:marTop w:val="0"/>
          <w:marBottom w:val="0"/>
          <w:divBdr>
            <w:top w:val="none" w:sz="0" w:space="0" w:color="auto"/>
            <w:left w:val="none" w:sz="0" w:space="0" w:color="auto"/>
            <w:bottom w:val="none" w:sz="0" w:space="0" w:color="auto"/>
            <w:right w:val="none" w:sz="0" w:space="0" w:color="auto"/>
          </w:divBdr>
        </w:div>
        <w:div w:id="1910189747">
          <w:marLeft w:val="480"/>
          <w:marRight w:val="0"/>
          <w:marTop w:val="0"/>
          <w:marBottom w:val="0"/>
          <w:divBdr>
            <w:top w:val="none" w:sz="0" w:space="0" w:color="auto"/>
            <w:left w:val="none" w:sz="0" w:space="0" w:color="auto"/>
            <w:bottom w:val="none" w:sz="0" w:space="0" w:color="auto"/>
            <w:right w:val="none" w:sz="0" w:space="0" w:color="auto"/>
          </w:divBdr>
        </w:div>
        <w:div w:id="1968391163">
          <w:marLeft w:val="480"/>
          <w:marRight w:val="0"/>
          <w:marTop w:val="0"/>
          <w:marBottom w:val="0"/>
          <w:divBdr>
            <w:top w:val="none" w:sz="0" w:space="0" w:color="auto"/>
            <w:left w:val="none" w:sz="0" w:space="0" w:color="auto"/>
            <w:bottom w:val="none" w:sz="0" w:space="0" w:color="auto"/>
            <w:right w:val="none" w:sz="0" w:space="0" w:color="auto"/>
          </w:divBdr>
        </w:div>
        <w:div w:id="2034453777">
          <w:marLeft w:val="480"/>
          <w:marRight w:val="0"/>
          <w:marTop w:val="0"/>
          <w:marBottom w:val="0"/>
          <w:divBdr>
            <w:top w:val="none" w:sz="0" w:space="0" w:color="auto"/>
            <w:left w:val="none" w:sz="0" w:space="0" w:color="auto"/>
            <w:bottom w:val="none" w:sz="0" w:space="0" w:color="auto"/>
            <w:right w:val="none" w:sz="0" w:space="0" w:color="auto"/>
          </w:divBdr>
        </w:div>
        <w:div w:id="2036230386">
          <w:marLeft w:val="480"/>
          <w:marRight w:val="0"/>
          <w:marTop w:val="0"/>
          <w:marBottom w:val="0"/>
          <w:divBdr>
            <w:top w:val="none" w:sz="0" w:space="0" w:color="auto"/>
            <w:left w:val="none" w:sz="0" w:space="0" w:color="auto"/>
            <w:bottom w:val="none" w:sz="0" w:space="0" w:color="auto"/>
            <w:right w:val="none" w:sz="0" w:space="0" w:color="auto"/>
          </w:divBdr>
        </w:div>
        <w:div w:id="2038043933">
          <w:marLeft w:val="480"/>
          <w:marRight w:val="0"/>
          <w:marTop w:val="0"/>
          <w:marBottom w:val="0"/>
          <w:divBdr>
            <w:top w:val="none" w:sz="0" w:space="0" w:color="auto"/>
            <w:left w:val="none" w:sz="0" w:space="0" w:color="auto"/>
            <w:bottom w:val="none" w:sz="0" w:space="0" w:color="auto"/>
            <w:right w:val="none" w:sz="0" w:space="0" w:color="auto"/>
          </w:divBdr>
        </w:div>
        <w:div w:id="2061322589">
          <w:marLeft w:val="480"/>
          <w:marRight w:val="0"/>
          <w:marTop w:val="0"/>
          <w:marBottom w:val="0"/>
          <w:divBdr>
            <w:top w:val="none" w:sz="0" w:space="0" w:color="auto"/>
            <w:left w:val="none" w:sz="0" w:space="0" w:color="auto"/>
            <w:bottom w:val="none" w:sz="0" w:space="0" w:color="auto"/>
            <w:right w:val="none" w:sz="0" w:space="0" w:color="auto"/>
          </w:divBdr>
        </w:div>
      </w:divsChild>
    </w:div>
    <w:div w:id="1718508130">
      <w:bodyDiv w:val="1"/>
      <w:marLeft w:val="0"/>
      <w:marRight w:val="0"/>
      <w:marTop w:val="0"/>
      <w:marBottom w:val="0"/>
      <w:divBdr>
        <w:top w:val="none" w:sz="0" w:space="0" w:color="auto"/>
        <w:left w:val="none" w:sz="0" w:space="0" w:color="auto"/>
        <w:bottom w:val="none" w:sz="0" w:space="0" w:color="auto"/>
        <w:right w:val="none" w:sz="0" w:space="0" w:color="auto"/>
      </w:divBdr>
    </w:div>
    <w:div w:id="1738360631">
      <w:bodyDiv w:val="1"/>
      <w:marLeft w:val="0"/>
      <w:marRight w:val="0"/>
      <w:marTop w:val="0"/>
      <w:marBottom w:val="0"/>
      <w:divBdr>
        <w:top w:val="none" w:sz="0" w:space="0" w:color="auto"/>
        <w:left w:val="none" w:sz="0" w:space="0" w:color="auto"/>
        <w:bottom w:val="none" w:sz="0" w:space="0" w:color="auto"/>
        <w:right w:val="none" w:sz="0" w:space="0" w:color="auto"/>
      </w:divBdr>
    </w:div>
    <w:div w:id="1795102110">
      <w:bodyDiv w:val="1"/>
      <w:marLeft w:val="0"/>
      <w:marRight w:val="0"/>
      <w:marTop w:val="0"/>
      <w:marBottom w:val="0"/>
      <w:divBdr>
        <w:top w:val="none" w:sz="0" w:space="0" w:color="auto"/>
        <w:left w:val="none" w:sz="0" w:space="0" w:color="auto"/>
        <w:bottom w:val="none" w:sz="0" w:space="0" w:color="auto"/>
        <w:right w:val="none" w:sz="0" w:space="0" w:color="auto"/>
      </w:divBdr>
      <w:divsChild>
        <w:div w:id="27266709">
          <w:marLeft w:val="480"/>
          <w:marRight w:val="0"/>
          <w:marTop w:val="0"/>
          <w:marBottom w:val="0"/>
          <w:divBdr>
            <w:top w:val="none" w:sz="0" w:space="0" w:color="auto"/>
            <w:left w:val="none" w:sz="0" w:space="0" w:color="auto"/>
            <w:bottom w:val="none" w:sz="0" w:space="0" w:color="auto"/>
            <w:right w:val="none" w:sz="0" w:space="0" w:color="auto"/>
          </w:divBdr>
        </w:div>
        <w:div w:id="46269146">
          <w:marLeft w:val="480"/>
          <w:marRight w:val="0"/>
          <w:marTop w:val="0"/>
          <w:marBottom w:val="0"/>
          <w:divBdr>
            <w:top w:val="none" w:sz="0" w:space="0" w:color="auto"/>
            <w:left w:val="none" w:sz="0" w:space="0" w:color="auto"/>
            <w:bottom w:val="none" w:sz="0" w:space="0" w:color="auto"/>
            <w:right w:val="none" w:sz="0" w:space="0" w:color="auto"/>
          </w:divBdr>
        </w:div>
        <w:div w:id="52701889">
          <w:marLeft w:val="480"/>
          <w:marRight w:val="0"/>
          <w:marTop w:val="0"/>
          <w:marBottom w:val="0"/>
          <w:divBdr>
            <w:top w:val="none" w:sz="0" w:space="0" w:color="auto"/>
            <w:left w:val="none" w:sz="0" w:space="0" w:color="auto"/>
            <w:bottom w:val="none" w:sz="0" w:space="0" w:color="auto"/>
            <w:right w:val="none" w:sz="0" w:space="0" w:color="auto"/>
          </w:divBdr>
        </w:div>
        <w:div w:id="267468990">
          <w:marLeft w:val="480"/>
          <w:marRight w:val="0"/>
          <w:marTop w:val="0"/>
          <w:marBottom w:val="0"/>
          <w:divBdr>
            <w:top w:val="none" w:sz="0" w:space="0" w:color="auto"/>
            <w:left w:val="none" w:sz="0" w:space="0" w:color="auto"/>
            <w:bottom w:val="none" w:sz="0" w:space="0" w:color="auto"/>
            <w:right w:val="none" w:sz="0" w:space="0" w:color="auto"/>
          </w:divBdr>
        </w:div>
        <w:div w:id="316885869">
          <w:marLeft w:val="480"/>
          <w:marRight w:val="0"/>
          <w:marTop w:val="0"/>
          <w:marBottom w:val="0"/>
          <w:divBdr>
            <w:top w:val="none" w:sz="0" w:space="0" w:color="auto"/>
            <w:left w:val="none" w:sz="0" w:space="0" w:color="auto"/>
            <w:bottom w:val="none" w:sz="0" w:space="0" w:color="auto"/>
            <w:right w:val="none" w:sz="0" w:space="0" w:color="auto"/>
          </w:divBdr>
        </w:div>
        <w:div w:id="320278088">
          <w:marLeft w:val="480"/>
          <w:marRight w:val="0"/>
          <w:marTop w:val="0"/>
          <w:marBottom w:val="0"/>
          <w:divBdr>
            <w:top w:val="none" w:sz="0" w:space="0" w:color="auto"/>
            <w:left w:val="none" w:sz="0" w:space="0" w:color="auto"/>
            <w:bottom w:val="none" w:sz="0" w:space="0" w:color="auto"/>
            <w:right w:val="none" w:sz="0" w:space="0" w:color="auto"/>
          </w:divBdr>
        </w:div>
        <w:div w:id="357001505">
          <w:marLeft w:val="480"/>
          <w:marRight w:val="0"/>
          <w:marTop w:val="0"/>
          <w:marBottom w:val="0"/>
          <w:divBdr>
            <w:top w:val="none" w:sz="0" w:space="0" w:color="auto"/>
            <w:left w:val="none" w:sz="0" w:space="0" w:color="auto"/>
            <w:bottom w:val="none" w:sz="0" w:space="0" w:color="auto"/>
            <w:right w:val="none" w:sz="0" w:space="0" w:color="auto"/>
          </w:divBdr>
        </w:div>
        <w:div w:id="367486988">
          <w:marLeft w:val="480"/>
          <w:marRight w:val="0"/>
          <w:marTop w:val="0"/>
          <w:marBottom w:val="0"/>
          <w:divBdr>
            <w:top w:val="none" w:sz="0" w:space="0" w:color="auto"/>
            <w:left w:val="none" w:sz="0" w:space="0" w:color="auto"/>
            <w:bottom w:val="none" w:sz="0" w:space="0" w:color="auto"/>
            <w:right w:val="none" w:sz="0" w:space="0" w:color="auto"/>
          </w:divBdr>
        </w:div>
        <w:div w:id="392626434">
          <w:marLeft w:val="480"/>
          <w:marRight w:val="0"/>
          <w:marTop w:val="0"/>
          <w:marBottom w:val="0"/>
          <w:divBdr>
            <w:top w:val="none" w:sz="0" w:space="0" w:color="auto"/>
            <w:left w:val="none" w:sz="0" w:space="0" w:color="auto"/>
            <w:bottom w:val="none" w:sz="0" w:space="0" w:color="auto"/>
            <w:right w:val="none" w:sz="0" w:space="0" w:color="auto"/>
          </w:divBdr>
        </w:div>
        <w:div w:id="429159830">
          <w:marLeft w:val="480"/>
          <w:marRight w:val="0"/>
          <w:marTop w:val="0"/>
          <w:marBottom w:val="0"/>
          <w:divBdr>
            <w:top w:val="none" w:sz="0" w:space="0" w:color="auto"/>
            <w:left w:val="none" w:sz="0" w:space="0" w:color="auto"/>
            <w:bottom w:val="none" w:sz="0" w:space="0" w:color="auto"/>
            <w:right w:val="none" w:sz="0" w:space="0" w:color="auto"/>
          </w:divBdr>
        </w:div>
        <w:div w:id="497962038">
          <w:marLeft w:val="480"/>
          <w:marRight w:val="0"/>
          <w:marTop w:val="0"/>
          <w:marBottom w:val="0"/>
          <w:divBdr>
            <w:top w:val="none" w:sz="0" w:space="0" w:color="auto"/>
            <w:left w:val="none" w:sz="0" w:space="0" w:color="auto"/>
            <w:bottom w:val="none" w:sz="0" w:space="0" w:color="auto"/>
            <w:right w:val="none" w:sz="0" w:space="0" w:color="auto"/>
          </w:divBdr>
        </w:div>
        <w:div w:id="521943475">
          <w:marLeft w:val="480"/>
          <w:marRight w:val="0"/>
          <w:marTop w:val="0"/>
          <w:marBottom w:val="0"/>
          <w:divBdr>
            <w:top w:val="none" w:sz="0" w:space="0" w:color="auto"/>
            <w:left w:val="none" w:sz="0" w:space="0" w:color="auto"/>
            <w:bottom w:val="none" w:sz="0" w:space="0" w:color="auto"/>
            <w:right w:val="none" w:sz="0" w:space="0" w:color="auto"/>
          </w:divBdr>
        </w:div>
        <w:div w:id="570652621">
          <w:marLeft w:val="480"/>
          <w:marRight w:val="0"/>
          <w:marTop w:val="0"/>
          <w:marBottom w:val="0"/>
          <w:divBdr>
            <w:top w:val="none" w:sz="0" w:space="0" w:color="auto"/>
            <w:left w:val="none" w:sz="0" w:space="0" w:color="auto"/>
            <w:bottom w:val="none" w:sz="0" w:space="0" w:color="auto"/>
            <w:right w:val="none" w:sz="0" w:space="0" w:color="auto"/>
          </w:divBdr>
        </w:div>
        <w:div w:id="689182777">
          <w:marLeft w:val="480"/>
          <w:marRight w:val="0"/>
          <w:marTop w:val="0"/>
          <w:marBottom w:val="0"/>
          <w:divBdr>
            <w:top w:val="none" w:sz="0" w:space="0" w:color="auto"/>
            <w:left w:val="none" w:sz="0" w:space="0" w:color="auto"/>
            <w:bottom w:val="none" w:sz="0" w:space="0" w:color="auto"/>
            <w:right w:val="none" w:sz="0" w:space="0" w:color="auto"/>
          </w:divBdr>
        </w:div>
        <w:div w:id="788283018">
          <w:marLeft w:val="480"/>
          <w:marRight w:val="0"/>
          <w:marTop w:val="0"/>
          <w:marBottom w:val="0"/>
          <w:divBdr>
            <w:top w:val="none" w:sz="0" w:space="0" w:color="auto"/>
            <w:left w:val="none" w:sz="0" w:space="0" w:color="auto"/>
            <w:bottom w:val="none" w:sz="0" w:space="0" w:color="auto"/>
            <w:right w:val="none" w:sz="0" w:space="0" w:color="auto"/>
          </w:divBdr>
        </w:div>
        <w:div w:id="807746873">
          <w:marLeft w:val="480"/>
          <w:marRight w:val="0"/>
          <w:marTop w:val="0"/>
          <w:marBottom w:val="0"/>
          <w:divBdr>
            <w:top w:val="none" w:sz="0" w:space="0" w:color="auto"/>
            <w:left w:val="none" w:sz="0" w:space="0" w:color="auto"/>
            <w:bottom w:val="none" w:sz="0" w:space="0" w:color="auto"/>
            <w:right w:val="none" w:sz="0" w:space="0" w:color="auto"/>
          </w:divBdr>
        </w:div>
        <w:div w:id="811366855">
          <w:marLeft w:val="480"/>
          <w:marRight w:val="0"/>
          <w:marTop w:val="0"/>
          <w:marBottom w:val="0"/>
          <w:divBdr>
            <w:top w:val="none" w:sz="0" w:space="0" w:color="auto"/>
            <w:left w:val="none" w:sz="0" w:space="0" w:color="auto"/>
            <w:bottom w:val="none" w:sz="0" w:space="0" w:color="auto"/>
            <w:right w:val="none" w:sz="0" w:space="0" w:color="auto"/>
          </w:divBdr>
        </w:div>
        <w:div w:id="990331797">
          <w:marLeft w:val="480"/>
          <w:marRight w:val="0"/>
          <w:marTop w:val="0"/>
          <w:marBottom w:val="0"/>
          <w:divBdr>
            <w:top w:val="none" w:sz="0" w:space="0" w:color="auto"/>
            <w:left w:val="none" w:sz="0" w:space="0" w:color="auto"/>
            <w:bottom w:val="none" w:sz="0" w:space="0" w:color="auto"/>
            <w:right w:val="none" w:sz="0" w:space="0" w:color="auto"/>
          </w:divBdr>
        </w:div>
        <w:div w:id="993068724">
          <w:marLeft w:val="480"/>
          <w:marRight w:val="0"/>
          <w:marTop w:val="0"/>
          <w:marBottom w:val="0"/>
          <w:divBdr>
            <w:top w:val="none" w:sz="0" w:space="0" w:color="auto"/>
            <w:left w:val="none" w:sz="0" w:space="0" w:color="auto"/>
            <w:bottom w:val="none" w:sz="0" w:space="0" w:color="auto"/>
            <w:right w:val="none" w:sz="0" w:space="0" w:color="auto"/>
          </w:divBdr>
        </w:div>
        <w:div w:id="1043165796">
          <w:marLeft w:val="480"/>
          <w:marRight w:val="0"/>
          <w:marTop w:val="0"/>
          <w:marBottom w:val="0"/>
          <w:divBdr>
            <w:top w:val="none" w:sz="0" w:space="0" w:color="auto"/>
            <w:left w:val="none" w:sz="0" w:space="0" w:color="auto"/>
            <w:bottom w:val="none" w:sz="0" w:space="0" w:color="auto"/>
            <w:right w:val="none" w:sz="0" w:space="0" w:color="auto"/>
          </w:divBdr>
        </w:div>
        <w:div w:id="1110585023">
          <w:marLeft w:val="480"/>
          <w:marRight w:val="0"/>
          <w:marTop w:val="0"/>
          <w:marBottom w:val="0"/>
          <w:divBdr>
            <w:top w:val="none" w:sz="0" w:space="0" w:color="auto"/>
            <w:left w:val="none" w:sz="0" w:space="0" w:color="auto"/>
            <w:bottom w:val="none" w:sz="0" w:space="0" w:color="auto"/>
            <w:right w:val="none" w:sz="0" w:space="0" w:color="auto"/>
          </w:divBdr>
        </w:div>
        <w:div w:id="1230337479">
          <w:marLeft w:val="480"/>
          <w:marRight w:val="0"/>
          <w:marTop w:val="0"/>
          <w:marBottom w:val="0"/>
          <w:divBdr>
            <w:top w:val="none" w:sz="0" w:space="0" w:color="auto"/>
            <w:left w:val="none" w:sz="0" w:space="0" w:color="auto"/>
            <w:bottom w:val="none" w:sz="0" w:space="0" w:color="auto"/>
            <w:right w:val="none" w:sz="0" w:space="0" w:color="auto"/>
          </w:divBdr>
        </w:div>
        <w:div w:id="1267998385">
          <w:marLeft w:val="480"/>
          <w:marRight w:val="0"/>
          <w:marTop w:val="0"/>
          <w:marBottom w:val="0"/>
          <w:divBdr>
            <w:top w:val="none" w:sz="0" w:space="0" w:color="auto"/>
            <w:left w:val="none" w:sz="0" w:space="0" w:color="auto"/>
            <w:bottom w:val="none" w:sz="0" w:space="0" w:color="auto"/>
            <w:right w:val="none" w:sz="0" w:space="0" w:color="auto"/>
          </w:divBdr>
        </w:div>
        <w:div w:id="1280719425">
          <w:marLeft w:val="480"/>
          <w:marRight w:val="0"/>
          <w:marTop w:val="0"/>
          <w:marBottom w:val="0"/>
          <w:divBdr>
            <w:top w:val="none" w:sz="0" w:space="0" w:color="auto"/>
            <w:left w:val="none" w:sz="0" w:space="0" w:color="auto"/>
            <w:bottom w:val="none" w:sz="0" w:space="0" w:color="auto"/>
            <w:right w:val="none" w:sz="0" w:space="0" w:color="auto"/>
          </w:divBdr>
        </w:div>
        <w:div w:id="1324504499">
          <w:marLeft w:val="480"/>
          <w:marRight w:val="0"/>
          <w:marTop w:val="0"/>
          <w:marBottom w:val="0"/>
          <w:divBdr>
            <w:top w:val="none" w:sz="0" w:space="0" w:color="auto"/>
            <w:left w:val="none" w:sz="0" w:space="0" w:color="auto"/>
            <w:bottom w:val="none" w:sz="0" w:space="0" w:color="auto"/>
            <w:right w:val="none" w:sz="0" w:space="0" w:color="auto"/>
          </w:divBdr>
        </w:div>
        <w:div w:id="1338265199">
          <w:marLeft w:val="480"/>
          <w:marRight w:val="0"/>
          <w:marTop w:val="0"/>
          <w:marBottom w:val="0"/>
          <w:divBdr>
            <w:top w:val="none" w:sz="0" w:space="0" w:color="auto"/>
            <w:left w:val="none" w:sz="0" w:space="0" w:color="auto"/>
            <w:bottom w:val="none" w:sz="0" w:space="0" w:color="auto"/>
            <w:right w:val="none" w:sz="0" w:space="0" w:color="auto"/>
          </w:divBdr>
        </w:div>
        <w:div w:id="1354458524">
          <w:marLeft w:val="480"/>
          <w:marRight w:val="0"/>
          <w:marTop w:val="0"/>
          <w:marBottom w:val="0"/>
          <w:divBdr>
            <w:top w:val="none" w:sz="0" w:space="0" w:color="auto"/>
            <w:left w:val="none" w:sz="0" w:space="0" w:color="auto"/>
            <w:bottom w:val="none" w:sz="0" w:space="0" w:color="auto"/>
            <w:right w:val="none" w:sz="0" w:space="0" w:color="auto"/>
          </w:divBdr>
        </w:div>
        <w:div w:id="1363819593">
          <w:marLeft w:val="480"/>
          <w:marRight w:val="0"/>
          <w:marTop w:val="0"/>
          <w:marBottom w:val="0"/>
          <w:divBdr>
            <w:top w:val="none" w:sz="0" w:space="0" w:color="auto"/>
            <w:left w:val="none" w:sz="0" w:space="0" w:color="auto"/>
            <w:bottom w:val="none" w:sz="0" w:space="0" w:color="auto"/>
            <w:right w:val="none" w:sz="0" w:space="0" w:color="auto"/>
          </w:divBdr>
        </w:div>
        <w:div w:id="1432119169">
          <w:marLeft w:val="480"/>
          <w:marRight w:val="0"/>
          <w:marTop w:val="0"/>
          <w:marBottom w:val="0"/>
          <w:divBdr>
            <w:top w:val="none" w:sz="0" w:space="0" w:color="auto"/>
            <w:left w:val="none" w:sz="0" w:space="0" w:color="auto"/>
            <w:bottom w:val="none" w:sz="0" w:space="0" w:color="auto"/>
            <w:right w:val="none" w:sz="0" w:space="0" w:color="auto"/>
          </w:divBdr>
        </w:div>
        <w:div w:id="1518808804">
          <w:marLeft w:val="480"/>
          <w:marRight w:val="0"/>
          <w:marTop w:val="0"/>
          <w:marBottom w:val="0"/>
          <w:divBdr>
            <w:top w:val="none" w:sz="0" w:space="0" w:color="auto"/>
            <w:left w:val="none" w:sz="0" w:space="0" w:color="auto"/>
            <w:bottom w:val="none" w:sz="0" w:space="0" w:color="auto"/>
            <w:right w:val="none" w:sz="0" w:space="0" w:color="auto"/>
          </w:divBdr>
        </w:div>
        <w:div w:id="1559055456">
          <w:marLeft w:val="480"/>
          <w:marRight w:val="0"/>
          <w:marTop w:val="0"/>
          <w:marBottom w:val="0"/>
          <w:divBdr>
            <w:top w:val="none" w:sz="0" w:space="0" w:color="auto"/>
            <w:left w:val="none" w:sz="0" w:space="0" w:color="auto"/>
            <w:bottom w:val="none" w:sz="0" w:space="0" w:color="auto"/>
            <w:right w:val="none" w:sz="0" w:space="0" w:color="auto"/>
          </w:divBdr>
        </w:div>
        <w:div w:id="1596404384">
          <w:marLeft w:val="480"/>
          <w:marRight w:val="0"/>
          <w:marTop w:val="0"/>
          <w:marBottom w:val="0"/>
          <w:divBdr>
            <w:top w:val="none" w:sz="0" w:space="0" w:color="auto"/>
            <w:left w:val="none" w:sz="0" w:space="0" w:color="auto"/>
            <w:bottom w:val="none" w:sz="0" w:space="0" w:color="auto"/>
            <w:right w:val="none" w:sz="0" w:space="0" w:color="auto"/>
          </w:divBdr>
        </w:div>
        <w:div w:id="1706446032">
          <w:marLeft w:val="480"/>
          <w:marRight w:val="0"/>
          <w:marTop w:val="0"/>
          <w:marBottom w:val="0"/>
          <w:divBdr>
            <w:top w:val="none" w:sz="0" w:space="0" w:color="auto"/>
            <w:left w:val="none" w:sz="0" w:space="0" w:color="auto"/>
            <w:bottom w:val="none" w:sz="0" w:space="0" w:color="auto"/>
            <w:right w:val="none" w:sz="0" w:space="0" w:color="auto"/>
          </w:divBdr>
        </w:div>
        <w:div w:id="1761289160">
          <w:marLeft w:val="480"/>
          <w:marRight w:val="0"/>
          <w:marTop w:val="0"/>
          <w:marBottom w:val="0"/>
          <w:divBdr>
            <w:top w:val="none" w:sz="0" w:space="0" w:color="auto"/>
            <w:left w:val="none" w:sz="0" w:space="0" w:color="auto"/>
            <w:bottom w:val="none" w:sz="0" w:space="0" w:color="auto"/>
            <w:right w:val="none" w:sz="0" w:space="0" w:color="auto"/>
          </w:divBdr>
        </w:div>
        <w:div w:id="1769348335">
          <w:marLeft w:val="480"/>
          <w:marRight w:val="0"/>
          <w:marTop w:val="0"/>
          <w:marBottom w:val="0"/>
          <w:divBdr>
            <w:top w:val="none" w:sz="0" w:space="0" w:color="auto"/>
            <w:left w:val="none" w:sz="0" w:space="0" w:color="auto"/>
            <w:bottom w:val="none" w:sz="0" w:space="0" w:color="auto"/>
            <w:right w:val="none" w:sz="0" w:space="0" w:color="auto"/>
          </w:divBdr>
        </w:div>
        <w:div w:id="1789620128">
          <w:marLeft w:val="480"/>
          <w:marRight w:val="0"/>
          <w:marTop w:val="0"/>
          <w:marBottom w:val="0"/>
          <w:divBdr>
            <w:top w:val="none" w:sz="0" w:space="0" w:color="auto"/>
            <w:left w:val="none" w:sz="0" w:space="0" w:color="auto"/>
            <w:bottom w:val="none" w:sz="0" w:space="0" w:color="auto"/>
            <w:right w:val="none" w:sz="0" w:space="0" w:color="auto"/>
          </w:divBdr>
        </w:div>
        <w:div w:id="1830707419">
          <w:marLeft w:val="480"/>
          <w:marRight w:val="0"/>
          <w:marTop w:val="0"/>
          <w:marBottom w:val="0"/>
          <w:divBdr>
            <w:top w:val="none" w:sz="0" w:space="0" w:color="auto"/>
            <w:left w:val="none" w:sz="0" w:space="0" w:color="auto"/>
            <w:bottom w:val="none" w:sz="0" w:space="0" w:color="auto"/>
            <w:right w:val="none" w:sz="0" w:space="0" w:color="auto"/>
          </w:divBdr>
        </w:div>
        <w:div w:id="1853451332">
          <w:marLeft w:val="480"/>
          <w:marRight w:val="0"/>
          <w:marTop w:val="0"/>
          <w:marBottom w:val="0"/>
          <w:divBdr>
            <w:top w:val="none" w:sz="0" w:space="0" w:color="auto"/>
            <w:left w:val="none" w:sz="0" w:space="0" w:color="auto"/>
            <w:bottom w:val="none" w:sz="0" w:space="0" w:color="auto"/>
            <w:right w:val="none" w:sz="0" w:space="0" w:color="auto"/>
          </w:divBdr>
        </w:div>
        <w:div w:id="1977221458">
          <w:marLeft w:val="480"/>
          <w:marRight w:val="0"/>
          <w:marTop w:val="0"/>
          <w:marBottom w:val="0"/>
          <w:divBdr>
            <w:top w:val="none" w:sz="0" w:space="0" w:color="auto"/>
            <w:left w:val="none" w:sz="0" w:space="0" w:color="auto"/>
            <w:bottom w:val="none" w:sz="0" w:space="0" w:color="auto"/>
            <w:right w:val="none" w:sz="0" w:space="0" w:color="auto"/>
          </w:divBdr>
        </w:div>
        <w:div w:id="1994526531">
          <w:marLeft w:val="480"/>
          <w:marRight w:val="0"/>
          <w:marTop w:val="0"/>
          <w:marBottom w:val="0"/>
          <w:divBdr>
            <w:top w:val="none" w:sz="0" w:space="0" w:color="auto"/>
            <w:left w:val="none" w:sz="0" w:space="0" w:color="auto"/>
            <w:bottom w:val="none" w:sz="0" w:space="0" w:color="auto"/>
            <w:right w:val="none" w:sz="0" w:space="0" w:color="auto"/>
          </w:divBdr>
        </w:div>
        <w:div w:id="2059552582">
          <w:marLeft w:val="480"/>
          <w:marRight w:val="0"/>
          <w:marTop w:val="0"/>
          <w:marBottom w:val="0"/>
          <w:divBdr>
            <w:top w:val="none" w:sz="0" w:space="0" w:color="auto"/>
            <w:left w:val="none" w:sz="0" w:space="0" w:color="auto"/>
            <w:bottom w:val="none" w:sz="0" w:space="0" w:color="auto"/>
            <w:right w:val="none" w:sz="0" w:space="0" w:color="auto"/>
          </w:divBdr>
        </w:div>
        <w:div w:id="2111006680">
          <w:marLeft w:val="480"/>
          <w:marRight w:val="0"/>
          <w:marTop w:val="0"/>
          <w:marBottom w:val="0"/>
          <w:divBdr>
            <w:top w:val="none" w:sz="0" w:space="0" w:color="auto"/>
            <w:left w:val="none" w:sz="0" w:space="0" w:color="auto"/>
            <w:bottom w:val="none" w:sz="0" w:space="0" w:color="auto"/>
            <w:right w:val="none" w:sz="0" w:space="0" w:color="auto"/>
          </w:divBdr>
        </w:div>
        <w:div w:id="2111504800">
          <w:marLeft w:val="480"/>
          <w:marRight w:val="0"/>
          <w:marTop w:val="0"/>
          <w:marBottom w:val="0"/>
          <w:divBdr>
            <w:top w:val="none" w:sz="0" w:space="0" w:color="auto"/>
            <w:left w:val="none" w:sz="0" w:space="0" w:color="auto"/>
            <w:bottom w:val="none" w:sz="0" w:space="0" w:color="auto"/>
            <w:right w:val="none" w:sz="0" w:space="0" w:color="auto"/>
          </w:divBdr>
        </w:div>
        <w:div w:id="2131119372">
          <w:marLeft w:val="480"/>
          <w:marRight w:val="0"/>
          <w:marTop w:val="0"/>
          <w:marBottom w:val="0"/>
          <w:divBdr>
            <w:top w:val="none" w:sz="0" w:space="0" w:color="auto"/>
            <w:left w:val="none" w:sz="0" w:space="0" w:color="auto"/>
            <w:bottom w:val="none" w:sz="0" w:space="0" w:color="auto"/>
            <w:right w:val="none" w:sz="0" w:space="0" w:color="auto"/>
          </w:divBdr>
        </w:div>
      </w:divsChild>
    </w:div>
    <w:div w:id="1805148840">
      <w:bodyDiv w:val="1"/>
      <w:marLeft w:val="0"/>
      <w:marRight w:val="0"/>
      <w:marTop w:val="0"/>
      <w:marBottom w:val="0"/>
      <w:divBdr>
        <w:top w:val="none" w:sz="0" w:space="0" w:color="auto"/>
        <w:left w:val="none" w:sz="0" w:space="0" w:color="auto"/>
        <w:bottom w:val="none" w:sz="0" w:space="0" w:color="auto"/>
        <w:right w:val="none" w:sz="0" w:space="0" w:color="auto"/>
      </w:divBdr>
    </w:div>
    <w:div w:id="1852140572">
      <w:bodyDiv w:val="1"/>
      <w:marLeft w:val="0"/>
      <w:marRight w:val="0"/>
      <w:marTop w:val="0"/>
      <w:marBottom w:val="0"/>
      <w:divBdr>
        <w:top w:val="none" w:sz="0" w:space="0" w:color="auto"/>
        <w:left w:val="none" w:sz="0" w:space="0" w:color="auto"/>
        <w:bottom w:val="none" w:sz="0" w:space="0" w:color="auto"/>
        <w:right w:val="none" w:sz="0" w:space="0" w:color="auto"/>
      </w:divBdr>
      <w:divsChild>
        <w:div w:id="25253705">
          <w:marLeft w:val="480"/>
          <w:marRight w:val="0"/>
          <w:marTop w:val="0"/>
          <w:marBottom w:val="0"/>
          <w:divBdr>
            <w:top w:val="none" w:sz="0" w:space="0" w:color="auto"/>
            <w:left w:val="none" w:sz="0" w:space="0" w:color="auto"/>
            <w:bottom w:val="none" w:sz="0" w:space="0" w:color="auto"/>
            <w:right w:val="none" w:sz="0" w:space="0" w:color="auto"/>
          </w:divBdr>
        </w:div>
        <w:div w:id="110438682">
          <w:marLeft w:val="480"/>
          <w:marRight w:val="0"/>
          <w:marTop w:val="0"/>
          <w:marBottom w:val="0"/>
          <w:divBdr>
            <w:top w:val="none" w:sz="0" w:space="0" w:color="auto"/>
            <w:left w:val="none" w:sz="0" w:space="0" w:color="auto"/>
            <w:bottom w:val="none" w:sz="0" w:space="0" w:color="auto"/>
            <w:right w:val="none" w:sz="0" w:space="0" w:color="auto"/>
          </w:divBdr>
        </w:div>
        <w:div w:id="130296021">
          <w:marLeft w:val="480"/>
          <w:marRight w:val="0"/>
          <w:marTop w:val="0"/>
          <w:marBottom w:val="0"/>
          <w:divBdr>
            <w:top w:val="none" w:sz="0" w:space="0" w:color="auto"/>
            <w:left w:val="none" w:sz="0" w:space="0" w:color="auto"/>
            <w:bottom w:val="none" w:sz="0" w:space="0" w:color="auto"/>
            <w:right w:val="none" w:sz="0" w:space="0" w:color="auto"/>
          </w:divBdr>
        </w:div>
        <w:div w:id="195242471">
          <w:marLeft w:val="480"/>
          <w:marRight w:val="0"/>
          <w:marTop w:val="0"/>
          <w:marBottom w:val="0"/>
          <w:divBdr>
            <w:top w:val="none" w:sz="0" w:space="0" w:color="auto"/>
            <w:left w:val="none" w:sz="0" w:space="0" w:color="auto"/>
            <w:bottom w:val="none" w:sz="0" w:space="0" w:color="auto"/>
            <w:right w:val="none" w:sz="0" w:space="0" w:color="auto"/>
          </w:divBdr>
        </w:div>
        <w:div w:id="216402975">
          <w:marLeft w:val="480"/>
          <w:marRight w:val="0"/>
          <w:marTop w:val="0"/>
          <w:marBottom w:val="0"/>
          <w:divBdr>
            <w:top w:val="none" w:sz="0" w:space="0" w:color="auto"/>
            <w:left w:val="none" w:sz="0" w:space="0" w:color="auto"/>
            <w:bottom w:val="none" w:sz="0" w:space="0" w:color="auto"/>
            <w:right w:val="none" w:sz="0" w:space="0" w:color="auto"/>
          </w:divBdr>
        </w:div>
        <w:div w:id="218135582">
          <w:marLeft w:val="480"/>
          <w:marRight w:val="0"/>
          <w:marTop w:val="0"/>
          <w:marBottom w:val="0"/>
          <w:divBdr>
            <w:top w:val="none" w:sz="0" w:space="0" w:color="auto"/>
            <w:left w:val="none" w:sz="0" w:space="0" w:color="auto"/>
            <w:bottom w:val="none" w:sz="0" w:space="0" w:color="auto"/>
            <w:right w:val="none" w:sz="0" w:space="0" w:color="auto"/>
          </w:divBdr>
        </w:div>
        <w:div w:id="279343035">
          <w:marLeft w:val="480"/>
          <w:marRight w:val="0"/>
          <w:marTop w:val="0"/>
          <w:marBottom w:val="0"/>
          <w:divBdr>
            <w:top w:val="none" w:sz="0" w:space="0" w:color="auto"/>
            <w:left w:val="none" w:sz="0" w:space="0" w:color="auto"/>
            <w:bottom w:val="none" w:sz="0" w:space="0" w:color="auto"/>
            <w:right w:val="none" w:sz="0" w:space="0" w:color="auto"/>
          </w:divBdr>
        </w:div>
        <w:div w:id="340551232">
          <w:marLeft w:val="480"/>
          <w:marRight w:val="0"/>
          <w:marTop w:val="0"/>
          <w:marBottom w:val="0"/>
          <w:divBdr>
            <w:top w:val="none" w:sz="0" w:space="0" w:color="auto"/>
            <w:left w:val="none" w:sz="0" w:space="0" w:color="auto"/>
            <w:bottom w:val="none" w:sz="0" w:space="0" w:color="auto"/>
            <w:right w:val="none" w:sz="0" w:space="0" w:color="auto"/>
          </w:divBdr>
        </w:div>
        <w:div w:id="364794678">
          <w:marLeft w:val="480"/>
          <w:marRight w:val="0"/>
          <w:marTop w:val="0"/>
          <w:marBottom w:val="0"/>
          <w:divBdr>
            <w:top w:val="none" w:sz="0" w:space="0" w:color="auto"/>
            <w:left w:val="none" w:sz="0" w:space="0" w:color="auto"/>
            <w:bottom w:val="none" w:sz="0" w:space="0" w:color="auto"/>
            <w:right w:val="none" w:sz="0" w:space="0" w:color="auto"/>
          </w:divBdr>
        </w:div>
        <w:div w:id="415515359">
          <w:marLeft w:val="480"/>
          <w:marRight w:val="0"/>
          <w:marTop w:val="0"/>
          <w:marBottom w:val="0"/>
          <w:divBdr>
            <w:top w:val="none" w:sz="0" w:space="0" w:color="auto"/>
            <w:left w:val="none" w:sz="0" w:space="0" w:color="auto"/>
            <w:bottom w:val="none" w:sz="0" w:space="0" w:color="auto"/>
            <w:right w:val="none" w:sz="0" w:space="0" w:color="auto"/>
          </w:divBdr>
        </w:div>
        <w:div w:id="473181056">
          <w:marLeft w:val="480"/>
          <w:marRight w:val="0"/>
          <w:marTop w:val="0"/>
          <w:marBottom w:val="0"/>
          <w:divBdr>
            <w:top w:val="none" w:sz="0" w:space="0" w:color="auto"/>
            <w:left w:val="none" w:sz="0" w:space="0" w:color="auto"/>
            <w:bottom w:val="none" w:sz="0" w:space="0" w:color="auto"/>
            <w:right w:val="none" w:sz="0" w:space="0" w:color="auto"/>
          </w:divBdr>
        </w:div>
        <w:div w:id="523324199">
          <w:marLeft w:val="480"/>
          <w:marRight w:val="0"/>
          <w:marTop w:val="0"/>
          <w:marBottom w:val="0"/>
          <w:divBdr>
            <w:top w:val="none" w:sz="0" w:space="0" w:color="auto"/>
            <w:left w:val="none" w:sz="0" w:space="0" w:color="auto"/>
            <w:bottom w:val="none" w:sz="0" w:space="0" w:color="auto"/>
            <w:right w:val="none" w:sz="0" w:space="0" w:color="auto"/>
          </w:divBdr>
        </w:div>
        <w:div w:id="571425588">
          <w:marLeft w:val="480"/>
          <w:marRight w:val="0"/>
          <w:marTop w:val="0"/>
          <w:marBottom w:val="0"/>
          <w:divBdr>
            <w:top w:val="none" w:sz="0" w:space="0" w:color="auto"/>
            <w:left w:val="none" w:sz="0" w:space="0" w:color="auto"/>
            <w:bottom w:val="none" w:sz="0" w:space="0" w:color="auto"/>
            <w:right w:val="none" w:sz="0" w:space="0" w:color="auto"/>
          </w:divBdr>
        </w:div>
        <w:div w:id="590285761">
          <w:marLeft w:val="480"/>
          <w:marRight w:val="0"/>
          <w:marTop w:val="0"/>
          <w:marBottom w:val="0"/>
          <w:divBdr>
            <w:top w:val="none" w:sz="0" w:space="0" w:color="auto"/>
            <w:left w:val="none" w:sz="0" w:space="0" w:color="auto"/>
            <w:bottom w:val="none" w:sz="0" w:space="0" w:color="auto"/>
            <w:right w:val="none" w:sz="0" w:space="0" w:color="auto"/>
          </w:divBdr>
        </w:div>
        <w:div w:id="664284291">
          <w:marLeft w:val="480"/>
          <w:marRight w:val="0"/>
          <w:marTop w:val="0"/>
          <w:marBottom w:val="0"/>
          <w:divBdr>
            <w:top w:val="none" w:sz="0" w:space="0" w:color="auto"/>
            <w:left w:val="none" w:sz="0" w:space="0" w:color="auto"/>
            <w:bottom w:val="none" w:sz="0" w:space="0" w:color="auto"/>
            <w:right w:val="none" w:sz="0" w:space="0" w:color="auto"/>
          </w:divBdr>
        </w:div>
        <w:div w:id="710765653">
          <w:marLeft w:val="480"/>
          <w:marRight w:val="0"/>
          <w:marTop w:val="0"/>
          <w:marBottom w:val="0"/>
          <w:divBdr>
            <w:top w:val="none" w:sz="0" w:space="0" w:color="auto"/>
            <w:left w:val="none" w:sz="0" w:space="0" w:color="auto"/>
            <w:bottom w:val="none" w:sz="0" w:space="0" w:color="auto"/>
            <w:right w:val="none" w:sz="0" w:space="0" w:color="auto"/>
          </w:divBdr>
        </w:div>
        <w:div w:id="759256035">
          <w:marLeft w:val="480"/>
          <w:marRight w:val="0"/>
          <w:marTop w:val="0"/>
          <w:marBottom w:val="0"/>
          <w:divBdr>
            <w:top w:val="none" w:sz="0" w:space="0" w:color="auto"/>
            <w:left w:val="none" w:sz="0" w:space="0" w:color="auto"/>
            <w:bottom w:val="none" w:sz="0" w:space="0" w:color="auto"/>
            <w:right w:val="none" w:sz="0" w:space="0" w:color="auto"/>
          </w:divBdr>
        </w:div>
        <w:div w:id="766190766">
          <w:marLeft w:val="480"/>
          <w:marRight w:val="0"/>
          <w:marTop w:val="0"/>
          <w:marBottom w:val="0"/>
          <w:divBdr>
            <w:top w:val="none" w:sz="0" w:space="0" w:color="auto"/>
            <w:left w:val="none" w:sz="0" w:space="0" w:color="auto"/>
            <w:bottom w:val="none" w:sz="0" w:space="0" w:color="auto"/>
            <w:right w:val="none" w:sz="0" w:space="0" w:color="auto"/>
          </w:divBdr>
        </w:div>
        <w:div w:id="835026936">
          <w:marLeft w:val="480"/>
          <w:marRight w:val="0"/>
          <w:marTop w:val="0"/>
          <w:marBottom w:val="0"/>
          <w:divBdr>
            <w:top w:val="none" w:sz="0" w:space="0" w:color="auto"/>
            <w:left w:val="none" w:sz="0" w:space="0" w:color="auto"/>
            <w:bottom w:val="none" w:sz="0" w:space="0" w:color="auto"/>
            <w:right w:val="none" w:sz="0" w:space="0" w:color="auto"/>
          </w:divBdr>
        </w:div>
        <w:div w:id="867110884">
          <w:marLeft w:val="480"/>
          <w:marRight w:val="0"/>
          <w:marTop w:val="0"/>
          <w:marBottom w:val="0"/>
          <w:divBdr>
            <w:top w:val="none" w:sz="0" w:space="0" w:color="auto"/>
            <w:left w:val="none" w:sz="0" w:space="0" w:color="auto"/>
            <w:bottom w:val="none" w:sz="0" w:space="0" w:color="auto"/>
            <w:right w:val="none" w:sz="0" w:space="0" w:color="auto"/>
          </w:divBdr>
        </w:div>
        <w:div w:id="981617063">
          <w:marLeft w:val="480"/>
          <w:marRight w:val="0"/>
          <w:marTop w:val="0"/>
          <w:marBottom w:val="0"/>
          <w:divBdr>
            <w:top w:val="none" w:sz="0" w:space="0" w:color="auto"/>
            <w:left w:val="none" w:sz="0" w:space="0" w:color="auto"/>
            <w:bottom w:val="none" w:sz="0" w:space="0" w:color="auto"/>
            <w:right w:val="none" w:sz="0" w:space="0" w:color="auto"/>
          </w:divBdr>
        </w:div>
        <w:div w:id="1051416753">
          <w:marLeft w:val="480"/>
          <w:marRight w:val="0"/>
          <w:marTop w:val="0"/>
          <w:marBottom w:val="0"/>
          <w:divBdr>
            <w:top w:val="none" w:sz="0" w:space="0" w:color="auto"/>
            <w:left w:val="none" w:sz="0" w:space="0" w:color="auto"/>
            <w:bottom w:val="none" w:sz="0" w:space="0" w:color="auto"/>
            <w:right w:val="none" w:sz="0" w:space="0" w:color="auto"/>
          </w:divBdr>
        </w:div>
        <w:div w:id="1054693695">
          <w:marLeft w:val="480"/>
          <w:marRight w:val="0"/>
          <w:marTop w:val="0"/>
          <w:marBottom w:val="0"/>
          <w:divBdr>
            <w:top w:val="none" w:sz="0" w:space="0" w:color="auto"/>
            <w:left w:val="none" w:sz="0" w:space="0" w:color="auto"/>
            <w:bottom w:val="none" w:sz="0" w:space="0" w:color="auto"/>
            <w:right w:val="none" w:sz="0" w:space="0" w:color="auto"/>
          </w:divBdr>
        </w:div>
        <w:div w:id="1093404703">
          <w:marLeft w:val="480"/>
          <w:marRight w:val="0"/>
          <w:marTop w:val="0"/>
          <w:marBottom w:val="0"/>
          <w:divBdr>
            <w:top w:val="none" w:sz="0" w:space="0" w:color="auto"/>
            <w:left w:val="none" w:sz="0" w:space="0" w:color="auto"/>
            <w:bottom w:val="none" w:sz="0" w:space="0" w:color="auto"/>
            <w:right w:val="none" w:sz="0" w:space="0" w:color="auto"/>
          </w:divBdr>
        </w:div>
        <w:div w:id="1130630073">
          <w:marLeft w:val="480"/>
          <w:marRight w:val="0"/>
          <w:marTop w:val="0"/>
          <w:marBottom w:val="0"/>
          <w:divBdr>
            <w:top w:val="none" w:sz="0" w:space="0" w:color="auto"/>
            <w:left w:val="none" w:sz="0" w:space="0" w:color="auto"/>
            <w:bottom w:val="none" w:sz="0" w:space="0" w:color="auto"/>
            <w:right w:val="none" w:sz="0" w:space="0" w:color="auto"/>
          </w:divBdr>
        </w:div>
        <w:div w:id="1424837972">
          <w:marLeft w:val="480"/>
          <w:marRight w:val="0"/>
          <w:marTop w:val="0"/>
          <w:marBottom w:val="0"/>
          <w:divBdr>
            <w:top w:val="none" w:sz="0" w:space="0" w:color="auto"/>
            <w:left w:val="none" w:sz="0" w:space="0" w:color="auto"/>
            <w:bottom w:val="none" w:sz="0" w:space="0" w:color="auto"/>
            <w:right w:val="none" w:sz="0" w:space="0" w:color="auto"/>
          </w:divBdr>
        </w:div>
        <w:div w:id="1475760495">
          <w:marLeft w:val="480"/>
          <w:marRight w:val="0"/>
          <w:marTop w:val="0"/>
          <w:marBottom w:val="0"/>
          <w:divBdr>
            <w:top w:val="none" w:sz="0" w:space="0" w:color="auto"/>
            <w:left w:val="none" w:sz="0" w:space="0" w:color="auto"/>
            <w:bottom w:val="none" w:sz="0" w:space="0" w:color="auto"/>
            <w:right w:val="none" w:sz="0" w:space="0" w:color="auto"/>
          </w:divBdr>
        </w:div>
        <w:div w:id="1540431223">
          <w:marLeft w:val="480"/>
          <w:marRight w:val="0"/>
          <w:marTop w:val="0"/>
          <w:marBottom w:val="0"/>
          <w:divBdr>
            <w:top w:val="none" w:sz="0" w:space="0" w:color="auto"/>
            <w:left w:val="none" w:sz="0" w:space="0" w:color="auto"/>
            <w:bottom w:val="none" w:sz="0" w:space="0" w:color="auto"/>
            <w:right w:val="none" w:sz="0" w:space="0" w:color="auto"/>
          </w:divBdr>
        </w:div>
        <w:div w:id="1542395598">
          <w:marLeft w:val="480"/>
          <w:marRight w:val="0"/>
          <w:marTop w:val="0"/>
          <w:marBottom w:val="0"/>
          <w:divBdr>
            <w:top w:val="none" w:sz="0" w:space="0" w:color="auto"/>
            <w:left w:val="none" w:sz="0" w:space="0" w:color="auto"/>
            <w:bottom w:val="none" w:sz="0" w:space="0" w:color="auto"/>
            <w:right w:val="none" w:sz="0" w:space="0" w:color="auto"/>
          </w:divBdr>
        </w:div>
        <w:div w:id="1579824612">
          <w:marLeft w:val="480"/>
          <w:marRight w:val="0"/>
          <w:marTop w:val="0"/>
          <w:marBottom w:val="0"/>
          <w:divBdr>
            <w:top w:val="none" w:sz="0" w:space="0" w:color="auto"/>
            <w:left w:val="none" w:sz="0" w:space="0" w:color="auto"/>
            <w:bottom w:val="none" w:sz="0" w:space="0" w:color="auto"/>
            <w:right w:val="none" w:sz="0" w:space="0" w:color="auto"/>
          </w:divBdr>
        </w:div>
        <w:div w:id="1658068680">
          <w:marLeft w:val="480"/>
          <w:marRight w:val="0"/>
          <w:marTop w:val="0"/>
          <w:marBottom w:val="0"/>
          <w:divBdr>
            <w:top w:val="none" w:sz="0" w:space="0" w:color="auto"/>
            <w:left w:val="none" w:sz="0" w:space="0" w:color="auto"/>
            <w:bottom w:val="none" w:sz="0" w:space="0" w:color="auto"/>
            <w:right w:val="none" w:sz="0" w:space="0" w:color="auto"/>
          </w:divBdr>
        </w:div>
        <w:div w:id="1846048759">
          <w:marLeft w:val="480"/>
          <w:marRight w:val="0"/>
          <w:marTop w:val="0"/>
          <w:marBottom w:val="0"/>
          <w:divBdr>
            <w:top w:val="none" w:sz="0" w:space="0" w:color="auto"/>
            <w:left w:val="none" w:sz="0" w:space="0" w:color="auto"/>
            <w:bottom w:val="none" w:sz="0" w:space="0" w:color="auto"/>
            <w:right w:val="none" w:sz="0" w:space="0" w:color="auto"/>
          </w:divBdr>
        </w:div>
        <w:div w:id="1890070246">
          <w:marLeft w:val="480"/>
          <w:marRight w:val="0"/>
          <w:marTop w:val="0"/>
          <w:marBottom w:val="0"/>
          <w:divBdr>
            <w:top w:val="none" w:sz="0" w:space="0" w:color="auto"/>
            <w:left w:val="none" w:sz="0" w:space="0" w:color="auto"/>
            <w:bottom w:val="none" w:sz="0" w:space="0" w:color="auto"/>
            <w:right w:val="none" w:sz="0" w:space="0" w:color="auto"/>
          </w:divBdr>
        </w:div>
        <w:div w:id="1890533833">
          <w:marLeft w:val="480"/>
          <w:marRight w:val="0"/>
          <w:marTop w:val="0"/>
          <w:marBottom w:val="0"/>
          <w:divBdr>
            <w:top w:val="none" w:sz="0" w:space="0" w:color="auto"/>
            <w:left w:val="none" w:sz="0" w:space="0" w:color="auto"/>
            <w:bottom w:val="none" w:sz="0" w:space="0" w:color="auto"/>
            <w:right w:val="none" w:sz="0" w:space="0" w:color="auto"/>
          </w:divBdr>
        </w:div>
        <w:div w:id="1892838009">
          <w:marLeft w:val="480"/>
          <w:marRight w:val="0"/>
          <w:marTop w:val="0"/>
          <w:marBottom w:val="0"/>
          <w:divBdr>
            <w:top w:val="none" w:sz="0" w:space="0" w:color="auto"/>
            <w:left w:val="none" w:sz="0" w:space="0" w:color="auto"/>
            <w:bottom w:val="none" w:sz="0" w:space="0" w:color="auto"/>
            <w:right w:val="none" w:sz="0" w:space="0" w:color="auto"/>
          </w:divBdr>
        </w:div>
        <w:div w:id="1911694656">
          <w:marLeft w:val="480"/>
          <w:marRight w:val="0"/>
          <w:marTop w:val="0"/>
          <w:marBottom w:val="0"/>
          <w:divBdr>
            <w:top w:val="none" w:sz="0" w:space="0" w:color="auto"/>
            <w:left w:val="none" w:sz="0" w:space="0" w:color="auto"/>
            <w:bottom w:val="none" w:sz="0" w:space="0" w:color="auto"/>
            <w:right w:val="none" w:sz="0" w:space="0" w:color="auto"/>
          </w:divBdr>
        </w:div>
        <w:div w:id="2000309766">
          <w:marLeft w:val="480"/>
          <w:marRight w:val="0"/>
          <w:marTop w:val="0"/>
          <w:marBottom w:val="0"/>
          <w:divBdr>
            <w:top w:val="none" w:sz="0" w:space="0" w:color="auto"/>
            <w:left w:val="none" w:sz="0" w:space="0" w:color="auto"/>
            <w:bottom w:val="none" w:sz="0" w:space="0" w:color="auto"/>
            <w:right w:val="none" w:sz="0" w:space="0" w:color="auto"/>
          </w:divBdr>
        </w:div>
        <w:div w:id="2062558010">
          <w:marLeft w:val="480"/>
          <w:marRight w:val="0"/>
          <w:marTop w:val="0"/>
          <w:marBottom w:val="0"/>
          <w:divBdr>
            <w:top w:val="none" w:sz="0" w:space="0" w:color="auto"/>
            <w:left w:val="none" w:sz="0" w:space="0" w:color="auto"/>
            <w:bottom w:val="none" w:sz="0" w:space="0" w:color="auto"/>
            <w:right w:val="none" w:sz="0" w:space="0" w:color="auto"/>
          </w:divBdr>
        </w:div>
      </w:divsChild>
    </w:div>
    <w:div w:id="1853254434">
      <w:bodyDiv w:val="1"/>
      <w:marLeft w:val="0"/>
      <w:marRight w:val="0"/>
      <w:marTop w:val="0"/>
      <w:marBottom w:val="0"/>
      <w:divBdr>
        <w:top w:val="none" w:sz="0" w:space="0" w:color="auto"/>
        <w:left w:val="none" w:sz="0" w:space="0" w:color="auto"/>
        <w:bottom w:val="none" w:sz="0" w:space="0" w:color="auto"/>
        <w:right w:val="none" w:sz="0" w:space="0" w:color="auto"/>
      </w:divBdr>
    </w:div>
    <w:div w:id="1887061183">
      <w:bodyDiv w:val="1"/>
      <w:marLeft w:val="0"/>
      <w:marRight w:val="0"/>
      <w:marTop w:val="0"/>
      <w:marBottom w:val="0"/>
      <w:divBdr>
        <w:top w:val="none" w:sz="0" w:space="0" w:color="auto"/>
        <w:left w:val="none" w:sz="0" w:space="0" w:color="auto"/>
        <w:bottom w:val="none" w:sz="0" w:space="0" w:color="auto"/>
        <w:right w:val="none" w:sz="0" w:space="0" w:color="auto"/>
      </w:divBdr>
      <w:divsChild>
        <w:div w:id="6753893">
          <w:marLeft w:val="480"/>
          <w:marRight w:val="0"/>
          <w:marTop w:val="0"/>
          <w:marBottom w:val="0"/>
          <w:divBdr>
            <w:top w:val="none" w:sz="0" w:space="0" w:color="auto"/>
            <w:left w:val="none" w:sz="0" w:space="0" w:color="auto"/>
            <w:bottom w:val="none" w:sz="0" w:space="0" w:color="auto"/>
            <w:right w:val="none" w:sz="0" w:space="0" w:color="auto"/>
          </w:divBdr>
        </w:div>
        <w:div w:id="19431167">
          <w:marLeft w:val="480"/>
          <w:marRight w:val="0"/>
          <w:marTop w:val="0"/>
          <w:marBottom w:val="0"/>
          <w:divBdr>
            <w:top w:val="none" w:sz="0" w:space="0" w:color="auto"/>
            <w:left w:val="none" w:sz="0" w:space="0" w:color="auto"/>
            <w:bottom w:val="none" w:sz="0" w:space="0" w:color="auto"/>
            <w:right w:val="none" w:sz="0" w:space="0" w:color="auto"/>
          </w:divBdr>
        </w:div>
        <w:div w:id="74060295">
          <w:marLeft w:val="480"/>
          <w:marRight w:val="0"/>
          <w:marTop w:val="0"/>
          <w:marBottom w:val="0"/>
          <w:divBdr>
            <w:top w:val="none" w:sz="0" w:space="0" w:color="auto"/>
            <w:left w:val="none" w:sz="0" w:space="0" w:color="auto"/>
            <w:bottom w:val="none" w:sz="0" w:space="0" w:color="auto"/>
            <w:right w:val="none" w:sz="0" w:space="0" w:color="auto"/>
          </w:divBdr>
        </w:div>
        <w:div w:id="96483883">
          <w:marLeft w:val="480"/>
          <w:marRight w:val="0"/>
          <w:marTop w:val="0"/>
          <w:marBottom w:val="0"/>
          <w:divBdr>
            <w:top w:val="none" w:sz="0" w:space="0" w:color="auto"/>
            <w:left w:val="none" w:sz="0" w:space="0" w:color="auto"/>
            <w:bottom w:val="none" w:sz="0" w:space="0" w:color="auto"/>
            <w:right w:val="none" w:sz="0" w:space="0" w:color="auto"/>
          </w:divBdr>
        </w:div>
        <w:div w:id="199559076">
          <w:marLeft w:val="480"/>
          <w:marRight w:val="0"/>
          <w:marTop w:val="0"/>
          <w:marBottom w:val="0"/>
          <w:divBdr>
            <w:top w:val="none" w:sz="0" w:space="0" w:color="auto"/>
            <w:left w:val="none" w:sz="0" w:space="0" w:color="auto"/>
            <w:bottom w:val="none" w:sz="0" w:space="0" w:color="auto"/>
            <w:right w:val="none" w:sz="0" w:space="0" w:color="auto"/>
          </w:divBdr>
        </w:div>
        <w:div w:id="236673359">
          <w:marLeft w:val="480"/>
          <w:marRight w:val="0"/>
          <w:marTop w:val="0"/>
          <w:marBottom w:val="0"/>
          <w:divBdr>
            <w:top w:val="none" w:sz="0" w:space="0" w:color="auto"/>
            <w:left w:val="none" w:sz="0" w:space="0" w:color="auto"/>
            <w:bottom w:val="none" w:sz="0" w:space="0" w:color="auto"/>
            <w:right w:val="none" w:sz="0" w:space="0" w:color="auto"/>
          </w:divBdr>
        </w:div>
        <w:div w:id="310445656">
          <w:marLeft w:val="480"/>
          <w:marRight w:val="0"/>
          <w:marTop w:val="0"/>
          <w:marBottom w:val="0"/>
          <w:divBdr>
            <w:top w:val="none" w:sz="0" w:space="0" w:color="auto"/>
            <w:left w:val="none" w:sz="0" w:space="0" w:color="auto"/>
            <w:bottom w:val="none" w:sz="0" w:space="0" w:color="auto"/>
            <w:right w:val="none" w:sz="0" w:space="0" w:color="auto"/>
          </w:divBdr>
        </w:div>
        <w:div w:id="310717063">
          <w:marLeft w:val="480"/>
          <w:marRight w:val="0"/>
          <w:marTop w:val="0"/>
          <w:marBottom w:val="0"/>
          <w:divBdr>
            <w:top w:val="none" w:sz="0" w:space="0" w:color="auto"/>
            <w:left w:val="none" w:sz="0" w:space="0" w:color="auto"/>
            <w:bottom w:val="none" w:sz="0" w:space="0" w:color="auto"/>
            <w:right w:val="none" w:sz="0" w:space="0" w:color="auto"/>
          </w:divBdr>
        </w:div>
        <w:div w:id="325280175">
          <w:marLeft w:val="480"/>
          <w:marRight w:val="0"/>
          <w:marTop w:val="0"/>
          <w:marBottom w:val="0"/>
          <w:divBdr>
            <w:top w:val="none" w:sz="0" w:space="0" w:color="auto"/>
            <w:left w:val="none" w:sz="0" w:space="0" w:color="auto"/>
            <w:bottom w:val="none" w:sz="0" w:space="0" w:color="auto"/>
            <w:right w:val="none" w:sz="0" w:space="0" w:color="auto"/>
          </w:divBdr>
        </w:div>
        <w:div w:id="596600829">
          <w:marLeft w:val="480"/>
          <w:marRight w:val="0"/>
          <w:marTop w:val="0"/>
          <w:marBottom w:val="0"/>
          <w:divBdr>
            <w:top w:val="none" w:sz="0" w:space="0" w:color="auto"/>
            <w:left w:val="none" w:sz="0" w:space="0" w:color="auto"/>
            <w:bottom w:val="none" w:sz="0" w:space="0" w:color="auto"/>
            <w:right w:val="none" w:sz="0" w:space="0" w:color="auto"/>
          </w:divBdr>
        </w:div>
        <w:div w:id="607273993">
          <w:marLeft w:val="480"/>
          <w:marRight w:val="0"/>
          <w:marTop w:val="0"/>
          <w:marBottom w:val="0"/>
          <w:divBdr>
            <w:top w:val="none" w:sz="0" w:space="0" w:color="auto"/>
            <w:left w:val="none" w:sz="0" w:space="0" w:color="auto"/>
            <w:bottom w:val="none" w:sz="0" w:space="0" w:color="auto"/>
            <w:right w:val="none" w:sz="0" w:space="0" w:color="auto"/>
          </w:divBdr>
        </w:div>
        <w:div w:id="638847396">
          <w:marLeft w:val="480"/>
          <w:marRight w:val="0"/>
          <w:marTop w:val="0"/>
          <w:marBottom w:val="0"/>
          <w:divBdr>
            <w:top w:val="none" w:sz="0" w:space="0" w:color="auto"/>
            <w:left w:val="none" w:sz="0" w:space="0" w:color="auto"/>
            <w:bottom w:val="none" w:sz="0" w:space="0" w:color="auto"/>
            <w:right w:val="none" w:sz="0" w:space="0" w:color="auto"/>
          </w:divBdr>
        </w:div>
        <w:div w:id="680743796">
          <w:marLeft w:val="480"/>
          <w:marRight w:val="0"/>
          <w:marTop w:val="0"/>
          <w:marBottom w:val="0"/>
          <w:divBdr>
            <w:top w:val="none" w:sz="0" w:space="0" w:color="auto"/>
            <w:left w:val="none" w:sz="0" w:space="0" w:color="auto"/>
            <w:bottom w:val="none" w:sz="0" w:space="0" w:color="auto"/>
            <w:right w:val="none" w:sz="0" w:space="0" w:color="auto"/>
          </w:divBdr>
        </w:div>
        <w:div w:id="706610338">
          <w:marLeft w:val="480"/>
          <w:marRight w:val="0"/>
          <w:marTop w:val="0"/>
          <w:marBottom w:val="0"/>
          <w:divBdr>
            <w:top w:val="none" w:sz="0" w:space="0" w:color="auto"/>
            <w:left w:val="none" w:sz="0" w:space="0" w:color="auto"/>
            <w:bottom w:val="none" w:sz="0" w:space="0" w:color="auto"/>
            <w:right w:val="none" w:sz="0" w:space="0" w:color="auto"/>
          </w:divBdr>
        </w:div>
        <w:div w:id="730008340">
          <w:marLeft w:val="480"/>
          <w:marRight w:val="0"/>
          <w:marTop w:val="0"/>
          <w:marBottom w:val="0"/>
          <w:divBdr>
            <w:top w:val="none" w:sz="0" w:space="0" w:color="auto"/>
            <w:left w:val="none" w:sz="0" w:space="0" w:color="auto"/>
            <w:bottom w:val="none" w:sz="0" w:space="0" w:color="auto"/>
            <w:right w:val="none" w:sz="0" w:space="0" w:color="auto"/>
          </w:divBdr>
        </w:div>
        <w:div w:id="911624708">
          <w:marLeft w:val="480"/>
          <w:marRight w:val="0"/>
          <w:marTop w:val="0"/>
          <w:marBottom w:val="0"/>
          <w:divBdr>
            <w:top w:val="none" w:sz="0" w:space="0" w:color="auto"/>
            <w:left w:val="none" w:sz="0" w:space="0" w:color="auto"/>
            <w:bottom w:val="none" w:sz="0" w:space="0" w:color="auto"/>
            <w:right w:val="none" w:sz="0" w:space="0" w:color="auto"/>
          </w:divBdr>
        </w:div>
        <w:div w:id="1012298585">
          <w:marLeft w:val="480"/>
          <w:marRight w:val="0"/>
          <w:marTop w:val="0"/>
          <w:marBottom w:val="0"/>
          <w:divBdr>
            <w:top w:val="none" w:sz="0" w:space="0" w:color="auto"/>
            <w:left w:val="none" w:sz="0" w:space="0" w:color="auto"/>
            <w:bottom w:val="none" w:sz="0" w:space="0" w:color="auto"/>
            <w:right w:val="none" w:sz="0" w:space="0" w:color="auto"/>
          </w:divBdr>
        </w:div>
        <w:div w:id="1058699431">
          <w:marLeft w:val="480"/>
          <w:marRight w:val="0"/>
          <w:marTop w:val="0"/>
          <w:marBottom w:val="0"/>
          <w:divBdr>
            <w:top w:val="none" w:sz="0" w:space="0" w:color="auto"/>
            <w:left w:val="none" w:sz="0" w:space="0" w:color="auto"/>
            <w:bottom w:val="none" w:sz="0" w:space="0" w:color="auto"/>
            <w:right w:val="none" w:sz="0" w:space="0" w:color="auto"/>
          </w:divBdr>
        </w:div>
        <w:div w:id="1084954934">
          <w:marLeft w:val="480"/>
          <w:marRight w:val="0"/>
          <w:marTop w:val="0"/>
          <w:marBottom w:val="0"/>
          <w:divBdr>
            <w:top w:val="none" w:sz="0" w:space="0" w:color="auto"/>
            <w:left w:val="none" w:sz="0" w:space="0" w:color="auto"/>
            <w:bottom w:val="none" w:sz="0" w:space="0" w:color="auto"/>
            <w:right w:val="none" w:sz="0" w:space="0" w:color="auto"/>
          </w:divBdr>
        </w:div>
        <w:div w:id="1101729072">
          <w:marLeft w:val="480"/>
          <w:marRight w:val="0"/>
          <w:marTop w:val="0"/>
          <w:marBottom w:val="0"/>
          <w:divBdr>
            <w:top w:val="none" w:sz="0" w:space="0" w:color="auto"/>
            <w:left w:val="none" w:sz="0" w:space="0" w:color="auto"/>
            <w:bottom w:val="none" w:sz="0" w:space="0" w:color="auto"/>
            <w:right w:val="none" w:sz="0" w:space="0" w:color="auto"/>
          </w:divBdr>
        </w:div>
        <w:div w:id="1159152014">
          <w:marLeft w:val="480"/>
          <w:marRight w:val="0"/>
          <w:marTop w:val="0"/>
          <w:marBottom w:val="0"/>
          <w:divBdr>
            <w:top w:val="none" w:sz="0" w:space="0" w:color="auto"/>
            <w:left w:val="none" w:sz="0" w:space="0" w:color="auto"/>
            <w:bottom w:val="none" w:sz="0" w:space="0" w:color="auto"/>
            <w:right w:val="none" w:sz="0" w:space="0" w:color="auto"/>
          </w:divBdr>
        </w:div>
        <w:div w:id="1161385750">
          <w:marLeft w:val="480"/>
          <w:marRight w:val="0"/>
          <w:marTop w:val="0"/>
          <w:marBottom w:val="0"/>
          <w:divBdr>
            <w:top w:val="none" w:sz="0" w:space="0" w:color="auto"/>
            <w:left w:val="none" w:sz="0" w:space="0" w:color="auto"/>
            <w:bottom w:val="none" w:sz="0" w:space="0" w:color="auto"/>
            <w:right w:val="none" w:sz="0" w:space="0" w:color="auto"/>
          </w:divBdr>
        </w:div>
        <w:div w:id="1162551020">
          <w:marLeft w:val="480"/>
          <w:marRight w:val="0"/>
          <w:marTop w:val="0"/>
          <w:marBottom w:val="0"/>
          <w:divBdr>
            <w:top w:val="none" w:sz="0" w:space="0" w:color="auto"/>
            <w:left w:val="none" w:sz="0" w:space="0" w:color="auto"/>
            <w:bottom w:val="none" w:sz="0" w:space="0" w:color="auto"/>
            <w:right w:val="none" w:sz="0" w:space="0" w:color="auto"/>
          </w:divBdr>
        </w:div>
        <w:div w:id="1177618718">
          <w:marLeft w:val="480"/>
          <w:marRight w:val="0"/>
          <w:marTop w:val="0"/>
          <w:marBottom w:val="0"/>
          <w:divBdr>
            <w:top w:val="none" w:sz="0" w:space="0" w:color="auto"/>
            <w:left w:val="none" w:sz="0" w:space="0" w:color="auto"/>
            <w:bottom w:val="none" w:sz="0" w:space="0" w:color="auto"/>
            <w:right w:val="none" w:sz="0" w:space="0" w:color="auto"/>
          </w:divBdr>
        </w:div>
        <w:div w:id="1181968277">
          <w:marLeft w:val="480"/>
          <w:marRight w:val="0"/>
          <w:marTop w:val="0"/>
          <w:marBottom w:val="0"/>
          <w:divBdr>
            <w:top w:val="none" w:sz="0" w:space="0" w:color="auto"/>
            <w:left w:val="none" w:sz="0" w:space="0" w:color="auto"/>
            <w:bottom w:val="none" w:sz="0" w:space="0" w:color="auto"/>
            <w:right w:val="none" w:sz="0" w:space="0" w:color="auto"/>
          </w:divBdr>
        </w:div>
        <w:div w:id="1190795221">
          <w:marLeft w:val="480"/>
          <w:marRight w:val="0"/>
          <w:marTop w:val="0"/>
          <w:marBottom w:val="0"/>
          <w:divBdr>
            <w:top w:val="none" w:sz="0" w:space="0" w:color="auto"/>
            <w:left w:val="none" w:sz="0" w:space="0" w:color="auto"/>
            <w:bottom w:val="none" w:sz="0" w:space="0" w:color="auto"/>
            <w:right w:val="none" w:sz="0" w:space="0" w:color="auto"/>
          </w:divBdr>
        </w:div>
        <w:div w:id="1246300023">
          <w:marLeft w:val="480"/>
          <w:marRight w:val="0"/>
          <w:marTop w:val="0"/>
          <w:marBottom w:val="0"/>
          <w:divBdr>
            <w:top w:val="none" w:sz="0" w:space="0" w:color="auto"/>
            <w:left w:val="none" w:sz="0" w:space="0" w:color="auto"/>
            <w:bottom w:val="none" w:sz="0" w:space="0" w:color="auto"/>
            <w:right w:val="none" w:sz="0" w:space="0" w:color="auto"/>
          </w:divBdr>
        </w:div>
        <w:div w:id="1283342649">
          <w:marLeft w:val="480"/>
          <w:marRight w:val="0"/>
          <w:marTop w:val="0"/>
          <w:marBottom w:val="0"/>
          <w:divBdr>
            <w:top w:val="none" w:sz="0" w:space="0" w:color="auto"/>
            <w:left w:val="none" w:sz="0" w:space="0" w:color="auto"/>
            <w:bottom w:val="none" w:sz="0" w:space="0" w:color="auto"/>
            <w:right w:val="none" w:sz="0" w:space="0" w:color="auto"/>
          </w:divBdr>
        </w:div>
        <w:div w:id="1289822051">
          <w:marLeft w:val="480"/>
          <w:marRight w:val="0"/>
          <w:marTop w:val="0"/>
          <w:marBottom w:val="0"/>
          <w:divBdr>
            <w:top w:val="none" w:sz="0" w:space="0" w:color="auto"/>
            <w:left w:val="none" w:sz="0" w:space="0" w:color="auto"/>
            <w:bottom w:val="none" w:sz="0" w:space="0" w:color="auto"/>
            <w:right w:val="none" w:sz="0" w:space="0" w:color="auto"/>
          </w:divBdr>
        </w:div>
        <w:div w:id="1316298389">
          <w:marLeft w:val="480"/>
          <w:marRight w:val="0"/>
          <w:marTop w:val="0"/>
          <w:marBottom w:val="0"/>
          <w:divBdr>
            <w:top w:val="none" w:sz="0" w:space="0" w:color="auto"/>
            <w:left w:val="none" w:sz="0" w:space="0" w:color="auto"/>
            <w:bottom w:val="none" w:sz="0" w:space="0" w:color="auto"/>
            <w:right w:val="none" w:sz="0" w:space="0" w:color="auto"/>
          </w:divBdr>
        </w:div>
        <w:div w:id="1369336270">
          <w:marLeft w:val="480"/>
          <w:marRight w:val="0"/>
          <w:marTop w:val="0"/>
          <w:marBottom w:val="0"/>
          <w:divBdr>
            <w:top w:val="none" w:sz="0" w:space="0" w:color="auto"/>
            <w:left w:val="none" w:sz="0" w:space="0" w:color="auto"/>
            <w:bottom w:val="none" w:sz="0" w:space="0" w:color="auto"/>
            <w:right w:val="none" w:sz="0" w:space="0" w:color="auto"/>
          </w:divBdr>
        </w:div>
        <w:div w:id="1415784835">
          <w:marLeft w:val="480"/>
          <w:marRight w:val="0"/>
          <w:marTop w:val="0"/>
          <w:marBottom w:val="0"/>
          <w:divBdr>
            <w:top w:val="none" w:sz="0" w:space="0" w:color="auto"/>
            <w:left w:val="none" w:sz="0" w:space="0" w:color="auto"/>
            <w:bottom w:val="none" w:sz="0" w:space="0" w:color="auto"/>
            <w:right w:val="none" w:sz="0" w:space="0" w:color="auto"/>
          </w:divBdr>
        </w:div>
        <w:div w:id="1479300991">
          <w:marLeft w:val="480"/>
          <w:marRight w:val="0"/>
          <w:marTop w:val="0"/>
          <w:marBottom w:val="0"/>
          <w:divBdr>
            <w:top w:val="none" w:sz="0" w:space="0" w:color="auto"/>
            <w:left w:val="none" w:sz="0" w:space="0" w:color="auto"/>
            <w:bottom w:val="none" w:sz="0" w:space="0" w:color="auto"/>
            <w:right w:val="none" w:sz="0" w:space="0" w:color="auto"/>
          </w:divBdr>
        </w:div>
        <w:div w:id="1524854909">
          <w:marLeft w:val="480"/>
          <w:marRight w:val="0"/>
          <w:marTop w:val="0"/>
          <w:marBottom w:val="0"/>
          <w:divBdr>
            <w:top w:val="none" w:sz="0" w:space="0" w:color="auto"/>
            <w:left w:val="none" w:sz="0" w:space="0" w:color="auto"/>
            <w:bottom w:val="none" w:sz="0" w:space="0" w:color="auto"/>
            <w:right w:val="none" w:sz="0" w:space="0" w:color="auto"/>
          </w:divBdr>
        </w:div>
        <w:div w:id="1630938173">
          <w:marLeft w:val="480"/>
          <w:marRight w:val="0"/>
          <w:marTop w:val="0"/>
          <w:marBottom w:val="0"/>
          <w:divBdr>
            <w:top w:val="none" w:sz="0" w:space="0" w:color="auto"/>
            <w:left w:val="none" w:sz="0" w:space="0" w:color="auto"/>
            <w:bottom w:val="none" w:sz="0" w:space="0" w:color="auto"/>
            <w:right w:val="none" w:sz="0" w:space="0" w:color="auto"/>
          </w:divBdr>
        </w:div>
        <w:div w:id="1754013091">
          <w:marLeft w:val="480"/>
          <w:marRight w:val="0"/>
          <w:marTop w:val="0"/>
          <w:marBottom w:val="0"/>
          <w:divBdr>
            <w:top w:val="none" w:sz="0" w:space="0" w:color="auto"/>
            <w:left w:val="none" w:sz="0" w:space="0" w:color="auto"/>
            <w:bottom w:val="none" w:sz="0" w:space="0" w:color="auto"/>
            <w:right w:val="none" w:sz="0" w:space="0" w:color="auto"/>
          </w:divBdr>
        </w:div>
        <w:div w:id="1778980851">
          <w:marLeft w:val="480"/>
          <w:marRight w:val="0"/>
          <w:marTop w:val="0"/>
          <w:marBottom w:val="0"/>
          <w:divBdr>
            <w:top w:val="none" w:sz="0" w:space="0" w:color="auto"/>
            <w:left w:val="none" w:sz="0" w:space="0" w:color="auto"/>
            <w:bottom w:val="none" w:sz="0" w:space="0" w:color="auto"/>
            <w:right w:val="none" w:sz="0" w:space="0" w:color="auto"/>
          </w:divBdr>
        </w:div>
        <w:div w:id="1873228929">
          <w:marLeft w:val="480"/>
          <w:marRight w:val="0"/>
          <w:marTop w:val="0"/>
          <w:marBottom w:val="0"/>
          <w:divBdr>
            <w:top w:val="none" w:sz="0" w:space="0" w:color="auto"/>
            <w:left w:val="none" w:sz="0" w:space="0" w:color="auto"/>
            <w:bottom w:val="none" w:sz="0" w:space="0" w:color="auto"/>
            <w:right w:val="none" w:sz="0" w:space="0" w:color="auto"/>
          </w:divBdr>
        </w:div>
        <w:div w:id="1879973284">
          <w:marLeft w:val="480"/>
          <w:marRight w:val="0"/>
          <w:marTop w:val="0"/>
          <w:marBottom w:val="0"/>
          <w:divBdr>
            <w:top w:val="none" w:sz="0" w:space="0" w:color="auto"/>
            <w:left w:val="none" w:sz="0" w:space="0" w:color="auto"/>
            <w:bottom w:val="none" w:sz="0" w:space="0" w:color="auto"/>
            <w:right w:val="none" w:sz="0" w:space="0" w:color="auto"/>
          </w:divBdr>
        </w:div>
        <w:div w:id="1947347613">
          <w:marLeft w:val="480"/>
          <w:marRight w:val="0"/>
          <w:marTop w:val="0"/>
          <w:marBottom w:val="0"/>
          <w:divBdr>
            <w:top w:val="none" w:sz="0" w:space="0" w:color="auto"/>
            <w:left w:val="none" w:sz="0" w:space="0" w:color="auto"/>
            <w:bottom w:val="none" w:sz="0" w:space="0" w:color="auto"/>
            <w:right w:val="none" w:sz="0" w:space="0" w:color="auto"/>
          </w:divBdr>
        </w:div>
        <w:div w:id="1947812262">
          <w:marLeft w:val="480"/>
          <w:marRight w:val="0"/>
          <w:marTop w:val="0"/>
          <w:marBottom w:val="0"/>
          <w:divBdr>
            <w:top w:val="none" w:sz="0" w:space="0" w:color="auto"/>
            <w:left w:val="none" w:sz="0" w:space="0" w:color="auto"/>
            <w:bottom w:val="none" w:sz="0" w:space="0" w:color="auto"/>
            <w:right w:val="none" w:sz="0" w:space="0" w:color="auto"/>
          </w:divBdr>
        </w:div>
        <w:div w:id="1997415489">
          <w:marLeft w:val="480"/>
          <w:marRight w:val="0"/>
          <w:marTop w:val="0"/>
          <w:marBottom w:val="0"/>
          <w:divBdr>
            <w:top w:val="none" w:sz="0" w:space="0" w:color="auto"/>
            <w:left w:val="none" w:sz="0" w:space="0" w:color="auto"/>
            <w:bottom w:val="none" w:sz="0" w:space="0" w:color="auto"/>
            <w:right w:val="none" w:sz="0" w:space="0" w:color="auto"/>
          </w:divBdr>
        </w:div>
        <w:div w:id="2022967198">
          <w:marLeft w:val="480"/>
          <w:marRight w:val="0"/>
          <w:marTop w:val="0"/>
          <w:marBottom w:val="0"/>
          <w:divBdr>
            <w:top w:val="none" w:sz="0" w:space="0" w:color="auto"/>
            <w:left w:val="none" w:sz="0" w:space="0" w:color="auto"/>
            <w:bottom w:val="none" w:sz="0" w:space="0" w:color="auto"/>
            <w:right w:val="none" w:sz="0" w:space="0" w:color="auto"/>
          </w:divBdr>
        </w:div>
        <w:div w:id="2092268645">
          <w:marLeft w:val="480"/>
          <w:marRight w:val="0"/>
          <w:marTop w:val="0"/>
          <w:marBottom w:val="0"/>
          <w:divBdr>
            <w:top w:val="none" w:sz="0" w:space="0" w:color="auto"/>
            <w:left w:val="none" w:sz="0" w:space="0" w:color="auto"/>
            <w:bottom w:val="none" w:sz="0" w:space="0" w:color="auto"/>
            <w:right w:val="none" w:sz="0" w:space="0" w:color="auto"/>
          </w:divBdr>
        </w:div>
      </w:divsChild>
    </w:div>
    <w:div w:id="1903640057">
      <w:bodyDiv w:val="1"/>
      <w:marLeft w:val="0"/>
      <w:marRight w:val="0"/>
      <w:marTop w:val="0"/>
      <w:marBottom w:val="0"/>
      <w:divBdr>
        <w:top w:val="none" w:sz="0" w:space="0" w:color="auto"/>
        <w:left w:val="none" w:sz="0" w:space="0" w:color="auto"/>
        <w:bottom w:val="none" w:sz="0" w:space="0" w:color="auto"/>
        <w:right w:val="none" w:sz="0" w:space="0" w:color="auto"/>
      </w:divBdr>
    </w:div>
    <w:div w:id="1916471887">
      <w:bodyDiv w:val="1"/>
      <w:marLeft w:val="0"/>
      <w:marRight w:val="0"/>
      <w:marTop w:val="0"/>
      <w:marBottom w:val="0"/>
      <w:divBdr>
        <w:top w:val="none" w:sz="0" w:space="0" w:color="auto"/>
        <w:left w:val="none" w:sz="0" w:space="0" w:color="auto"/>
        <w:bottom w:val="none" w:sz="0" w:space="0" w:color="auto"/>
        <w:right w:val="none" w:sz="0" w:space="0" w:color="auto"/>
      </w:divBdr>
      <w:divsChild>
        <w:div w:id="6493872">
          <w:marLeft w:val="480"/>
          <w:marRight w:val="0"/>
          <w:marTop w:val="0"/>
          <w:marBottom w:val="0"/>
          <w:divBdr>
            <w:top w:val="none" w:sz="0" w:space="0" w:color="auto"/>
            <w:left w:val="none" w:sz="0" w:space="0" w:color="auto"/>
            <w:bottom w:val="none" w:sz="0" w:space="0" w:color="auto"/>
            <w:right w:val="none" w:sz="0" w:space="0" w:color="auto"/>
          </w:divBdr>
        </w:div>
        <w:div w:id="87585518">
          <w:marLeft w:val="480"/>
          <w:marRight w:val="0"/>
          <w:marTop w:val="0"/>
          <w:marBottom w:val="0"/>
          <w:divBdr>
            <w:top w:val="none" w:sz="0" w:space="0" w:color="auto"/>
            <w:left w:val="none" w:sz="0" w:space="0" w:color="auto"/>
            <w:bottom w:val="none" w:sz="0" w:space="0" w:color="auto"/>
            <w:right w:val="none" w:sz="0" w:space="0" w:color="auto"/>
          </w:divBdr>
        </w:div>
        <w:div w:id="115952900">
          <w:marLeft w:val="480"/>
          <w:marRight w:val="0"/>
          <w:marTop w:val="0"/>
          <w:marBottom w:val="0"/>
          <w:divBdr>
            <w:top w:val="none" w:sz="0" w:space="0" w:color="auto"/>
            <w:left w:val="none" w:sz="0" w:space="0" w:color="auto"/>
            <w:bottom w:val="none" w:sz="0" w:space="0" w:color="auto"/>
            <w:right w:val="none" w:sz="0" w:space="0" w:color="auto"/>
          </w:divBdr>
        </w:div>
        <w:div w:id="119540117">
          <w:marLeft w:val="480"/>
          <w:marRight w:val="0"/>
          <w:marTop w:val="0"/>
          <w:marBottom w:val="0"/>
          <w:divBdr>
            <w:top w:val="none" w:sz="0" w:space="0" w:color="auto"/>
            <w:left w:val="none" w:sz="0" w:space="0" w:color="auto"/>
            <w:bottom w:val="none" w:sz="0" w:space="0" w:color="auto"/>
            <w:right w:val="none" w:sz="0" w:space="0" w:color="auto"/>
          </w:divBdr>
        </w:div>
        <w:div w:id="305596946">
          <w:marLeft w:val="480"/>
          <w:marRight w:val="0"/>
          <w:marTop w:val="0"/>
          <w:marBottom w:val="0"/>
          <w:divBdr>
            <w:top w:val="none" w:sz="0" w:space="0" w:color="auto"/>
            <w:left w:val="none" w:sz="0" w:space="0" w:color="auto"/>
            <w:bottom w:val="none" w:sz="0" w:space="0" w:color="auto"/>
            <w:right w:val="none" w:sz="0" w:space="0" w:color="auto"/>
          </w:divBdr>
        </w:div>
        <w:div w:id="520356740">
          <w:marLeft w:val="480"/>
          <w:marRight w:val="0"/>
          <w:marTop w:val="0"/>
          <w:marBottom w:val="0"/>
          <w:divBdr>
            <w:top w:val="none" w:sz="0" w:space="0" w:color="auto"/>
            <w:left w:val="none" w:sz="0" w:space="0" w:color="auto"/>
            <w:bottom w:val="none" w:sz="0" w:space="0" w:color="auto"/>
            <w:right w:val="none" w:sz="0" w:space="0" w:color="auto"/>
          </w:divBdr>
        </w:div>
        <w:div w:id="554661944">
          <w:marLeft w:val="480"/>
          <w:marRight w:val="0"/>
          <w:marTop w:val="0"/>
          <w:marBottom w:val="0"/>
          <w:divBdr>
            <w:top w:val="none" w:sz="0" w:space="0" w:color="auto"/>
            <w:left w:val="none" w:sz="0" w:space="0" w:color="auto"/>
            <w:bottom w:val="none" w:sz="0" w:space="0" w:color="auto"/>
            <w:right w:val="none" w:sz="0" w:space="0" w:color="auto"/>
          </w:divBdr>
        </w:div>
        <w:div w:id="762534881">
          <w:marLeft w:val="480"/>
          <w:marRight w:val="0"/>
          <w:marTop w:val="0"/>
          <w:marBottom w:val="0"/>
          <w:divBdr>
            <w:top w:val="none" w:sz="0" w:space="0" w:color="auto"/>
            <w:left w:val="none" w:sz="0" w:space="0" w:color="auto"/>
            <w:bottom w:val="none" w:sz="0" w:space="0" w:color="auto"/>
            <w:right w:val="none" w:sz="0" w:space="0" w:color="auto"/>
          </w:divBdr>
        </w:div>
        <w:div w:id="855967546">
          <w:marLeft w:val="480"/>
          <w:marRight w:val="0"/>
          <w:marTop w:val="0"/>
          <w:marBottom w:val="0"/>
          <w:divBdr>
            <w:top w:val="none" w:sz="0" w:space="0" w:color="auto"/>
            <w:left w:val="none" w:sz="0" w:space="0" w:color="auto"/>
            <w:bottom w:val="none" w:sz="0" w:space="0" w:color="auto"/>
            <w:right w:val="none" w:sz="0" w:space="0" w:color="auto"/>
          </w:divBdr>
        </w:div>
        <w:div w:id="869998770">
          <w:marLeft w:val="480"/>
          <w:marRight w:val="0"/>
          <w:marTop w:val="0"/>
          <w:marBottom w:val="0"/>
          <w:divBdr>
            <w:top w:val="none" w:sz="0" w:space="0" w:color="auto"/>
            <w:left w:val="none" w:sz="0" w:space="0" w:color="auto"/>
            <w:bottom w:val="none" w:sz="0" w:space="0" w:color="auto"/>
            <w:right w:val="none" w:sz="0" w:space="0" w:color="auto"/>
          </w:divBdr>
        </w:div>
        <w:div w:id="890455528">
          <w:marLeft w:val="480"/>
          <w:marRight w:val="0"/>
          <w:marTop w:val="0"/>
          <w:marBottom w:val="0"/>
          <w:divBdr>
            <w:top w:val="none" w:sz="0" w:space="0" w:color="auto"/>
            <w:left w:val="none" w:sz="0" w:space="0" w:color="auto"/>
            <w:bottom w:val="none" w:sz="0" w:space="0" w:color="auto"/>
            <w:right w:val="none" w:sz="0" w:space="0" w:color="auto"/>
          </w:divBdr>
        </w:div>
        <w:div w:id="893195962">
          <w:marLeft w:val="480"/>
          <w:marRight w:val="0"/>
          <w:marTop w:val="0"/>
          <w:marBottom w:val="0"/>
          <w:divBdr>
            <w:top w:val="none" w:sz="0" w:space="0" w:color="auto"/>
            <w:left w:val="none" w:sz="0" w:space="0" w:color="auto"/>
            <w:bottom w:val="none" w:sz="0" w:space="0" w:color="auto"/>
            <w:right w:val="none" w:sz="0" w:space="0" w:color="auto"/>
          </w:divBdr>
        </w:div>
        <w:div w:id="969431616">
          <w:marLeft w:val="480"/>
          <w:marRight w:val="0"/>
          <w:marTop w:val="0"/>
          <w:marBottom w:val="0"/>
          <w:divBdr>
            <w:top w:val="none" w:sz="0" w:space="0" w:color="auto"/>
            <w:left w:val="none" w:sz="0" w:space="0" w:color="auto"/>
            <w:bottom w:val="none" w:sz="0" w:space="0" w:color="auto"/>
            <w:right w:val="none" w:sz="0" w:space="0" w:color="auto"/>
          </w:divBdr>
        </w:div>
        <w:div w:id="1040322533">
          <w:marLeft w:val="480"/>
          <w:marRight w:val="0"/>
          <w:marTop w:val="0"/>
          <w:marBottom w:val="0"/>
          <w:divBdr>
            <w:top w:val="none" w:sz="0" w:space="0" w:color="auto"/>
            <w:left w:val="none" w:sz="0" w:space="0" w:color="auto"/>
            <w:bottom w:val="none" w:sz="0" w:space="0" w:color="auto"/>
            <w:right w:val="none" w:sz="0" w:space="0" w:color="auto"/>
          </w:divBdr>
        </w:div>
        <w:div w:id="1050616153">
          <w:marLeft w:val="480"/>
          <w:marRight w:val="0"/>
          <w:marTop w:val="0"/>
          <w:marBottom w:val="0"/>
          <w:divBdr>
            <w:top w:val="none" w:sz="0" w:space="0" w:color="auto"/>
            <w:left w:val="none" w:sz="0" w:space="0" w:color="auto"/>
            <w:bottom w:val="none" w:sz="0" w:space="0" w:color="auto"/>
            <w:right w:val="none" w:sz="0" w:space="0" w:color="auto"/>
          </w:divBdr>
        </w:div>
        <w:div w:id="1086416891">
          <w:marLeft w:val="480"/>
          <w:marRight w:val="0"/>
          <w:marTop w:val="0"/>
          <w:marBottom w:val="0"/>
          <w:divBdr>
            <w:top w:val="none" w:sz="0" w:space="0" w:color="auto"/>
            <w:left w:val="none" w:sz="0" w:space="0" w:color="auto"/>
            <w:bottom w:val="none" w:sz="0" w:space="0" w:color="auto"/>
            <w:right w:val="none" w:sz="0" w:space="0" w:color="auto"/>
          </w:divBdr>
        </w:div>
        <w:div w:id="1209998707">
          <w:marLeft w:val="480"/>
          <w:marRight w:val="0"/>
          <w:marTop w:val="0"/>
          <w:marBottom w:val="0"/>
          <w:divBdr>
            <w:top w:val="none" w:sz="0" w:space="0" w:color="auto"/>
            <w:left w:val="none" w:sz="0" w:space="0" w:color="auto"/>
            <w:bottom w:val="none" w:sz="0" w:space="0" w:color="auto"/>
            <w:right w:val="none" w:sz="0" w:space="0" w:color="auto"/>
          </w:divBdr>
        </w:div>
        <w:div w:id="1272517293">
          <w:marLeft w:val="480"/>
          <w:marRight w:val="0"/>
          <w:marTop w:val="0"/>
          <w:marBottom w:val="0"/>
          <w:divBdr>
            <w:top w:val="none" w:sz="0" w:space="0" w:color="auto"/>
            <w:left w:val="none" w:sz="0" w:space="0" w:color="auto"/>
            <w:bottom w:val="none" w:sz="0" w:space="0" w:color="auto"/>
            <w:right w:val="none" w:sz="0" w:space="0" w:color="auto"/>
          </w:divBdr>
        </w:div>
        <w:div w:id="1298414735">
          <w:marLeft w:val="480"/>
          <w:marRight w:val="0"/>
          <w:marTop w:val="0"/>
          <w:marBottom w:val="0"/>
          <w:divBdr>
            <w:top w:val="none" w:sz="0" w:space="0" w:color="auto"/>
            <w:left w:val="none" w:sz="0" w:space="0" w:color="auto"/>
            <w:bottom w:val="none" w:sz="0" w:space="0" w:color="auto"/>
            <w:right w:val="none" w:sz="0" w:space="0" w:color="auto"/>
          </w:divBdr>
        </w:div>
        <w:div w:id="1330596130">
          <w:marLeft w:val="480"/>
          <w:marRight w:val="0"/>
          <w:marTop w:val="0"/>
          <w:marBottom w:val="0"/>
          <w:divBdr>
            <w:top w:val="none" w:sz="0" w:space="0" w:color="auto"/>
            <w:left w:val="none" w:sz="0" w:space="0" w:color="auto"/>
            <w:bottom w:val="none" w:sz="0" w:space="0" w:color="auto"/>
            <w:right w:val="none" w:sz="0" w:space="0" w:color="auto"/>
          </w:divBdr>
        </w:div>
        <w:div w:id="1429615392">
          <w:marLeft w:val="480"/>
          <w:marRight w:val="0"/>
          <w:marTop w:val="0"/>
          <w:marBottom w:val="0"/>
          <w:divBdr>
            <w:top w:val="none" w:sz="0" w:space="0" w:color="auto"/>
            <w:left w:val="none" w:sz="0" w:space="0" w:color="auto"/>
            <w:bottom w:val="none" w:sz="0" w:space="0" w:color="auto"/>
            <w:right w:val="none" w:sz="0" w:space="0" w:color="auto"/>
          </w:divBdr>
        </w:div>
        <w:div w:id="1465080437">
          <w:marLeft w:val="480"/>
          <w:marRight w:val="0"/>
          <w:marTop w:val="0"/>
          <w:marBottom w:val="0"/>
          <w:divBdr>
            <w:top w:val="none" w:sz="0" w:space="0" w:color="auto"/>
            <w:left w:val="none" w:sz="0" w:space="0" w:color="auto"/>
            <w:bottom w:val="none" w:sz="0" w:space="0" w:color="auto"/>
            <w:right w:val="none" w:sz="0" w:space="0" w:color="auto"/>
          </w:divBdr>
        </w:div>
        <w:div w:id="1560091858">
          <w:marLeft w:val="480"/>
          <w:marRight w:val="0"/>
          <w:marTop w:val="0"/>
          <w:marBottom w:val="0"/>
          <w:divBdr>
            <w:top w:val="none" w:sz="0" w:space="0" w:color="auto"/>
            <w:left w:val="none" w:sz="0" w:space="0" w:color="auto"/>
            <w:bottom w:val="none" w:sz="0" w:space="0" w:color="auto"/>
            <w:right w:val="none" w:sz="0" w:space="0" w:color="auto"/>
          </w:divBdr>
        </w:div>
        <w:div w:id="1571578493">
          <w:marLeft w:val="480"/>
          <w:marRight w:val="0"/>
          <w:marTop w:val="0"/>
          <w:marBottom w:val="0"/>
          <w:divBdr>
            <w:top w:val="none" w:sz="0" w:space="0" w:color="auto"/>
            <w:left w:val="none" w:sz="0" w:space="0" w:color="auto"/>
            <w:bottom w:val="none" w:sz="0" w:space="0" w:color="auto"/>
            <w:right w:val="none" w:sz="0" w:space="0" w:color="auto"/>
          </w:divBdr>
        </w:div>
        <w:div w:id="1590037638">
          <w:marLeft w:val="480"/>
          <w:marRight w:val="0"/>
          <w:marTop w:val="0"/>
          <w:marBottom w:val="0"/>
          <w:divBdr>
            <w:top w:val="none" w:sz="0" w:space="0" w:color="auto"/>
            <w:left w:val="none" w:sz="0" w:space="0" w:color="auto"/>
            <w:bottom w:val="none" w:sz="0" w:space="0" w:color="auto"/>
            <w:right w:val="none" w:sz="0" w:space="0" w:color="auto"/>
          </w:divBdr>
        </w:div>
        <w:div w:id="1618443814">
          <w:marLeft w:val="480"/>
          <w:marRight w:val="0"/>
          <w:marTop w:val="0"/>
          <w:marBottom w:val="0"/>
          <w:divBdr>
            <w:top w:val="none" w:sz="0" w:space="0" w:color="auto"/>
            <w:left w:val="none" w:sz="0" w:space="0" w:color="auto"/>
            <w:bottom w:val="none" w:sz="0" w:space="0" w:color="auto"/>
            <w:right w:val="none" w:sz="0" w:space="0" w:color="auto"/>
          </w:divBdr>
        </w:div>
        <w:div w:id="1631210549">
          <w:marLeft w:val="480"/>
          <w:marRight w:val="0"/>
          <w:marTop w:val="0"/>
          <w:marBottom w:val="0"/>
          <w:divBdr>
            <w:top w:val="none" w:sz="0" w:space="0" w:color="auto"/>
            <w:left w:val="none" w:sz="0" w:space="0" w:color="auto"/>
            <w:bottom w:val="none" w:sz="0" w:space="0" w:color="auto"/>
            <w:right w:val="none" w:sz="0" w:space="0" w:color="auto"/>
          </w:divBdr>
        </w:div>
        <w:div w:id="1782337460">
          <w:marLeft w:val="480"/>
          <w:marRight w:val="0"/>
          <w:marTop w:val="0"/>
          <w:marBottom w:val="0"/>
          <w:divBdr>
            <w:top w:val="none" w:sz="0" w:space="0" w:color="auto"/>
            <w:left w:val="none" w:sz="0" w:space="0" w:color="auto"/>
            <w:bottom w:val="none" w:sz="0" w:space="0" w:color="auto"/>
            <w:right w:val="none" w:sz="0" w:space="0" w:color="auto"/>
          </w:divBdr>
        </w:div>
        <w:div w:id="1825855727">
          <w:marLeft w:val="480"/>
          <w:marRight w:val="0"/>
          <w:marTop w:val="0"/>
          <w:marBottom w:val="0"/>
          <w:divBdr>
            <w:top w:val="none" w:sz="0" w:space="0" w:color="auto"/>
            <w:left w:val="none" w:sz="0" w:space="0" w:color="auto"/>
            <w:bottom w:val="none" w:sz="0" w:space="0" w:color="auto"/>
            <w:right w:val="none" w:sz="0" w:space="0" w:color="auto"/>
          </w:divBdr>
        </w:div>
        <w:div w:id="1844780054">
          <w:marLeft w:val="480"/>
          <w:marRight w:val="0"/>
          <w:marTop w:val="0"/>
          <w:marBottom w:val="0"/>
          <w:divBdr>
            <w:top w:val="none" w:sz="0" w:space="0" w:color="auto"/>
            <w:left w:val="none" w:sz="0" w:space="0" w:color="auto"/>
            <w:bottom w:val="none" w:sz="0" w:space="0" w:color="auto"/>
            <w:right w:val="none" w:sz="0" w:space="0" w:color="auto"/>
          </w:divBdr>
        </w:div>
        <w:div w:id="1845509035">
          <w:marLeft w:val="480"/>
          <w:marRight w:val="0"/>
          <w:marTop w:val="0"/>
          <w:marBottom w:val="0"/>
          <w:divBdr>
            <w:top w:val="none" w:sz="0" w:space="0" w:color="auto"/>
            <w:left w:val="none" w:sz="0" w:space="0" w:color="auto"/>
            <w:bottom w:val="none" w:sz="0" w:space="0" w:color="auto"/>
            <w:right w:val="none" w:sz="0" w:space="0" w:color="auto"/>
          </w:divBdr>
        </w:div>
        <w:div w:id="1855613704">
          <w:marLeft w:val="480"/>
          <w:marRight w:val="0"/>
          <w:marTop w:val="0"/>
          <w:marBottom w:val="0"/>
          <w:divBdr>
            <w:top w:val="none" w:sz="0" w:space="0" w:color="auto"/>
            <w:left w:val="none" w:sz="0" w:space="0" w:color="auto"/>
            <w:bottom w:val="none" w:sz="0" w:space="0" w:color="auto"/>
            <w:right w:val="none" w:sz="0" w:space="0" w:color="auto"/>
          </w:divBdr>
        </w:div>
        <w:div w:id="1979649569">
          <w:marLeft w:val="480"/>
          <w:marRight w:val="0"/>
          <w:marTop w:val="0"/>
          <w:marBottom w:val="0"/>
          <w:divBdr>
            <w:top w:val="none" w:sz="0" w:space="0" w:color="auto"/>
            <w:left w:val="none" w:sz="0" w:space="0" w:color="auto"/>
            <w:bottom w:val="none" w:sz="0" w:space="0" w:color="auto"/>
            <w:right w:val="none" w:sz="0" w:space="0" w:color="auto"/>
          </w:divBdr>
        </w:div>
        <w:div w:id="2053460001">
          <w:marLeft w:val="480"/>
          <w:marRight w:val="0"/>
          <w:marTop w:val="0"/>
          <w:marBottom w:val="0"/>
          <w:divBdr>
            <w:top w:val="none" w:sz="0" w:space="0" w:color="auto"/>
            <w:left w:val="none" w:sz="0" w:space="0" w:color="auto"/>
            <w:bottom w:val="none" w:sz="0" w:space="0" w:color="auto"/>
            <w:right w:val="none" w:sz="0" w:space="0" w:color="auto"/>
          </w:divBdr>
        </w:div>
        <w:div w:id="2067099675">
          <w:marLeft w:val="480"/>
          <w:marRight w:val="0"/>
          <w:marTop w:val="0"/>
          <w:marBottom w:val="0"/>
          <w:divBdr>
            <w:top w:val="none" w:sz="0" w:space="0" w:color="auto"/>
            <w:left w:val="none" w:sz="0" w:space="0" w:color="auto"/>
            <w:bottom w:val="none" w:sz="0" w:space="0" w:color="auto"/>
            <w:right w:val="none" w:sz="0" w:space="0" w:color="auto"/>
          </w:divBdr>
        </w:div>
        <w:div w:id="2082831130">
          <w:marLeft w:val="480"/>
          <w:marRight w:val="0"/>
          <w:marTop w:val="0"/>
          <w:marBottom w:val="0"/>
          <w:divBdr>
            <w:top w:val="none" w:sz="0" w:space="0" w:color="auto"/>
            <w:left w:val="none" w:sz="0" w:space="0" w:color="auto"/>
            <w:bottom w:val="none" w:sz="0" w:space="0" w:color="auto"/>
            <w:right w:val="none" w:sz="0" w:space="0" w:color="auto"/>
          </w:divBdr>
        </w:div>
        <w:div w:id="2122996005">
          <w:marLeft w:val="480"/>
          <w:marRight w:val="0"/>
          <w:marTop w:val="0"/>
          <w:marBottom w:val="0"/>
          <w:divBdr>
            <w:top w:val="none" w:sz="0" w:space="0" w:color="auto"/>
            <w:left w:val="none" w:sz="0" w:space="0" w:color="auto"/>
            <w:bottom w:val="none" w:sz="0" w:space="0" w:color="auto"/>
            <w:right w:val="none" w:sz="0" w:space="0" w:color="auto"/>
          </w:divBdr>
        </w:div>
        <w:div w:id="2130202404">
          <w:marLeft w:val="480"/>
          <w:marRight w:val="0"/>
          <w:marTop w:val="0"/>
          <w:marBottom w:val="0"/>
          <w:divBdr>
            <w:top w:val="none" w:sz="0" w:space="0" w:color="auto"/>
            <w:left w:val="none" w:sz="0" w:space="0" w:color="auto"/>
            <w:bottom w:val="none" w:sz="0" w:space="0" w:color="auto"/>
            <w:right w:val="none" w:sz="0" w:space="0" w:color="auto"/>
          </w:divBdr>
        </w:div>
      </w:divsChild>
    </w:div>
    <w:div w:id="1920367436">
      <w:bodyDiv w:val="1"/>
      <w:marLeft w:val="0"/>
      <w:marRight w:val="0"/>
      <w:marTop w:val="0"/>
      <w:marBottom w:val="0"/>
      <w:divBdr>
        <w:top w:val="none" w:sz="0" w:space="0" w:color="auto"/>
        <w:left w:val="none" w:sz="0" w:space="0" w:color="auto"/>
        <w:bottom w:val="none" w:sz="0" w:space="0" w:color="auto"/>
        <w:right w:val="none" w:sz="0" w:space="0" w:color="auto"/>
      </w:divBdr>
      <w:divsChild>
        <w:div w:id="79180313">
          <w:marLeft w:val="480"/>
          <w:marRight w:val="0"/>
          <w:marTop w:val="0"/>
          <w:marBottom w:val="0"/>
          <w:divBdr>
            <w:top w:val="none" w:sz="0" w:space="0" w:color="auto"/>
            <w:left w:val="none" w:sz="0" w:space="0" w:color="auto"/>
            <w:bottom w:val="none" w:sz="0" w:space="0" w:color="auto"/>
            <w:right w:val="none" w:sz="0" w:space="0" w:color="auto"/>
          </w:divBdr>
        </w:div>
        <w:div w:id="124663528">
          <w:marLeft w:val="480"/>
          <w:marRight w:val="0"/>
          <w:marTop w:val="0"/>
          <w:marBottom w:val="0"/>
          <w:divBdr>
            <w:top w:val="none" w:sz="0" w:space="0" w:color="auto"/>
            <w:left w:val="none" w:sz="0" w:space="0" w:color="auto"/>
            <w:bottom w:val="none" w:sz="0" w:space="0" w:color="auto"/>
            <w:right w:val="none" w:sz="0" w:space="0" w:color="auto"/>
          </w:divBdr>
        </w:div>
        <w:div w:id="165950371">
          <w:marLeft w:val="480"/>
          <w:marRight w:val="0"/>
          <w:marTop w:val="0"/>
          <w:marBottom w:val="0"/>
          <w:divBdr>
            <w:top w:val="none" w:sz="0" w:space="0" w:color="auto"/>
            <w:left w:val="none" w:sz="0" w:space="0" w:color="auto"/>
            <w:bottom w:val="none" w:sz="0" w:space="0" w:color="auto"/>
            <w:right w:val="none" w:sz="0" w:space="0" w:color="auto"/>
          </w:divBdr>
        </w:div>
        <w:div w:id="278688074">
          <w:marLeft w:val="480"/>
          <w:marRight w:val="0"/>
          <w:marTop w:val="0"/>
          <w:marBottom w:val="0"/>
          <w:divBdr>
            <w:top w:val="none" w:sz="0" w:space="0" w:color="auto"/>
            <w:left w:val="none" w:sz="0" w:space="0" w:color="auto"/>
            <w:bottom w:val="none" w:sz="0" w:space="0" w:color="auto"/>
            <w:right w:val="none" w:sz="0" w:space="0" w:color="auto"/>
          </w:divBdr>
        </w:div>
        <w:div w:id="355472208">
          <w:marLeft w:val="480"/>
          <w:marRight w:val="0"/>
          <w:marTop w:val="0"/>
          <w:marBottom w:val="0"/>
          <w:divBdr>
            <w:top w:val="none" w:sz="0" w:space="0" w:color="auto"/>
            <w:left w:val="none" w:sz="0" w:space="0" w:color="auto"/>
            <w:bottom w:val="none" w:sz="0" w:space="0" w:color="auto"/>
            <w:right w:val="none" w:sz="0" w:space="0" w:color="auto"/>
          </w:divBdr>
        </w:div>
        <w:div w:id="387264791">
          <w:marLeft w:val="480"/>
          <w:marRight w:val="0"/>
          <w:marTop w:val="0"/>
          <w:marBottom w:val="0"/>
          <w:divBdr>
            <w:top w:val="none" w:sz="0" w:space="0" w:color="auto"/>
            <w:left w:val="none" w:sz="0" w:space="0" w:color="auto"/>
            <w:bottom w:val="none" w:sz="0" w:space="0" w:color="auto"/>
            <w:right w:val="none" w:sz="0" w:space="0" w:color="auto"/>
          </w:divBdr>
        </w:div>
        <w:div w:id="430200208">
          <w:marLeft w:val="480"/>
          <w:marRight w:val="0"/>
          <w:marTop w:val="0"/>
          <w:marBottom w:val="0"/>
          <w:divBdr>
            <w:top w:val="none" w:sz="0" w:space="0" w:color="auto"/>
            <w:left w:val="none" w:sz="0" w:space="0" w:color="auto"/>
            <w:bottom w:val="none" w:sz="0" w:space="0" w:color="auto"/>
            <w:right w:val="none" w:sz="0" w:space="0" w:color="auto"/>
          </w:divBdr>
        </w:div>
        <w:div w:id="464395401">
          <w:marLeft w:val="480"/>
          <w:marRight w:val="0"/>
          <w:marTop w:val="0"/>
          <w:marBottom w:val="0"/>
          <w:divBdr>
            <w:top w:val="none" w:sz="0" w:space="0" w:color="auto"/>
            <w:left w:val="none" w:sz="0" w:space="0" w:color="auto"/>
            <w:bottom w:val="none" w:sz="0" w:space="0" w:color="auto"/>
            <w:right w:val="none" w:sz="0" w:space="0" w:color="auto"/>
          </w:divBdr>
        </w:div>
        <w:div w:id="489370852">
          <w:marLeft w:val="480"/>
          <w:marRight w:val="0"/>
          <w:marTop w:val="0"/>
          <w:marBottom w:val="0"/>
          <w:divBdr>
            <w:top w:val="none" w:sz="0" w:space="0" w:color="auto"/>
            <w:left w:val="none" w:sz="0" w:space="0" w:color="auto"/>
            <w:bottom w:val="none" w:sz="0" w:space="0" w:color="auto"/>
            <w:right w:val="none" w:sz="0" w:space="0" w:color="auto"/>
          </w:divBdr>
        </w:div>
        <w:div w:id="516507341">
          <w:marLeft w:val="480"/>
          <w:marRight w:val="0"/>
          <w:marTop w:val="0"/>
          <w:marBottom w:val="0"/>
          <w:divBdr>
            <w:top w:val="none" w:sz="0" w:space="0" w:color="auto"/>
            <w:left w:val="none" w:sz="0" w:space="0" w:color="auto"/>
            <w:bottom w:val="none" w:sz="0" w:space="0" w:color="auto"/>
            <w:right w:val="none" w:sz="0" w:space="0" w:color="auto"/>
          </w:divBdr>
        </w:div>
        <w:div w:id="533470558">
          <w:marLeft w:val="480"/>
          <w:marRight w:val="0"/>
          <w:marTop w:val="0"/>
          <w:marBottom w:val="0"/>
          <w:divBdr>
            <w:top w:val="none" w:sz="0" w:space="0" w:color="auto"/>
            <w:left w:val="none" w:sz="0" w:space="0" w:color="auto"/>
            <w:bottom w:val="none" w:sz="0" w:space="0" w:color="auto"/>
            <w:right w:val="none" w:sz="0" w:space="0" w:color="auto"/>
          </w:divBdr>
        </w:div>
        <w:div w:id="584463754">
          <w:marLeft w:val="480"/>
          <w:marRight w:val="0"/>
          <w:marTop w:val="0"/>
          <w:marBottom w:val="0"/>
          <w:divBdr>
            <w:top w:val="none" w:sz="0" w:space="0" w:color="auto"/>
            <w:left w:val="none" w:sz="0" w:space="0" w:color="auto"/>
            <w:bottom w:val="none" w:sz="0" w:space="0" w:color="auto"/>
            <w:right w:val="none" w:sz="0" w:space="0" w:color="auto"/>
          </w:divBdr>
        </w:div>
        <w:div w:id="748387174">
          <w:marLeft w:val="480"/>
          <w:marRight w:val="0"/>
          <w:marTop w:val="0"/>
          <w:marBottom w:val="0"/>
          <w:divBdr>
            <w:top w:val="none" w:sz="0" w:space="0" w:color="auto"/>
            <w:left w:val="none" w:sz="0" w:space="0" w:color="auto"/>
            <w:bottom w:val="none" w:sz="0" w:space="0" w:color="auto"/>
            <w:right w:val="none" w:sz="0" w:space="0" w:color="auto"/>
          </w:divBdr>
        </w:div>
        <w:div w:id="753015473">
          <w:marLeft w:val="480"/>
          <w:marRight w:val="0"/>
          <w:marTop w:val="0"/>
          <w:marBottom w:val="0"/>
          <w:divBdr>
            <w:top w:val="none" w:sz="0" w:space="0" w:color="auto"/>
            <w:left w:val="none" w:sz="0" w:space="0" w:color="auto"/>
            <w:bottom w:val="none" w:sz="0" w:space="0" w:color="auto"/>
            <w:right w:val="none" w:sz="0" w:space="0" w:color="auto"/>
          </w:divBdr>
        </w:div>
        <w:div w:id="824859726">
          <w:marLeft w:val="480"/>
          <w:marRight w:val="0"/>
          <w:marTop w:val="0"/>
          <w:marBottom w:val="0"/>
          <w:divBdr>
            <w:top w:val="none" w:sz="0" w:space="0" w:color="auto"/>
            <w:left w:val="none" w:sz="0" w:space="0" w:color="auto"/>
            <w:bottom w:val="none" w:sz="0" w:space="0" w:color="auto"/>
            <w:right w:val="none" w:sz="0" w:space="0" w:color="auto"/>
          </w:divBdr>
        </w:div>
        <w:div w:id="851528549">
          <w:marLeft w:val="480"/>
          <w:marRight w:val="0"/>
          <w:marTop w:val="0"/>
          <w:marBottom w:val="0"/>
          <w:divBdr>
            <w:top w:val="none" w:sz="0" w:space="0" w:color="auto"/>
            <w:left w:val="none" w:sz="0" w:space="0" w:color="auto"/>
            <w:bottom w:val="none" w:sz="0" w:space="0" w:color="auto"/>
            <w:right w:val="none" w:sz="0" w:space="0" w:color="auto"/>
          </w:divBdr>
        </w:div>
        <w:div w:id="860435446">
          <w:marLeft w:val="480"/>
          <w:marRight w:val="0"/>
          <w:marTop w:val="0"/>
          <w:marBottom w:val="0"/>
          <w:divBdr>
            <w:top w:val="none" w:sz="0" w:space="0" w:color="auto"/>
            <w:left w:val="none" w:sz="0" w:space="0" w:color="auto"/>
            <w:bottom w:val="none" w:sz="0" w:space="0" w:color="auto"/>
            <w:right w:val="none" w:sz="0" w:space="0" w:color="auto"/>
          </w:divBdr>
        </w:div>
        <w:div w:id="968316582">
          <w:marLeft w:val="480"/>
          <w:marRight w:val="0"/>
          <w:marTop w:val="0"/>
          <w:marBottom w:val="0"/>
          <w:divBdr>
            <w:top w:val="none" w:sz="0" w:space="0" w:color="auto"/>
            <w:left w:val="none" w:sz="0" w:space="0" w:color="auto"/>
            <w:bottom w:val="none" w:sz="0" w:space="0" w:color="auto"/>
            <w:right w:val="none" w:sz="0" w:space="0" w:color="auto"/>
          </w:divBdr>
        </w:div>
        <w:div w:id="996374905">
          <w:marLeft w:val="480"/>
          <w:marRight w:val="0"/>
          <w:marTop w:val="0"/>
          <w:marBottom w:val="0"/>
          <w:divBdr>
            <w:top w:val="none" w:sz="0" w:space="0" w:color="auto"/>
            <w:left w:val="none" w:sz="0" w:space="0" w:color="auto"/>
            <w:bottom w:val="none" w:sz="0" w:space="0" w:color="auto"/>
            <w:right w:val="none" w:sz="0" w:space="0" w:color="auto"/>
          </w:divBdr>
        </w:div>
        <w:div w:id="1020740054">
          <w:marLeft w:val="480"/>
          <w:marRight w:val="0"/>
          <w:marTop w:val="0"/>
          <w:marBottom w:val="0"/>
          <w:divBdr>
            <w:top w:val="none" w:sz="0" w:space="0" w:color="auto"/>
            <w:left w:val="none" w:sz="0" w:space="0" w:color="auto"/>
            <w:bottom w:val="none" w:sz="0" w:space="0" w:color="auto"/>
            <w:right w:val="none" w:sz="0" w:space="0" w:color="auto"/>
          </w:divBdr>
        </w:div>
        <w:div w:id="1118138837">
          <w:marLeft w:val="480"/>
          <w:marRight w:val="0"/>
          <w:marTop w:val="0"/>
          <w:marBottom w:val="0"/>
          <w:divBdr>
            <w:top w:val="none" w:sz="0" w:space="0" w:color="auto"/>
            <w:left w:val="none" w:sz="0" w:space="0" w:color="auto"/>
            <w:bottom w:val="none" w:sz="0" w:space="0" w:color="auto"/>
            <w:right w:val="none" w:sz="0" w:space="0" w:color="auto"/>
          </w:divBdr>
        </w:div>
        <w:div w:id="1118835291">
          <w:marLeft w:val="480"/>
          <w:marRight w:val="0"/>
          <w:marTop w:val="0"/>
          <w:marBottom w:val="0"/>
          <w:divBdr>
            <w:top w:val="none" w:sz="0" w:space="0" w:color="auto"/>
            <w:left w:val="none" w:sz="0" w:space="0" w:color="auto"/>
            <w:bottom w:val="none" w:sz="0" w:space="0" w:color="auto"/>
            <w:right w:val="none" w:sz="0" w:space="0" w:color="auto"/>
          </w:divBdr>
        </w:div>
        <w:div w:id="1183010670">
          <w:marLeft w:val="480"/>
          <w:marRight w:val="0"/>
          <w:marTop w:val="0"/>
          <w:marBottom w:val="0"/>
          <w:divBdr>
            <w:top w:val="none" w:sz="0" w:space="0" w:color="auto"/>
            <w:left w:val="none" w:sz="0" w:space="0" w:color="auto"/>
            <w:bottom w:val="none" w:sz="0" w:space="0" w:color="auto"/>
            <w:right w:val="none" w:sz="0" w:space="0" w:color="auto"/>
          </w:divBdr>
        </w:div>
        <w:div w:id="1270428534">
          <w:marLeft w:val="480"/>
          <w:marRight w:val="0"/>
          <w:marTop w:val="0"/>
          <w:marBottom w:val="0"/>
          <w:divBdr>
            <w:top w:val="none" w:sz="0" w:space="0" w:color="auto"/>
            <w:left w:val="none" w:sz="0" w:space="0" w:color="auto"/>
            <w:bottom w:val="none" w:sz="0" w:space="0" w:color="auto"/>
            <w:right w:val="none" w:sz="0" w:space="0" w:color="auto"/>
          </w:divBdr>
        </w:div>
        <w:div w:id="1379738752">
          <w:marLeft w:val="480"/>
          <w:marRight w:val="0"/>
          <w:marTop w:val="0"/>
          <w:marBottom w:val="0"/>
          <w:divBdr>
            <w:top w:val="none" w:sz="0" w:space="0" w:color="auto"/>
            <w:left w:val="none" w:sz="0" w:space="0" w:color="auto"/>
            <w:bottom w:val="none" w:sz="0" w:space="0" w:color="auto"/>
            <w:right w:val="none" w:sz="0" w:space="0" w:color="auto"/>
          </w:divBdr>
        </w:div>
        <w:div w:id="1448701496">
          <w:marLeft w:val="480"/>
          <w:marRight w:val="0"/>
          <w:marTop w:val="0"/>
          <w:marBottom w:val="0"/>
          <w:divBdr>
            <w:top w:val="none" w:sz="0" w:space="0" w:color="auto"/>
            <w:left w:val="none" w:sz="0" w:space="0" w:color="auto"/>
            <w:bottom w:val="none" w:sz="0" w:space="0" w:color="auto"/>
            <w:right w:val="none" w:sz="0" w:space="0" w:color="auto"/>
          </w:divBdr>
        </w:div>
        <w:div w:id="1505977441">
          <w:marLeft w:val="480"/>
          <w:marRight w:val="0"/>
          <w:marTop w:val="0"/>
          <w:marBottom w:val="0"/>
          <w:divBdr>
            <w:top w:val="none" w:sz="0" w:space="0" w:color="auto"/>
            <w:left w:val="none" w:sz="0" w:space="0" w:color="auto"/>
            <w:bottom w:val="none" w:sz="0" w:space="0" w:color="auto"/>
            <w:right w:val="none" w:sz="0" w:space="0" w:color="auto"/>
          </w:divBdr>
        </w:div>
        <w:div w:id="1519076949">
          <w:marLeft w:val="480"/>
          <w:marRight w:val="0"/>
          <w:marTop w:val="0"/>
          <w:marBottom w:val="0"/>
          <w:divBdr>
            <w:top w:val="none" w:sz="0" w:space="0" w:color="auto"/>
            <w:left w:val="none" w:sz="0" w:space="0" w:color="auto"/>
            <w:bottom w:val="none" w:sz="0" w:space="0" w:color="auto"/>
            <w:right w:val="none" w:sz="0" w:space="0" w:color="auto"/>
          </w:divBdr>
        </w:div>
        <w:div w:id="1654917496">
          <w:marLeft w:val="480"/>
          <w:marRight w:val="0"/>
          <w:marTop w:val="0"/>
          <w:marBottom w:val="0"/>
          <w:divBdr>
            <w:top w:val="none" w:sz="0" w:space="0" w:color="auto"/>
            <w:left w:val="none" w:sz="0" w:space="0" w:color="auto"/>
            <w:bottom w:val="none" w:sz="0" w:space="0" w:color="auto"/>
            <w:right w:val="none" w:sz="0" w:space="0" w:color="auto"/>
          </w:divBdr>
        </w:div>
        <w:div w:id="1705640435">
          <w:marLeft w:val="480"/>
          <w:marRight w:val="0"/>
          <w:marTop w:val="0"/>
          <w:marBottom w:val="0"/>
          <w:divBdr>
            <w:top w:val="none" w:sz="0" w:space="0" w:color="auto"/>
            <w:left w:val="none" w:sz="0" w:space="0" w:color="auto"/>
            <w:bottom w:val="none" w:sz="0" w:space="0" w:color="auto"/>
            <w:right w:val="none" w:sz="0" w:space="0" w:color="auto"/>
          </w:divBdr>
        </w:div>
        <w:div w:id="1797944793">
          <w:marLeft w:val="480"/>
          <w:marRight w:val="0"/>
          <w:marTop w:val="0"/>
          <w:marBottom w:val="0"/>
          <w:divBdr>
            <w:top w:val="none" w:sz="0" w:space="0" w:color="auto"/>
            <w:left w:val="none" w:sz="0" w:space="0" w:color="auto"/>
            <w:bottom w:val="none" w:sz="0" w:space="0" w:color="auto"/>
            <w:right w:val="none" w:sz="0" w:space="0" w:color="auto"/>
          </w:divBdr>
        </w:div>
        <w:div w:id="1799906802">
          <w:marLeft w:val="480"/>
          <w:marRight w:val="0"/>
          <w:marTop w:val="0"/>
          <w:marBottom w:val="0"/>
          <w:divBdr>
            <w:top w:val="none" w:sz="0" w:space="0" w:color="auto"/>
            <w:left w:val="none" w:sz="0" w:space="0" w:color="auto"/>
            <w:bottom w:val="none" w:sz="0" w:space="0" w:color="auto"/>
            <w:right w:val="none" w:sz="0" w:space="0" w:color="auto"/>
          </w:divBdr>
        </w:div>
        <w:div w:id="1866677015">
          <w:marLeft w:val="480"/>
          <w:marRight w:val="0"/>
          <w:marTop w:val="0"/>
          <w:marBottom w:val="0"/>
          <w:divBdr>
            <w:top w:val="none" w:sz="0" w:space="0" w:color="auto"/>
            <w:left w:val="none" w:sz="0" w:space="0" w:color="auto"/>
            <w:bottom w:val="none" w:sz="0" w:space="0" w:color="auto"/>
            <w:right w:val="none" w:sz="0" w:space="0" w:color="auto"/>
          </w:divBdr>
        </w:div>
        <w:div w:id="1903251218">
          <w:marLeft w:val="480"/>
          <w:marRight w:val="0"/>
          <w:marTop w:val="0"/>
          <w:marBottom w:val="0"/>
          <w:divBdr>
            <w:top w:val="none" w:sz="0" w:space="0" w:color="auto"/>
            <w:left w:val="none" w:sz="0" w:space="0" w:color="auto"/>
            <w:bottom w:val="none" w:sz="0" w:space="0" w:color="auto"/>
            <w:right w:val="none" w:sz="0" w:space="0" w:color="auto"/>
          </w:divBdr>
        </w:div>
        <w:div w:id="1984890905">
          <w:marLeft w:val="480"/>
          <w:marRight w:val="0"/>
          <w:marTop w:val="0"/>
          <w:marBottom w:val="0"/>
          <w:divBdr>
            <w:top w:val="none" w:sz="0" w:space="0" w:color="auto"/>
            <w:left w:val="none" w:sz="0" w:space="0" w:color="auto"/>
            <w:bottom w:val="none" w:sz="0" w:space="0" w:color="auto"/>
            <w:right w:val="none" w:sz="0" w:space="0" w:color="auto"/>
          </w:divBdr>
        </w:div>
        <w:div w:id="2054692161">
          <w:marLeft w:val="480"/>
          <w:marRight w:val="0"/>
          <w:marTop w:val="0"/>
          <w:marBottom w:val="0"/>
          <w:divBdr>
            <w:top w:val="none" w:sz="0" w:space="0" w:color="auto"/>
            <w:left w:val="none" w:sz="0" w:space="0" w:color="auto"/>
            <w:bottom w:val="none" w:sz="0" w:space="0" w:color="auto"/>
            <w:right w:val="none" w:sz="0" w:space="0" w:color="auto"/>
          </w:divBdr>
        </w:div>
        <w:div w:id="2079592492">
          <w:marLeft w:val="480"/>
          <w:marRight w:val="0"/>
          <w:marTop w:val="0"/>
          <w:marBottom w:val="0"/>
          <w:divBdr>
            <w:top w:val="none" w:sz="0" w:space="0" w:color="auto"/>
            <w:left w:val="none" w:sz="0" w:space="0" w:color="auto"/>
            <w:bottom w:val="none" w:sz="0" w:space="0" w:color="auto"/>
            <w:right w:val="none" w:sz="0" w:space="0" w:color="auto"/>
          </w:divBdr>
        </w:div>
        <w:div w:id="2108117879">
          <w:marLeft w:val="480"/>
          <w:marRight w:val="0"/>
          <w:marTop w:val="0"/>
          <w:marBottom w:val="0"/>
          <w:divBdr>
            <w:top w:val="none" w:sz="0" w:space="0" w:color="auto"/>
            <w:left w:val="none" w:sz="0" w:space="0" w:color="auto"/>
            <w:bottom w:val="none" w:sz="0" w:space="0" w:color="auto"/>
            <w:right w:val="none" w:sz="0" w:space="0" w:color="auto"/>
          </w:divBdr>
        </w:div>
      </w:divsChild>
    </w:div>
    <w:div w:id="1948076782">
      <w:bodyDiv w:val="1"/>
      <w:marLeft w:val="0"/>
      <w:marRight w:val="0"/>
      <w:marTop w:val="0"/>
      <w:marBottom w:val="0"/>
      <w:divBdr>
        <w:top w:val="none" w:sz="0" w:space="0" w:color="auto"/>
        <w:left w:val="none" w:sz="0" w:space="0" w:color="auto"/>
        <w:bottom w:val="none" w:sz="0" w:space="0" w:color="auto"/>
        <w:right w:val="none" w:sz="0" w:space="0" w:color="auto"/>
      </w:divBdr>
    </w:div>
    <w:div w:id="1950968597">
      <w:bodyDiv w:val="1"/>
      <w:marLeft w:val="0"/>
      <w:marRight w:val="0"/>
      <w:marTop w:val="0"/>
      <w:marBottom w:val="0"/>
      <w:divBdr>
        <w:top w:val="none" w:sz="0" w:space="0" w:color="auto"/>
        <w:left w:val="none" w:sz="0" w:space="0" w:color="auto"/>
        <w:bottom w:val="none" w:sz="0" w:space="0" w:color="auto"/>
        <w:right w:val="none" w:sz="0" w:space="0" w:color="auto"/>
      </w:divBdr>
      <w:divsChild>
        <w:div w:id="98647370">
          <w:marLeft w:val="480"/>
          <w:marRight w:val="0"/>
          <w:marTop w:val="0"/>
          <w:marBottom w:val="0"/>
          <w:divBdr>
            <w:top w:val="none" w:sz="0" w:space="0" w:color="auto"/>
            <w:left w:val="none" w:sz="0" w:space="0" w:color="auto"/>
            <w:bottom w:val="none" w:sz="0" w:space="0" w:color="auto"/>
            <w:right w:val="none" w:sz="0" w:space="0" w:color="auto"/>
          </w:divBdr>
        </w:div>
        <w:div w:id="148644275">
          <w:marLeft w:val="480"/>
          <w:marRight w:val="0"/>
          <w:marTop w:val="0"/>
          <w:marBottom w:val="0"/>
          <w:divBdr>
            <w:top w:val="none" w:sz="0" w:space="0" w:color="auto"/>
            <w:left w:val="none" w:sz="0" w:space="0" w:color="auto"/>
            <w:bottom w:val="none" w:sz="0" w:space="0" w:color="auto"/>
            <w:right w:val="none" w:sz="0" w:space="0" w:color="auto"/>
          </w:divBdr>
        </w:div>
        <w:div w:id="168452648">
          <w:marLeft w:val="480"/>
          <w:marRight w:val="0"/>
          <w:marTop w:val="0"/>
          <w:marBottom w:val="0"/>
          <w:divBdr>
            <w:top w:val="none" w:sz="0" w:space="0" w:color="auto"/>
            <w:left w:val="none" w:sz="0" w:space="0" w:color="auto"/>
            <w:bottom w:val="none" w:sz="0" w:space="0" w:color="auto"/>
            <w:right w:val="none" w:sz="0" w:space="0" w:color="auto"/>
          </w:divBdr>
        </w:div>
        <w:div w:id="217016495">
          <w:marLeft w:val="480"/>
          <w:marRight w:val="0"/>
          <w:marTop w:val="0"/>
          <w:marBottom w:val="0"/>
          <w:divBdr>
            <w:top w:val="none" w:sz="0" w:space="0" w:color="auto"/>
            <w:left w:val="none" w:sz="0" w:space="0" w:color="auto"/>
            <w:bottom w:val="none" w:sz="0" w:space="0" w:color="auto"/>
            <w:right w:val="none" w:sz="0" w:space="0" w:color="auto"/>
          </w:divBdr>
        </w:div>
        <w:div w:id="221332549">
          <w:marLeft w:val="480"/>
          <w:marRight w:val="0"/>
          <w:marTop w:val="0"/>
          <w:marBottom w:val="0"/>
          <w:divBdr>
            <w:top w:val="none" w:sz="0" w:space="0" w:color="auto"/>
            <w:left w:val="none" w:sz="0" w:space="0" w:color="auto"/>
            <w:bottom w:val="none" w:sz="0" w:space="0" w:color="auto"/>
            <w:right w:val="none" w:sz="0" w:space="0" w:color="auto"/>
          </w:divBdr>
        </w:div>
        <w:div w:id="253628802">
          <w:marLeft w:val="480"/>
          <w:marRight w:val="0"/>
          <w:marTop w:val="0"/>
          <w:marBottom w:val="0"/>
          <w:divBdr>
            <w:top w:val="none" w:sz="0" w:space="0" w:color="auto"/>
            <w:left w:val="none" w:sz="0" w:space="0" w:color="auto"/>
            <w:bottom w:val="none" w:sz="0" w:space="0" w:color="auto"/>
            <w:right w:val="none" w:sz="0" w:space="0" w:color="auto"/>
          </w:divBdr>
        </w:div>
        <w:div w:id="258028414">
          <w:marLeft w:val="480"/>
          <w:marRight w:val="0"/>
          <w:marTop w:val="0"/>
          <w:marBottom w:val="0"/>
          <w:divBdr>
            <w:top w:val="none" w:sz="0" w:space="0" w:color="auto"/>
            <w:left w:val="none" w:sz="0" w:space="0" w:color="auto"/>
            <w:bottom w:val="none" w:sz="0" w:space="0" w:color="auto"/>
            <w:right w:val="none" w:sz="0" w:space="0" w:color="auto"/>
          </w:divBdr>
        </w:div>
        <w:div w:id="374739023">
          <w:marLeft w:val="480"/>
          <w:marRight w:val="0"/>
          <w:marTop w:val="0"/>
          <w:marBottom w:val="0"/>
          <w:divBdr>
            <w:top w:val="none" w:sz="0" w:space="0" w:color="auto"/>
            <w:left w:val="none" w:sz="0" w:space="0" w:color="auto"/>
            <w:bottom w:val="none" w:sz="0" w:space="0" w:color="auto"/>
            <w:right w:val="none" w:sz="0" w:space="0" w:color="auto"/>
          </w:divBdr>
        </w:div>
        <w:div w:id="381172382">
          <w:marLeft w:val="480"/>
          <w:marRight w:val="0"/>
          <w:marTop w:val="0"/>
          <w:marBottom w:val="0"/>
          <w:divBdr>
            <w:top w:val="none" w:sz="0" w:space="0" w:color="auto"/>
            <w:left w:val="none" w:sz="0" w:space="0" w:color="auto"/>
            <w:bottom w:val="none" w:sz="0" w:space="0" w:color="auto"/>
            <w:right w:val="none" w:sz="0" w:space="0" w:color="auto"/>
          </w:divBdr>
        </w:div>
        <w:div w:id="407773830">
          <w:marLeft w:val="480"/>
          <w:marRight w:val="0"/>
          <w:marTop w:val="0"/>
          <w:marBottom w:val="0"/>
          <w:divBdr>
            <w:top w:val="none" w:sz="0" w:space="0" w:color="auto"/>
            <w:left w:val="none" w:sz="0" w:space="0" w:color="auto"/>
            <w:bottom w:val="none" w:sz="0" w:space="0" w:color="auto"/>
            <w:right w:val="none" w:sz="0" w:space="0" w:color="auto"/>
          </w:divBdr>
        </w:div>
        <w:div w:id="419065481">
          <w:marLeft w:val="480"/>
          <w:marRight w:val="0"/>
          <w:marTop w:val="0"/>
          <w:marBottom w:val="0"/>
          <w:divBdr>
            <w:top w:val="none" w:sz="0" w:space="0" w:color="auto"/>
            <w:left w:val="none" w:sz="0" w:space="0" w:color="auto"/>
            <w:bottom w:val="none" w:sz="0" w:space="0" w:color="auto"/>
            <w:right w:val="none" w:sz="0" w:space="0" w:color="auto"/>
          </w:divBdr>
        </w:div>
        <w:div w:id="508640230">
          <w:marLeft w:val="480"/>
          <w:marRight w:val="0"/>
          <w:marTop w:val="0"/>
          <w:marBottom w:val="0"/>
          <w:divBdr>
            <w:top w:val="none" w:sz="0" w:space="0" w:color="auto"/>
            <w:left w:val="none" w:sz="0" w:space="0" w:color="auto"/>
            <w:bottom w:val="none" w:sz="0" w:space="0" w:color="auto"/>
            <w:right w:val="none" w:sz="0" w:space="0" w:color="auto"/>
          </w:divBdr>
        </w:div>
        <w:div w:id="525288325">
          <w:marLeft w:val="480"/>
          <w:marRight w:val="0"/>
          <w:marTop w:val="0"/>
          <w:marBottom w:val="0"/>
          <w:divBdr>
            <w:top w:val="none" w:sz="0" w:space="0" w:color="auto"/>
            <w:left w:val="none" w:sz="0" w:space="0" w:color="auto"/>
            <w:bottom w:val="none" w:sz="0" w:space="0" w:color="auto"/>
            <w:right w:val="none" w:sz="0" w:space="0" w:color="auto"/>
          </w:divBdr>
        </w:div>
        <w:div w:id="589049028">
          <w:marLeft w:val="480"/>
          <w:marRight w:val="0"/>
          <w:marTop w:val="0"/>
          <w:marBottom w:val="0"/>
          <w:divBdr>
            <w:top w:val="none" w:sz="0" w:space="0" w:color="auto"/>
            <w:left w:val="none" w:sz="0" w:space="0" w:color="auto"/>
            <w:bottom w:val="none" w:sz="0" w:space="0" w:color="auto"/>
            <w:right w:val="none" w:sz="0" w:space="0" w:color="auto"/>
          </w:divBdr>
        </w:div>
        <w:div w:id="598220957">
          <w:marLeft w:val="480"/>
          <w:marRight w:val="0"/>
          <w:marTop w:val="0"/>
          <w:marBottom w:val="0"/>
          <w:divBdr>
            <w:top w:val="none" w:sz="0" w:space="0" w:color="auto"/>
            <w:left w:val="none" w:sz="0" w:space="0" w:color="auto"/>
            <w:bottom w:val="none" w:sz="0" w:space="0" w:color="auto"/>
            <w:right w:val="none" w:sz="0" w:space="0" w:color="auto"/>
          </w:divBdr>
        </w:div>
        <w:div w:id="672218232">
          <w:marLeft w:val="480"/>
          <w:marRight w:val="0"/>
          <w:marTop w:val="0"/>
          <w:marBottom w:val="0"/>
          <w:divBdr>
            <w:top w:val="none" w:sz="0" w:space="0" w:color="auto"/>
            <w:left w:val="none" w:sz="0" w:space="0" w:color="auto"/>
            <w:bottom w:val="none" w:sz="0" w:space="0" w:color="auto"/>
            <w:right w:val="none" w:sz="0" w:space="0" w:color="auto"/>
          </w:divBdr>
        </w:div>
        <w:div w:id="686566732">
          <w:marLeft w:val="480"/>
          <w:marRight w:val="0"/>
          <w:marTop w:val="0"/>
          <w:marBottom w:val="0"/>
          <w:divBdr>
            <w:top w:val="none" w:sz="0" w:space="0" w:color="auto"/>
            <w:left w:val="none" w:sz="0" w:space="0" w:color="auto"/>
            <w:bottom w:val="none" w:sz="0" w:space="0" w:color="auto"/>
            <w:right w:val="none" w:sz="0" w:space="0" w:color="auto"/>
          </w:divBdr>
        </w:div>
        <w:div w:id="798912738">
          <w:marLeft w:val="480"/>
          <w:marRight w:val="0"/>
          <w:marTop w:val="0"/>
          <w:marBottom w:val="0"/>
          <w:divBdr>
            <w:top w:val="none" w:sz="0" w:space="0" w:color="auto"/>
            <w:left w:val="none" w:sz="0" w:space="0" w:color="auto"/>
            <w:bottom w:val="none" w:sz="0" w:space="0" w:color="auto"/>
            <w:right w:val="none" w:sz="0" w:space="0" w:color="auto"/>
          </w:divBdr>
        </w:div>
        <w:div w:id="920406173">
          <w:marLeft w:val="480"/>
          <w:marRight w:val="0"/>
          <w:marTop w:val="0"/>
          <w:marBottom w:val="0"/>
          <w:divBdr>
            <w:top w:val="none" w:sz="0" w:space="0" w:color="auto"/>
            <w:left w:val="none" w:sz="0" w:space="0" w:color="auto"/>
            <w:bottom w:val="none" w:sz="0" w:space="0" w:color="auto"/>
            <w:right w:val="none" w:sz="0" w:space="0" w:color="auto"/>
          </w:divBdr>
        </w:div>
        <w:div w:id="1027871192">
          <w:marLeft w:val="480"/>
          <w:marRight w:val="0"/>
          <w:marTop w:val="0"/>
          <w:marBottom w:val="0"/>
          <w:divBdr>
            <w:top w:val="none" w:sz="0" w:space="0" w:color="auto"/>
            <w:left w:val="none" w:sz="0" w:space="0" w:color="auto"/>
            <w:bottom w:val="none" w:sz="0" w:space="0" w:color="auto"/>
            <w:right w:val="none" w:sz="0" w:space="0" w:color="auto"/>
          </w:divBdr>
        </w:div>
        <w:div w:id="1078867577">
          <w:marLeft w:val="480"/>
          <w:marRight w:val="0"/>
          <w:marTop w:val="0"/>
          <w:marBottom w:val="0"/>
          <w:divBdr>
            <w:top w:val="none" w:sz="0" w:space="0" w:color="auto"/>
            <w:left w:val="none" w:sz="0" w:space="0" w:color="auto"/>
            <w:bottom w:val="none" w:sz="0" w:space="0" w:color="auto"/>
            <w:right w:val="none" w:sz="0" w:space="0" w:color="auto"/>
          </w:divBdr>
        </w:div>
        <w:div w:id="1093358551">
          <w:marLeft w:val="480"/>
          <w:marRight w:val="0"/>
          <w:marTop w:val="0"/>
          <w:marBottom w:val="0"/>
          <w:divBdr>
            <w:top w:val="none" w:sz="0" w:space="0" w:color="auto"/>
            <w:left w:val="none" w:sz="0" w:space="0" w:color="auto"/>
            <w:bottom w:val="none" w:sz="0" w:space="0" w:color="auto"/>
            <w:right w:val="none" w:sz="0" w:space="0" w:color="auto"/>
          </w:divBdr>
        </w:div>
        <w:div w:id="1140997818">
          <w:marLeft w:val="480"/>
          <w:marRight w:val="0"/>
          <w:marTop w:val="0"/>
          <w:marBottom w:val="0"/>
          <w:divBdr>
            <w:top w:val="none" w:sz="0" w:space="0" w:color="auto"/>
            <w:left w:val="none" w:sz="0" w:space="0" w:color="auto"/>
            <w:bottom w:val="none" w:sz="0" w:space="0" w:color="auto"/>
            <w:right w:val="none" w:sz="0" w:space="0" w:color="auto"/>
          </w:divBdr>
        </w:div>
        <w:div w:id="1150436668">
          <w:marLeft w:val="480"/>
          <w:marRight w:val="0"/>
          <w:marTop w:val="0"/>
          <w:marBottom w:val="0"/>
          <w:divBdr>
            <w:top w:val="none" w:sz="0" w:space="0" w:color="auto"/>
            <w:left w:val="none" w:sz="0" w:space="0" w:color="auto"/>
            <w:bottom w:val="none" w:sz="0" w:space="0" w:color="auto"/>
            <w:right w:val="none" w:sz="0" w:space="0" w:color="auto"/>
          </w:divBdr>
        </w:div>
        <w:div w:id="1169783476">
          <w:marLeft w:val="480"/>
          <w:marRight w:val="0"/>
          <w:marTop w:val="0"/>
          <w:marBottom w:val="0"/>
          <w:divBdr>
            <w:top w:val="none" w:sz="0" w:space="0" w:color="auto"/>
            <w:left w:val="none" w:sz="0" w:space="0" w:color="auto"/>
            <w:bottom w:val="none" w:sz="0" w:space="0" w:color="auto"/>
            <w:right w:val="none" w:sz="0" w:space="0" w:color="auto"/>
          </w:divBdr>
        </w:div>
        <w:div w:id="1171718423">
          <w:marLeft w:val="480"/>
          <w:marRight w:val="0"/>
          <w:marTop w:val="0"/>
          <w:marBottom w:val="0"/>
          <w:divBdr>
            <w:top w:val="none" w:sz="0" w:space="0" w:color="auto"/>
            <w:left w:val="none" w:sz="0" w:space="0" w:color="auto"/>
            <w:bottom w:val="none" w:sz="0" w:space="0" w:color="auto"/>
            <w:right w:val="none" w:sz="0" w:space="0" w:color="auto"/>
          </w:divBdr>
        </w:div>
        <w:div w:id="1234394878">
          <w:marLeft w:val="480"/>
          <w:marRight w:val="0"/>
          <w:marTop w:val="0"/>
          <w:marBottom w:val="0"/>
          <w:divBdr>
            <w:top w:val="none" w:sz="0" w:space="0" w:color="auto"/>
            <w:left w:val="none" w:sz="0" w:space="0" w:color="auto"/>
            <w:bottom w:val="none" w:sz="0" w:space="0" w:color="auto"/>
            <w:right w:val="none" w:sz="0" w:space="0" w:color="auto"/>
          </w:divBdr>
        </w:div>
        <w:div w:id="1249727362">
          <w:marLeft w:val="480"/>
          <w:marRight w:val="0"/>
          <w:marTop w:val="0"/>
          <w:marBottom w:val="0"/>
          <w:divBdr>
            <w:top w:val="none" w:sz="0" w:space="0" w:color="auto"/>
            <w:left w:val="none" w:sz="0" w:space="0" w:color="auto"/>
            <w:bottom w:val="none" w:sz="0" w:space="0" w:color="auto"/>
            <w:right w:val="none" w:sz="0" w:space="0" w:color="auto"/>
          </w:divBdr>
        </w:div>
        <w:div w:id="1356465682">
          <w:marLeft w:val="480"/>
          <w:marRight w:val="0"/>
          <w:marTop w:val="0"/>
          <w:marBottom w:val="0"/>
          <w:divBdr>
            <w:top w:val="none" w:sz="0" w:space="0" w:color="auto"/>
            <w:left w:val="none" w:sz="0" w:space="0" w:color="auto"/>
            <w:bottom w:val="none" w:sz="0" w:space="0" w:color="auto"/>
            <w:right w:val="none" w:sz="0" w:space="0" w:color="auto"/>
          </w:divBdr>
        </w:div>
        <w:div w:id="1409616999">
          <w:marLeft w:val="480"/>
          <w:marRight w:val="0"/>
          <w:marTop w:val="0"/>
          <w:marBottom w:val="0"/>
          <w:divBdr>
            <w:top w:val="none" w:sz="0" w:space="0" w:color="auto"/>
            <w:left w:val="none" w:sz="0" w:space="0" w:color="auto"/>
            <w:bottom w:val="none" w:sz="0" w:space="0" w:color="auto"/>
            <w:right w:val="none" w:sz="0" w:space="0" w:color="auto"/>
          </w:divBdr>
        </w:div>
        <w:div w:id="1421173723">
          <w:marLeft w:val="480"/>
          <w:marRight w:val="0"/>
          <w:marTop w:val="0"/>
          <w:marBottom w:val="0"/>
          <w:divBdr>
            <w:top w:val="none" w:sz="0" w:space="0" w:color="auto"/>
            <w:left w:val="none" w:sz="0" w:space="0" w:color="auto"/>
            <w:bottom w:val="none" w:sz="0" w:space="0" w:color="auto"/>
            <w:right w:val="none" w:sz="0" w:space="0" w:color="auto"/>
          </w:divBdr>
        </w:div>
        <w:div w:id="1473249884">
          <w:marLeft w:val="480"/>
          <w:marRight w:val="0"/>
          <w:marTop w:val="0"/>
          <w:marBottom w:val="0"/>
          <w:divBdr>
            <w:top w:val="none" w:sz="0" w:space="0" w:color="auto"/>
            <w:left w:val="none" w:sz="0" w:space="0" w:color="auto"/>
            <w:bottom w:val="none" w:sz="0" w:space="0" w:color="auto"/>
            <w:right w:val="none" w:sz="0" w:space="0" w:color="auto"/>
          </w:divBdr>
        </w:div>
        <w:div w:id="1519352123">
          <w:marLeft w:val="480"/>
          <w:marRight w:val="0"/>
          <w:marTop w:val="0"/>
          <w:marBottom w:val="0"/>
          <w:divBdr>
            <w:top w:val="none" w:sz="0" w:space="0" w:color="auto"/>
            <w:left w:val="none" w:sz="0" w:space="0" w:color="auto"/>
            <w:bottom w:val="none" w:sz="0" w:space="0" w:color="auto"/>
            <w:right w:val="none" w:sz="0" w:space="0" w:color="auto"/>
          </w:divBdr>
        </w:div>
        <w:div w:id="1578511708">
          <w:marLeft w:val="480"/>
          <w:marRight w:val="0"/>
          <w:marTop w:val="0"/>
          <w:marBottom w:val="0"/>
          <w:divBdr>
            <w:top w:val="none" w:sz="0" w:space="0" w:color="auto"/>
            <w:left w:val="none" w:sz="0" w:space="0" w:color="auto"/>
            <w:bottom w:val="none" w:sz="0" w:space="0" w:color="auto"/>
            <w:right w:val="none" w:sz="0" w:space="0" w:color="auto"/>
          </w:divBdr>
        </w:div>
        <w:div w:id="1657108176">
          <w:marLeft w:val="480"/>
          <w:marRight w:val="0"/>
          <w:marTop w:val="0"/>
          <w:marBottom w:val="0"/>
          <w:divBdr>
            <w:top w:val="none" w:sz="0" w:space="0" w:color="auto"/>
            <w:left w:val="none" w:sz="0" w:space="0" w:color="auto"/>
            <w:bottom w:val="none" w:sz="0" w:space="0" w:color="auto"/>
            <w:right w:val="none" w:sz="0" w:space="0" w:color="auto"/>
          </w:divBdr>
        </w:div>
        <w:div w:id="1752236615">
          <w:marLeft w:val="480"/>
          <w:marRight w:val="0"/>
          <w:marTop w:val="0"/>
          <w:marBottom w:val="0"/>
          <w:divBdr>
            <w:top w:val="none" w:sz="0" w:space="0" w:color="auto"/>
            <w:left w:val="none" w:sz="0" w:space="0" w:color="auto"/>
            <w:bottom w:val="none" w:sz="0" w:space="0" w:color="auto"/>
            <w:right w:val="none" w:sz="0" w:space="0" w:color="auto"/>
          </w:divBdr>
        </w:div>
        <w:div w:id="1787698549">
          <w:marLeft w:val="480"/>
          <w:marRight w:val="0"/>
          <w:marTop w:val="0"/>
          <w:marBottom w:val="0"/>
          <w:divBdr>
            <w:top w:val="none" w:sz="0" w:space="0" w:color="auto"/>
            <w:left w:val="none" w:sz="0" w:space="0" w:color="auto"/>
            <w:bottom w:val="none" w:sz="0" w:space="0" w:color="auto"/>
            <w:right w:val="none" w:sz="0" w:space="0" w:color="auto"/>
          </w:divBdr>
        </w:div>
        <w:div w:id="1871912591">
          <w:marLeft w:val="480"/>
          <w:marRight w:val="0"/>
          <w:marTop w:val="0"/>
          <w:marBottom w:val="0"/>
          <w:divBdr>
            <w:top w:val="none" w:sz="0" w:space="0" w:color="auto"/>
            <w:left w:val="none" w:sz="0" w:space="0" w:color="auto"/>
            <w:bottom w:val="none" w:sz="0" w:space="0" w:color="auto"/>
            <w:right w:val="none" w:sz="0" w:space="0" w:color="auto"/>
          </w:divBdr>
        </w:div>
        <w:div w:id="1883906158">
          <w:marLeft w:val="480"/>
          <w:marRight w:val="0"/>
          <w:marTop w:val="0"/>
          <w:marBottom w:val="0"/>
          <w:divBdr>
            <w:top w:val="none" w:sz="0" w:space="0" w:color="auto"/>
            <w:left w:val="none" w:sz="0" w:space="0" w:color="auto"/>
            <w:bottom w:val="none" w:sz="0" w:space="0" w:color="auto"/>
            <w:right w:val="none" w:sz="0" w:space="0" w:color="auto"/>
          </w:divBdr>
        </w:div>
        <w:div w:id="1965498611">
          <w:marLeft w:val="480"/>
          <w:marRight w:val="0"/>
          <w:marTop w:val="0"/>
          <w:marBottom w:val="0"/>
          <w:divBdr>
            <w:top w:val="none" w:sz="0" w:space="0" w:color="auto"/>
            <w:left w:val="none" w:sz="0" w:space="0" w:color="auto"/>
            <w:bottom w:val="none" w:sz="0" w:space="0" w:color="auto"/>
            <w:right w:val="none" w:sz="0" w:space="0" w:color="auto"/>
          </w:divBdr>
        </w:div>
        <w:div w:id="2063630212">
          <w:marLeft w:val="480"/>
          <w:marRight w:val="0"/>
          <w:marTop w:val="0"/>
          <w:marBottom w:val="0"/>
          <w:divBdr>
            <w:top w:val="none" w:sz="0" w:space="0" w:color="auto"/>
            <w:left w:val="none" w:sz="0" w:space="0" w:color="auto"/>
            <w:bottom w:val="none" w:sz="0" w:space="0" w:color="auto"/>
            <w:right w:val="none" w:sz="0" w:space="0" w:color="auto"/>
          </w:divBdr>
        </w:div>
        <w:div w:id="2069958137">
          <w:marLeft w:val="480"/>
          <w:marRight w:val="0"/>
          <w:marTop w:val="0"/>
          <w:marBottom w:val="0"/>
          <w:divBdr>
            <w:top w:val="none" w:sz="0" w:space="0" w:color="auto"/>
            <w:left w:val="none" w:sz="0" w:space="0" w:color="auto"/>
            <w:bottom w:val="none" w:sz="0" w:space="0" w:color="auto"/>
            <w:right w:val="none" w:sz="0" w:space="0" w:color="auto"/>
          </w:divBdr>
        </w:div>
        <w:div w:id="2118408032">
          <w:marLeft w:val="480"/>
          <w:marRight w:val="0"/>
          <w:marTop w:val="0"/>
          <w:marBottom w:val="0"/>
          <w:divBdr>
            <w:top w:val="none" w:sz="0" w:space="0" w:color="auto"/>
            <w:left w:val="none" w:sz="0" w:space="0" w:color="auto"/>
            <w:bottom w:val="none" w:sz="0" w:space="0" w:color="auto"/>
            <w:right w:val="none" w:sz="0" w:space="0" w:color="auto"/>
          </w:divBdr>
        </w:div>
        <w:div w:id="2146580486">
          <w:marLeft w:val="480"/>
          <w:marRight w:val="0"/>
          <w:marTop w:val="0"/>
          <w:marBottom w:val="0"/>
          <w:divBdr>
            <w:top w:val="none" w:sz="0" w:space="0" w:color="auto"/>
            <w:left w:val="none" w:sz="0" w:space="0" w:color="auto"/>
            <w:bottom w:val="none" w:sz="0" w:space="0" w:color="auto"/>
            <w:right w:val="none" w:sz="0" w:space="0" w:color="auto"/>
          </w:divBdr>
        </w:div>
      </w:divsChild>
    </w:div>
    <w:div w:id="1983464992">
      <w:bodyDiv w:val="1"/>
      <w:marLeft w:val="0"/>
      <w:marRight w:val="0"/>
      <w:marTop w:val="0"/>
      <w:marBottom w:val="0"/>
      <w:divBdr>
        <w:top w:val="none" w:sz="0" w:space="0" w:color="auto"/>
        <w:left w:val="none" w:sz="0" w:space="0" w:color="auto"/>
        <w:bottom w:val="none" w:sz="0" w:space="0" w:color="auto"/>
        <w:right w:val="none" w:sz="0" w:space="0" w:color="auto"/>
      </w:divBdr>
      <w:divsChild>
        <w:div w:id="28386472">
          <w:marLeft w:val="480"/>
          <w:marRight w:val="0"/>
          <w:marTop w:val="0"/>
          <w:marBottom w:val="0"/>
          <w:divBdr>
            <w:top w:val="none" w:sz="0" w:space="0" w:color="auto"/>
            <w:left w:val="none" w:sz="0" w:space="0" w:color="auto"/>
            <w:bottom w:val="none" w:sz="0" w:space="0" w:color="auto"/>
            <w:right w:val="none" w:sz="0" w:space="0" w:color="auto"/>
          </w:divBdr>
        </w:div>
        <w:div w:id="33043508">
          <w:marLeft w:val="480"/>
          <w:marRight w:val="0"/>
          <w:marTop w:val="0"/>
          <w:marBottom w:val="0"/>
          <w:divBdr>
            <w:top w:val="none" w:sz="0" w:space="0" w:color="auto"/>
            <w:left w:val="none" w:sz="0" w:space="0" w:color="auto"/>
            <w:bottom w:val="none" w:sz="0" w:space="0" w:color="auto"/>
            <w:right w:val="none" w:sz="0" w:space="0" w:color="auto"/>
          </w:divBdr>
        </w:div>
        <w:div w:id="102504872">
          <w:marLeft w:val="480"/>
          <w:marRight w:val="0"/>
          <w:marTop w:val="0"/>
          <w:marBottom w:val="0"/>
          <w:divBdr>
            <w:top w:val="none" w:sz="0" w:space="0" w:color="auto"/>
            <w:left w:val="none" w:sz="0" w:space="0" w:color="auto"/>
            <w:bottom w:val="none" w:sz="0" w:space="0" w:color="auto"/>
            <w:right w:val="none" w:sz="0" w:space="0" w:color="auto"/>
          </w:divBdr>
        </w:div>
        <w:div w:id="125973653">
          <w:marLeft w:val="480"/>
          <w:marRight w:val="0"/>
          <w:marTop w:val="0"/>
          <w:marBottom w:val="0"/>
          <w:divBdr>
            <w:top w:val="none" w:sz="0" w:space="0" w:color="auto"/>
            <w:left w:val="none" w:sz="0" w:space="0" w:color="auto"/>
            <w:bottom w:val="none" w:sz="0" w:space="0" w:color="auto"/>
            <w:right w:val="none" w:sz="0" w:space="0" w:color="auto"/>
          </w:divBdr>
        </w:div>
        <w:div w:id="187959558">
          <w:marLeft w:val="480"/>
          <w:marRight w:val="0"/>
          <w:marTop w:val="0"/>
          <w:marBottom w:val="0"/>
          <w:divBdr>
            <w:top w:val="none" w:sz="0" w:space="0" w:color="auto"/>
            <w:left w:val="none" w:sz="0" w:space="0" w:color="auto"/>
            <w:bottom w:val="none" w:sz="0" w:space="0" w:color="auto"/>
            <w:right w:val="none" w:sz="0" w:space="0" w:color="auto"/>
          </w:divBdr>
        </w:div>
        <w:div w:id="248658519">
          <w:marLeft w:val="480"/>
          <w:marRight w:val="0"/>
          <w:marTop w:val="0"/>
          <w:marBottom w:val="0"/>
          <w:divBdr>
            <w:top w:val="none" w:sz="0" w:space="0" w:color="auto"/>
            <w:left w:val="none" w:sz="0" w:space="0" w:color="auto"/>
            <w:bottom w:val="none" w:sz="0" w:space="0" w:color="auto"/>
            <w:right w:val="none" w:sz="0" w:space="0" w:color="auto"/>
          </w:divBdr>
        </w:div>
        <w:div w:id="410397098">
          <w:marLeft w:val="480"/>
          <w:marRight w:val="0"/>
          <w:marTop w:val="0"/>
          <w:marBottom w:val="0"/>
          <w:divBdr>
            <w:top w:val="none" w:sz="0" w:space="0" w:color="auto"/>
            <w:left w:val="none" w:sz="0" w:space="0" w:color="auto"/>
            <w:bottom w:val="none" w:sz="0" w:space="0" w:color="auto"/>
            <w:right w:val="none" w:sz="0" w:space="0" w:color="auto"/>
          </w:divBdr>
        </w:div>
        <w:div w:id="422147763">
          <w:marLeft w:val="480"/>
          <w:marRight w:val="0"/>
          <w:marTop w:val="0"/>
          <w:marBottom w:val="0"/>
          <w:divBdr>
            <w:top w:val="none" w:sz="0" w:space="0" w:color="auto"/>
            <w:left w:val="none" w:sz="0" w:space="0" w:color="auto"/>
            <w:bottom w:val="none" w:sz="0" w:space="0" w:color="auto"/>
            <w:right w:val="none" w:sz="0" w:space="0" w:color="auto"/>
          </w:divBdr>
        </w:div>
        <w:div w:id="488906917">
          <w:marLeft w:val="480"/>
          <w:marRight w:val="0"/>
          <w:marTop w:val="0"/>
          <w:marBottom w:val="0"/>
          <w:divBdr>
            <w:top w:val="none" w:sz="0" w:space="0" w:color="auto"/>
            <w:left w:val="none" w:sz="0" w:space="0" w:color="auto"/>
            <w:bottom w:val="none" w:sz="0" w:space="0" w:color="auto"/>
            <w:right w:val="none" w:sz="0" w:space="0" w:color="auto"/>
          </w:divBdr>
        </w:div>
        <w:div w:id="567957390">
          <w:marLeft w:val="480"/>
          <w:marRight w:val="0"/>
          <w:marTop w:val="0"/>
          <w:marBottom w:val="0"/>
          <w:divBdr>
            <w:top w:val="none" w:sz="0" w:space="0" w:color="auto"/>
            <w:left w:val="none" w:sz="0" w:space="0" w:color="auto"/>
            <w:bottom w:val="none" w:sz="0" w:space="0" w:color="auto"/>
            <w:right w:val="none" w:sz="0" w:space="0" w:color="auto"/>
          </w:divBdr>
        </w:div>
        <w:div w:id="662198417">
          <w:marLeft w:val="480"/>
          <w:marRight w:val="0"/>
          <w:marTop w:val="0"/>
          <w:marBottom w:val="0"/>
          <w:divBdr>
            <w:top w:val="none" w:sz="0" w:space="0" w:color="auto"/>
            <w:left w:val="none" w:sz="0" w:space="0" w:color="auto"/>
            <w:bottom w:val="none" w:sz="0" w:space="0" w:color="auto"/>
            <w:right w:val="none" w:sz="0" w:space="0" w:color="auto"/>
          </w:divBdr>
        </w:div>
        <w:div w:id="689994143">
          <w:marLeft w:val="480"/>
          <w:marRight w:val="0"/>
          <w:marTop w:val="0"/>
          <w:marBottom w:val="0"/>
          <w:divBdr>
            <w:top w:val="none" w:sz="0" w:space="0" w:color="auto"/>
            <w:left w:val="none" w:sz="0" w:space="0" w:color="auto"/>
            <w:bottom w:val="none" w:sz="0" w:space="0" w:color="auto"/>
            <w:right w:val="none" w:sz="0" w:space="0" w:color="auto"/>
          </w:divBdr>
        </w:div>
        <w:div w:id="751393701">
          <w:marLeft w:val="480"/>
          <w:marRight w:val="0"/>
          <w:marTop w:val="0"/>
          <w:marBottom w:val="0"/>
          <w:divBdr>
            <w:top w:val="none" w:sz="0" w:space="0" w:color="auto"/>
            <w:left w:val="none" w:sz="0" w:space="0" w:color="auto"/>
            <w:bottom w:val="none" w:sz="0" w:space="0" w:color="auto"/>
            <w:right w:val="none" w:sz="0" w:space="0" w:color="auto"/>
          </w:divBdr>
        </w:div>
        <w:div w:id="801729798">
          <w:marLeft w:val="480"/>
          <w:marRight w:val="0"/>
          <w:marTop w:val="0"/>
          <w:marBottom w:val="0"/>
          <w:divBdr>
            <w:top w:val="none" w:sz="0" w:space="0" w:color="auto"/>
            <w:left w:val="none" w:sz="0" w:space="0" w:color="auto"/>
            <w:bottom w:val="none" w:sz="0" w:space="0" w:color="auto"/>
            <w:right w:val="none" w:sz="0" w:space="0" w:color="auto"/>
          </w:divBdr>
        </w:div>
        <w:div w:id="820543150">
          <w:marLeft w:val="480"/>
          <w:marRight w:val="0"/>
          <w:marTop w:val="0"/>
          <w:marBottom w:val="0"/>
          <w:divBdr>
            <w:top w:val="none" w:sz="0" w:space="0" w:color="auto"/>
            <w:left w:val="none" w:sz="0" w:space="0" w:color="auto"/>
            <w:bottom w:val="none" w:sz="0" w:space="0" w:color="auto"/>
            <w:right w:val="none" w:sz="0" w:space="0" w:color="auto"/>
          </w:divBdr>
        </w:div>
        <w:div w:id="838345598">
          <w:marLeft w:val="480"/>
          <w:marRight w:val="0"/>
          <w:marTop w:val="0"/>
          <w:marBottom w:val="0"/>
          <w:divBdr>
            <w:top w:val="none" w:sz="0" w:space="0" w:color="auto"/>
            <w:left w:val="none" w:sz="0" w:space="0" w:color="auto"/>
            <w:bottom w:val="none" w:sz="0" w:space="0" w:color="auto"/>
            <w:right w:val="none" w:sz="0" w:space="0" w:color="auto"/>
          </w:divBdr>
        </w:div>
        <w:div w:id="850755350">
          <w:marLeft w:val="480"/>
          <w:marRight w:val="0"/>
          <w:marTop w:val="0"/>
          <w:marBottom w:val="0"/>
          <w:divBdr>
            <w:top w:val="none" w:sz="0" w:space="0" w:color="auto"/>
            <w:left w:val="none" w:sz="0" w:space="0" w:color="auto"/>
            <w:bottom w:val="none" w:sz="0" w:space="0" w:color="auto"/>
            <w:right w:val="none" w:sz="0" w:space="0" w:color="auto"/>
          </w:divBdr>
        </w:div>
        <w:div w:id="871922305">
          <w:marLeft w:val="480"/>
          <w:marRight w:val="0"/>
          <w:marTop w:val="0"/>
          <w:marBottom w:val="0"/>
          <w:divBdr>
            <w:top w:val="none" w:sz="0" w:space="0" w:color="auto"/>
            <w:left w:val="none" w:sz="0" w:space="0" w:color="auto"/>
            <w:bottom w:val="none" w:sz="0" w:space="0" w:color="auto"/>
            <w:right w:val="none" w:sz="0" w:space="0" w:color="auto"/>
          </w:divBdr>
        </w:div>
        <w:div w:id="1021902931">
          <w:marLeft w:val="480"/>
          <w:marRight w:val="0"/>
          <w:marTop w:val="0"/>
          <w:marBottom w:val="0"/>
          <w:divBdr>
            <w:top w:val="none" w:sz="0" w:space="0" w:color="auto"/>
            <w:left w:val="none" w:sz="0" w:space="0" w:color="auto"/>
            <w:bottom w:val="none" w:sz="0" w:space="0" w:color="auto"/>
            <w:right w:val="none" w:sz="0" w:space="0" w:color="auto"/>
          </w:divBdr>
        </w:div>
        <w:div w:id="1040010460">
          <w:marLeft w:val="480"/>
          <w:marRight w:val="0"/>
          <w:marTop w:val="0"/>
          <w:marBottom w:val="0"/>
          <w:divBdr>
            <w:top w:val="none" w:sz="0" w:space="0" w:color="auto"/>
            <w:left w:val="none" w:sz="0" w:space="0" w:color="auto"/>
            <w:bottom w:val="none" w:sz="0" w:space="0" w:color="auto"/>
            <w:right w:val="none" w:sz="0" w:space="0" w:color="auto"/>
          </w:divBdr>
        </w:div>
        <w:div w:id="1099301642">
          <w:marLeft w:val="480"/>
          <w:marRight w:val="0"/>
          <w:marTop w:val="0"/>
          <w:marBottom w:val="0"/>
          <w:divBdr>
            <w:top w:val="none" w:sz="0" w:space="0" w:color="auto"/>
            <w:left w:val="none" w:sz="0" w:space="0" w:color="auto"/>
            <w:bottom w:val="none" w:sz="0" w:space="0" w:color="auto"/>
            <w:right w:val="none" w:sz="0" w:space="0" w:color="auto"/>
          </w:divBdr>
        </w:div>
        <w:div w:id="1118986831">
          <w:marLeft w:val="480"/>
          <w:marRight w:val="0"/>
          <w:marTop w:val="0"/>
          <w:marBottom w:val="0"/>
          <w:divBdr>
            <w:top w:val="none" w:sz="0" w:space="0" w:color="auto"/>
            <w:left w:val="none" w:sz="0" w:space="0" w:color="auto"/>
            <w:bottom w:val="none" w:sz="0" w:space="0" w:color="auto"/>
            <w:right w:val="none" w:sz="0" w:space="0" w:color="auto"/>
          </w:divBdr>
        </w:div>
        <w:div w:id="1128816782">
          <w:marLeft w:val="480"/>
          <w:marRight w:val="0"/>
          <w:marTop w:val="0"/>
          <w:marBottom w:val="0"/>
          <w:divBdr>
            <w:top w:val="none" w:sz="0" w:space="0" w:color="auto"/>
            <w:left w:val="none" w:sz="0" w:space="0" w:color="auto"/>
            <w:bottom w:val="none" w:sz="0" w:space="0" w:color="auto"/>
            <w:right w:val="none" w:sz="0" w:space="0" w:color="auto"/>
          </w:divBdr>
        </w:div>
        <w:div w:id="1139226184">
          <w:marLeft w:val="480"/>
          <w:marRight w:val="0"/>
          <w:marTop w:val="0"/>
          <w:marBottom w:val="0"/>
          <w:divBdr>
            <w:top w:val="none" w:sz="0" w:space="0" w:color="auto"/>
            <w:left w:val="none" w:sz="0" w:space="0" w:color="auto"/>
            <w:bottom w:val="none" w:sz="0" w:space="0" w:color="auto"/>
            <w:right w:val="none" w:sz="0" w:space="0" w:color="auto"/>
          </w:divBdr>
        </w:div>
        <w:div w:id="1176459213">
          <w:marLeft w:val="480"/>
          <w:marRight w:val="0"/>
          <w:marTop w:val="0"/>
          <w:marBottom w:val="0"/>
          <w:divBdr>
            <w:top w:val="none" w:sz="0" w:space="0" w:color="auto"/>
            <w:left w:val="none" w:sz="0" w:space="0" w:color="auto"/>
            <w:bottom w:val="none" w:sz="0" w:space="0" w:color="auto"/>
            <w:right w:val="none" w:sz="0" w:space="0" w:color="auto"/>
          </w:divBdr>
        </w:div>
        <w:div w:id="1182357083">
          <w:marLeft w:val="480"/>
          <w:marRight w:val="0"/>
          <w:marTop w:val="0"/>
          <w:marBottom w:val="0"/>
          <w:divBdr>
            <w:top w:val="none" w:sz="0" w:space="0" w:color="auto"/>
            <w:left w:val="none" w:sz="0" w:space="0" w:color="auto"/>
            <w:bottom w:val="none" w:sz="0" w:space="0" w:color="auto"/>
            <w:right w:val="none" w:sz="0" w:space="0" w:color="auto"/>
          </w:divBdr>
        </w:div>
        <w:div w:id="1455444373">
          <w:marLeft w:val="480"/>
          <w:marRight w:val="0"/>
          <w:marTop w:val="0"/>
          <w:marBottom w:val="0"/>
          <w:divBdr>
            <w:top w:val="none" w:sz="0" w:space="0" w:color="auto"/>
            <w:left w:val="none" w:sz="0" w:space="0" w:color="auto"/>
            <w:bottom w:val="none" w:sz="0" w:space="0" w:color="auto"/>
            <w:right w:val="none" w:sz="0" w:space="0" w:color="auto"/>
          </w:divBdr>
        </w:div>
        <w:div w:id="1494832805">
          <w:marLeft w:val="480"/>
          <w:marRight w:val="0"/>
          <w:marTop w:val="0"/>
          <w:marBottom w:val="0"/>
          <w:divBdr>
            <w:top w:val="none" w:sz="0" w:space="0" w:color="auto"/>
            <w:left w:val="none" w:sz="0" w:space="0" w:color="auto"/>
            <w:bottom w:val="none" w:sz="0" w:space="0" w:color="auto"/>
            <w:right w:val="none" w:sz="0" w:space="0" w:color="auto"/>
          </w:divBdr>
        </w:div>
        <w:div w:id="1499809669">
          <w:marLeft w:val="480"/>
          <w:marRight w:val="0"/>
          <w:marTop w:val="0"/>
          <w:marBottom w:val="0"/>
          <w:divBdr>
            <w:top w:val="none" w:sz="0" w:space="0" w:color="auto"/>
            <w:left w:val="none" w:sz="0" w:space="0" w:color="auto"/>
            <w:bottom w:val="none" w:sz="0" w:space="0" w:color="auto"/>
            <w:right w:val="none" w:sz="0" w:space="0" w:color="auto"/>
          </w:divBdr>
        </w:div>
        <w:div w:id="1523275264">
          <w:marLeft w:val="480"/>
          <w:marRight w:val="0"/>
          <w:marTop w:val="0"/>
          <w:marBottom w:val="0"/>
          <w:divBdr>
            <w:top w:val="none" w:sz="0" w:space="0" w:color="auto"/>
            <w:left w:val="none" w:sz="0" w:space="0" w:color="auto"/>
            <w:bottom w:val="none" w:sz="0" w:space="0" w:color="auto"/>
            <w:right w:val="none" w:sz="0" w:space="0" w:color="auto"/>
          </w:divBdr>
        </w:div>
        <w:div w:id="1632131388">
          <w:marLeft w:val="480"/>
          <w:marRight w:val="0"/>
          <w:marTop w:val="0"/>
          <w:marBottom w:val="0"/>
          <w:divBdr>
            <w:top w:val="none" w:sz="0" w:space="0" w:color="auto"/>
            <w:left w:val="none" w:sz="0" w:space="0" w:color="auto"/>
            <w:bottom w:val="none" w:sz="0" w:space="0" w:color="auto"/>
            <w:right w:val="none" w:sz="0" w:space="0" w:color="auto"/>
          </w:divBdr>
        </w:div>
        <w:div w:id="1665082102">
          <w:marLeft w:val="480"/>
          <w:marRight w:val="0"/>
          <w:marTop w:val="0"/>
          <w:marBottom w:val="0"/>
          <w:divBdr>
            <w:top w:val="none" w:sz="0" w:space="0" w:color="auto"/>
            <w:left w:val="none" w:sz="0" w:space="0" w:color="auto"/>
            <w:bottom w:val="none" w:sz="0" w:space="0" w:color="auto"/>
            <w:right w:val="none" w:sz="0" w:space="0" w:color="auto"/>
          </w:divBdr>
        </w:div>
        <w:div w:id="1702438702">
          <w:marLeft w:val="480"/>
          <w:marRight w:val="0"/>
          <w:marTop w:val="0"/>
          <w:marBottom w:val="0"/>
          <w:divBdr>
            <w:top w:val="none" w:sz="0" w:space="0" w:color="auto"/>
            <w:left w:val="none" w:sz="0" w:space="0" w:color="auto"/>
            <w:bottom w:val="none" w:sz="0" w:space="0" w:color="auto"/>
            <w:right w:val="none" w:sz="0" w:space="0" w:color="auto"/>
          </w:divBdr>
        </w:div>
        <w:div w:id="1726754677">
          <w:marLeft w:val="480"/>
          <w:marRight w:val="0"/>
          <w:marTop w:val="0"/>
          <w:marBottom w:val="0"/>
          <w:divBdr>
            <w:top w:val="none" w:sz="0" w:space="0" w:color="auto"/>
            <w:left w:val="none" w:sz="0" w:space="0" w:color="auto"/>
            <w:bottom w:val="none" w:sz="0" w:space="0" w:color="auto"/>
            <w:right w:val="none" w:sz="0" w:space="0" w:color="auto"/>
          </w:divBdr>
        </w:div>
        <w:div w:id="1772816164">
          <w:marLeft w:val="480"/>
          <w:marRight w:val="0"/>
          <w:marTop w:val="0"/>
          <w:marBottom w:val="0"/>
          <w:divBdr>
            <w:top w:val="none" w:sz="0" w:space="0" w:color="auto"/>
            <w:left w:val="none" w:sz="0" w:space="0" w:color="auto"/>
            <w:bottom w:val="none" w:sz="0" w:space="0" w:color="auto"/>
            <w:right w:val="none" w:sz="0" w:space="0" w:color="auto"/>
          </w:divBdr>
        </w:div>
        <w:div w:id="1773355352">
          <w:marLeft w:val="480"/>
          <w:marRight w:val="0"/>
          <w:marTop w:val="0"/>
          <w:marBottom w:val="0"/>
          <w:divBdr>
            <w:top w:val="none" w:sz="0" w:space="0" w:color="auto"/>
            <w:left w:val="none" w:sz="0" w:space="0" w:color="auto"/>
            <w:bottom w:val="none" w:sz="0" w:space="0" w:color="auto"/>
            <w:right w:val="none" w:sz="0" w:space="0" w:color="auto"/>
          </w:divBdr>
        </w:div>
        <w:div w:id="1783105851">
          <w:marLeft w:val="480"/>
          <w:marRight w:val="0"/>
          <w:marTop w:val="0"/>
          <w:marBottom w:val="0"/>
          <w:divBdr>
            <w:top w:val="none" w:sz="0" w:space="0" w:color="auto"/>
            <w:left w:val="none" w:sz="0" w:space="0" w:color="auto"/>
            <w:bottom w:val="none" w:sz="0" w:space="0" w:color="auto"/>
            <w:right w:val="none" w:sz="0" w:space="0" w:color="auto"/>
          </w:divBdr>
        </w:div>
        <w:div w:id="1915162820">
          <w:marLeft w:val="480"/>
          <w:marRight w:val="0"/>
          <w:marTop w:val="0"/>
          <w:marBottom w:val="0"/>
          <w:divBdr>
            <w:top w:val="none" w:sz="0" w:space="0" w:color="auto"/>
            <w:left w:val="none" w:sz="0" w:space="0" w:color="auto"/>
            <w:bottom w:val="none" w:sz="0" w:space="0" w:color="auto"/>
            <w:right w:val="none" w:sz="0" w:space="0" w:color="auto"/>
          </w:divBdr>
        </w:div>
        <w:div w:id="1916744918">
          <w:marLeft w:val="480"/>
          <w:marRight w:val="0"/>
          <w:marTop w:val="0"/>
          <w:marBottom w:val="0"/>
          <w:divBdr>
            <w:top w:val="none" w:sz="0" w:space="0" w:color="auto"/>
            <w:left w:val="none" w:sz="0" w:space="0" w:color="auto"/>
            <w:bottom w:val="none" w:sz="0" w:space="0" w:color="auto"/>
            <w:right w:val="none" w:sz="0" w:space="0" w:color="auto"/>
          </w:divBdr>
        </w:div>
        <w:div w:id="1938635001">
          <w:marLeft w:val="480"/>
          <w:marRight w:val="0"/>
          <w:marTop w:val="0"/>
          <w:marBottom w:val="0"/>
          <w:divBdr>
            <w:top w:val="none" w:sz="0" w:space="0" w:color="auto"/>
            <w:left w:val="none" w:sz="0" w:space="0" w:color="auto"/>
            <w:bottom w:val="none" w:sz="0" w:space="0" w:color="auto"/>
            <w:right w:val="none" w:sz="0" w:space="0" w:color="auto"/>
          </w:divBdr>
        </w:div>
        <w:div w:id="2007587784">
          <w:marLeft w:val="480"/>
          <w:marRight w:val="0"/>
          <w:marTop w:val="0"/>
          <w:marBottom w:val="0"/>
          <w:divBdr>
            <w:top w:val="none" w:sz="0" w:space="0" w:color="auto"/>
            <w:left w:val="none" w:sz="0" w:space="0" w:color="auto"/>
            <w:bottom w:val="none" w:sz="0" w:space="0" w:color="auto"/>
            <w:right w:val="none" w:sz="0" w:space="0" w:color="auto"/>
          </w:divBdr>
        </w:div>
        <w:div w:id="2080864406">
          <w:marLeft w:val="480"/>
          <w:marRight w:val="0"/>
          <w:marTop w:val="0"/>
          <w:marBottom w:val="0"/>
          <w:divBdr>
            <w:top w:val="none" w:sz="0" w:space="0" w:color="auto"/>
            <w:left w:val="none" w:sz="0" w:space="0" w:color="auto"/>
            <w:bottom w:val="none" w:sz="0" w:space="0" w:color="auto"/>
            <w:right w:val="none" w:sz="0" w:space="0" w:color="auto"/>
          </w:divBdr>
        </w:div>
        <w:div w:id="2104955872">
          <w:marLeft w:val="480"/>
          <w:marRight w:val="0"/>
          <w:marTop w:val="0"/>
          <w:marBottom w:val="0"/>
          <w:divBdr>
            <w:top w:val="none" w:sz="0" w:space="0" w:color="auto"/>
            <w:left w:val="none" w:sz="0" w:space="0" w:color="auto"/>
            <w:bottom w:val="none" w:sz="0" w:space="0" w:color="auto"/>
            <w:right w:val="none" w:sz="0" w:space="0" w:color="auto"/>
          </w:divBdr>
        </w:div>
        <w:div w:id="2111847720">
          <w:marLeft w:val="480"/>
          <w:marRight w:val="0"/>
          <w:marTop w:val="0"/>
          <w:marBottom w:val="0"/>
          <w:divBdr>
            <w:top w:val="none" w:sz="0" w:space="0" w:color="auto"/>
            <w:left w:val="none" w:sz="0" w:space="0" w:color="auto"/>
            <w:bottom w:val="none" w:sz="0" w:space="0" w:color="auto"/>
            <w:right w:val="none" w:sz="0" w:space="0" w:color="auto"/>
          </w:divBdr>
        </w:div>
        <w:div w:id="2131893476">
          <w:marLeft w:val="480"/>
          <w:marRight w:val="0"/>
          <w:marTop w:val="0"/>
          <w:marBottom w:val="0"/>
          <w:divBdr>
            <w:top w:val="none" w:sz="0" w:space="0" w:color="auto"/>
            <w:left w:val="none" w:sz="0" w:space="0" w:color="auto"/>
            <w:bottom w:val="none" w:sz="0" w:space="0" w:color="auto"/>
            <w:right w:val="none" w:sz="0" w:space="0" w:color="auto"/>
          </w:divBdr>
        </w:div>
      </w:divsChild>
    </w:div>
    <w:div w:id="1989943959">
      <w:bodyDiv w:val="1"/>
      <w:marLeft w:val="0"/>
      <w:marRight w:val="0"/>
      <w:marTop w:val="0"/>
      <w:marBottom w:val="0"/>
      <w:divBdr>
        <w:top w:val="none" w:sz="0" w:space="0" w:color="auto"/>
        <w:left w:val="none" w:sz="0" w:space="0" w:color="auto"/>
        <w:bottom w:val="none" w:sz="0" w:space="0" w:color="auto"/>
        <w:right w:val="none" w:sz="0" w:space="0" w:color="auto"/>
      </w:divBdr>
      <w:divsChild>
        <w:div w:id="17044680">
          <w:marLeft w:val="480"/>
          <w:marRight w:val="0"/>
          <w:marTop w:val="0"/>
          <w:marBottom w:val="0"/>
          <w:divBdr>
            <w:top w:val="none" w:sz="0" w:space="0" w:color="auto"/>
            <w:left w:val="none" w:sz="0" w:space="0" w:color="auto"/>
            <w:bottom w:val="none" w:sz="0" w:space="0" w:color="auto"/>
            <w:right w:val="none" w:sz="0" w:space="0" w:color="auto"/>
          </w:divBdr>
        </w:div>
        <w:div w:id="97801397">
          <w:marLeft w:val="480"/>
          <w:marRight w:val="0"/>
          <w:marTop w:val="0"/>
          <w:marBottom w:val="0"/>
          <w:divBdr>
            <w:top w:val="none" w:sz="0" w:space="0" w:color="auto"/>
            <w:left w:val="none" w:sz="0" w:space="0" w:color="auto"/>
            <w:bottom w:val="none" w:sz="0" w:space="0" w:color="auto"/>
            <w:right w:val="none" w:sz="0" w:space="0" w:color="auto"/>
          </w:divBdr>
        </w:div>
        <w:div w:id="284167122">
          <w:marLeft w:val="480"/>
          <w:marRight w:val="0"/>
          <w:marTop w:val="0"/>
          <w:marBottom w:val="0"/>
          <w:divBdr>
            <w:top w:val="none" w:sz="0" w:space="0" w:color="auto"/>
            <w:left w:val="none" w:sz="0" w:space="0" w:color="auto"/>
            <w:bottom w:val="none" w:sz="0" w:space="0" w:color="auto"/>
            <w:right w:val="none" w:sz="0" w:space="0" w:color="auto"/>
          </w:divBdr>
        </w:div>
        <w:div w:id="313684890">
          <w:marLeft w:val="480"/>
          <w:marRight w:val="0"/>
          <w:marTop w:val="0"/>
          <w:marBottom w:val="0"/>
          <w:divBdr>
            <w:top w:val="none" w:sz="0" w:space="0" w:color="auto"/>
            <w:left w:val="none" w:sz="0" w:space="0" w:color="auto"/>
            <w:bottom w:val="none" w:sz="0" w:space="0" w:color="auto"/>
            <w:right w:val="none" w:sz="0" w:space="0" w:color="auto"/>
          </w:divBdr>
        </w:div>
        <w:div w:id="388696331">
          <w:marLeft w:val="480"/>
          <w:marRight w:val="0"/>
          <w:marTop w:val="0"/>
          <w:marBottom w:val="0"/>
          <w:divBdr>
            <w:top w:val="none" w:sz="0" w:space="0" w:color="auto"/>
            <w:left w:val="none" w:sz="0" w:space="0" w:color="auto"/>
            <w:bottom w:val="none" w:sz="0" w:space="0" w:color="auto"/>
            <w:right w:val="none" w:sz="0" w:space="0" w:color="auto"/>
          </w:divBdr>
        </w:div>
        <w:div w:id="523831796">
          <w:marLeft w:val="480"/>
          <w:marRight w:val="0"/>
          <w:marTop w:val="0"/>
          <w:marBottom w:val="0"/>
          <w:divBdr>
            <w:top w:val="none" w:sz="0" w:space="0" w:color="auto"/>
            <w:left w:val="none" w:sz="0" w:space="0" w:color="auto"/>
            <w:bottom w:val="none" w:sz="0" w:space="0" w:color="auto"/>
            <w:right w:val="none" w:sz="0" w:space="0" w:color="auto"/>
          </w:divBdr>
        </w:div>
        <w:div w:id="526992872">
          <w:marLeft w:val="480"/>
          <w:marRight w:val="0"/>
          <w:marTop w:val="0"/>
          <w:marBottom w:val="0"/>
          <w:divBdr>
            <w:top w:val="none" w:sz="0" w:space="0" w:color="auto"/>
            <w:left w:val="none" w:sz="0" w:space="0" w:color="auto"/>
            <w:bottom w:val="none" w:sz="0" w:space="0" w:color="auto"/>
            <w:right w:val="none" w:sz="0" w:space="0" w:color="auto"/>
          </w:divBdr>
        </w:div>
        <w:div w:id="749808979">
          <w:marLeft w:val="480"/>
          <w:marRight w:val="0"/>
          <w:marTop w:val="0"/>
          <w:marBottom w:val="0"/>
          <w:divBdr>
            <w:top w:val="none" w:sz="0" w:space="0" w:color="auto"/>
            <w:left w:val="none" w:sz="0" w:space="0" w:color="auto"/>
            <w:bottom w:val="none" w:sz="0" w:space="0" w:color="auto"/>
            <w:right w:val="none" w:sz="0" w:space="0" w:color="auto"/>
          </w:divBdr>
        </w:div>
        <w:div w:id="773869566">
          <w:marLeft w:val="480"/>
          <w:marRight w:val="0"/>
          <w:marTop w:val="0"/>
          <w:marBottom w:val="0"/>
          <w:divBdr>
            <w:top w:val="none" w:sz="0" w:space="0" w:color="auto"/>
            <w:left w:val="none" w:sz="0" w:space="0" w:color="auto"/>
            <w:bottom w:val="none" w:sz="0" w:space="0" w:color="auto"/>
            <w:right w:val="none" w:sz="0" w:space="0" w:color="auto"/>
          </w:divBdr>
        </w:div>
        <w:div w:id="912660236">
          <w:marLeft w:val="480"/>
          <w:marRight w:val="0"/>
          <w:marTop w:val="0"/>
          <w:marBottom w:val="0"/>
          <w:divBdr>
            <w:top w:val="none" w:sz="0" w:space="0" w:color="auto"/>
            <w:left w:val="none" w:sz="0" w:space="0" w:color="auto"/>
            <w:bottom w:val="none" w:sz="0" w:space="0" w:color="auto"/>
            <w:right w:val="none" w:sz="0" w:space="0" w:color="auto"/>
          </w:divBdr>
        </w:div>
        <w:div w:id="977957978">
          <w:marLeft w:val="480"/>
          <w:marRight w:val="0"/>
          <w:marTop w:val="0"/>
          <w:marBottom w:val="0"/>
          <w:divBdr>
            <w:top w:val="none" w:sz="0" w:space="0" w:color="auto"/>
            <w:left w:val="none" w:sz="0" w:space="0" w:color="auto"/>
            <w:bottom w:val="none" w:sz="0" w:space="0" w:color="auto"/>
            <w:right w:val="none" w:sz="0" w:space="0" w:color="auto"/>
          </w:divBdr>
        </w:div>
        <w:div w:id="997149326">
          <w:marLeft w:val="480"/>
          <w:marRight w:val="0"/>
          <w:marTop w:val="0"/>
          <w:marBottom w:val="0"/>
          <w:divBdr>
            <w:top w:val="none" w:sz="0" w:space="0" w:color="auto"/>
            <w:left w:val="none" w:sz="0" w:space="0" w:color="auto"/>
            <w:bottom w:val="none" w:sz="0" w:space="0" w:color="auto"/>
            <w:right w:val="none" w:sz="0" w:space="0" w:color="auto"/>
          </w:divBdr>
        </w:div>
        <w:div w:id="1097939769">
          <w:marLeft w:val="480"/>
          <w:marRight w:val="0"/>
          <w:marTop w:val="0"/>
          <w:marBottom w:val="0"/>
          <w:divBdr>
            <w:top w:val="none" w:sz="0" w:space="0" w:color="auto"/>
            <w:left w:val="none" w:sz="0" w:space="0" w:color="auto"/>
            <w:bottom w:val="none" w:sz="0" w:space="0" w:color="auto"/>
            <w:right w:val="none" w:sz="0" w:space="0" w:color="auto"/>
          </w:divBdr>
        </w:div>
        <w:div w:id="1164324423">
          <w:marLeft w:val="480"/>
          <w:marRight w:val="0"/>
          <w:marTop w:val="0"/>
          <w:marBottom w:val="0"/>
          <w:divBdr>
            <w:top w:val="none" w:sz="0" w:space="0" w:color="auto"/>
            <w:left w:val="none" w:sz="0" w:space="0" w:color="auto"/>
            <w:bottom w:val="none" w:sz="0" w:space="0" w:color="auto"/>
            <w:right w:val="none" w:sz="0" w:space="0" w:color="auto"/>
          </w:divBdr>
        </w:div>
        <w:div w:id="1254048204">
          <w:marLeft w:val="480"/>
          <w:marRight w:val="0"/>
          <w:marTop w:val="0"/>
          <w:marBottom w:val="0"/>
          <w:divBdr>
            <w:top w:val="none" w:sz="0" w:space="0" w:color="auto"/>
            <w:left w:val="none" w:sz="0" w:space="0" w:color="auto"/>
            <w:bottom w:val="none" w:sz="0" w:space="0" w:color="auto"/>
            <w:right w:val="none" w:sz="0" w:space="0" w:color="auto"/>
          </w:divBdr>
        </w:div>
        <w:div w:id="1261067648">
          <w:marLeft w:val="480"/>
          <w:marRight w:val="0"/>
          <w:marTop w:val="0"/>
          <w:marBottom w:val="0"/>
          <w:divBdr>
            <w:top w:val="none" w:sz="0" w:space="0" w:color="auto"/>
            <w:left w:val="none" w:sz="0" w:space="0" w:color="auto"/>
            <w:bottom w:val="none" w:sz="0" w:space="0" w:color="auto"/>
            <w:right w:val="none" w:sz="0" w:space="0" w:color="auto"/>
          </w:divBdr>
        </w:div>
        <w:div w:id="1407612293">
          <w:marLeft w:val="480"/>
          <w:marRight w:val="0"/>
          <w:marTop w:val="0"/>
          <w:marBottom w:val="0"/>
          <w:divBdr>
            <w:top w:val="none" w:sz="0" w:space="0" w:color="auto"/>
            <w:left w:val="none" w:sz="0" w:space="0" w:color="auto"/>
            <w:bottom w:val="none" w:sz="0" w:space="0" w:color="auto"/>
            <w:right w:val="none" w:sz="0" w:space="0" w:color="auto"/>
          </w:divBdr>
        </w:div>
        <w:div w:id="1458571211">
          <w:marLeft w:val="480"/>
          <w:marRight w:val="0"/>
          <w:marTop w:val="0"/>
          <w:marBottom w:val="0"/>
          <w:divBdr>
            <w:top w:val="none" w:sz="0" w:space="0" w:color="auto"/>
            <w:left w:val="none" w:sz="0" w:space="0" w:color="auto"/>
            <w:bottom w:val="none" w:sz="0" w:space="0" w:color="auto"/>
            <w:right w:val="none" w:sz="0" w:space="0" w:color="auto"/>
          </w:divBdr>
        </w:div>
        <w:div w:id="1473523291">
          <w:marLeft w:val="480"/>
          <w:marRight w:val="0"/>
          <w:marTop w:val="0"/>
          <w:marBottom w:val="0"/>
          <w:divBdr>
            <w:top w:val="none" w:sz="0" w:space="0" w:color="auto"/>
            <w:left w:val="none" w:sz="0" w:space="0" w:color="auto"/>
            <w:bottom w:val="none" w:sz="0" w:space="0" w:color="auto"/>
            <w:right w:val="none" w:sz="0" w:space="0" w:color="auto"/>
          </w:divBdr>
        </w:div>
        <w:div w:id="1488283472">
          <w:marLeft w:val="480"/>
          <w:marRight w:val="0"/>
          <w:marTop w:val="0"/>
          <w:marBottom w:val="0"/>
          <w:divBdr>
            <w:top w:val="none" w:sz="0" w:space="0" w:color="auto"/>
            <w:left w:val="none" w:sz="0" w:space="0" w:color="auto"/>
            <w:bottom w:val="none" w:sz="0" w:space="0" w:color="auto"/>
            <w:right w:val="none" w:sz="0" w:space="0" w:color="auto"/>
          </w:divBdr>
        </w:div>
        <w:div w:id="1537572780">
          <w:marLeft w:val="480"/>
          <w:marRight w:val="0"/>
          <w:marTop w:val="0"/>
          <w:marBottom w:val="0"/>
          <w:divBdr>
            <w:top w:val="none" w:sz="0" w:space="0" w:color="auto"/>
            <w:left w:val="none" w:sz="0" w:space="0" w:color="auto"/>
            <w:bottom w:val="none" w:sz="0" w:space="0" w:color="auto"/>
            <w:right w:val="none" w:sz="0" w:space="0" w:color="auto"/>
          </w:divBdr>
        </w:div>
        <w:div w:id="1623686469">
          <w:marLeft w:val="480"/>
          <w:marRight w:val="0"/>
          <w:marTop w:val="0"/>
          <w:marBottom w:val="0"/>
          <w:divBdr>
            <w:top w:val="none" w:sz="0" w:space="0" w:color="auto"/>
            <w:left w:val="none" w:sz="0" w:space="0" w:color="auto"/>
            <w:bottom w:val="none" w:sz="0" w:space="0" w:color="auto"/>
            <w:right w:val="none" w:sz="0" w:space="0" w:color="auto"/>
          </w:divBdr>
        </w:div>
        <w:div w:id="1642883800">
          <w:marLeft w:val="480"/>
          <w:marRight w:val="0"/>
          <w:marTop w:val="0"/>
          <w:marBottom w:val="0"/>
          <w:divBdr>
            <w:top w:val="none" w:sz="0" w:space="0" w:color="auto"/>
            <w:left w:val="none" w:sz="0" w:space="0" w:color="auto"/>
            <w:bottom w:val="none" w:sz="0" w:space="0" w:color="auto"/>
            <w:right w:val="none" w:sz="0" w:space="0" w:color="auto"/>
          </w:divBdr>
        </w:div>
        <w:div w:id="1851338180">
          <w:marLeft w:val="480"/>
          <w:marRight w:val="0"/>
          <w:marTop w:val="0"/>
          <w:marBottom w:val="0"/>
          <w:divBdr>
            <w:top w:val="none" w:sz="0" w:space="0" w:color="auto"/>
            <w:left w:val="none" w:sz="0" w:space="0" w:color="auto"/>
            <w:bottom w:val="none" w:sz="0" w:space="0" w:color="auto"/>
            <w:right w:val="none" w:sz="0" w:space="0" w:color="auto"/>
          </w:divBdr>
        </w:div>
        <w:div w:id="2079864990">
          <w:marLeft w:val="480"/>
          <w:marRight w:val="0"/>
          <w:marTop w:val="0"/>
          <w:marBottom w:val="0"/>
          <w:divBdr>
            <w:top w:val="none" w:sz="0" w:space="0" w:color="auto"/>
            <w:left w:val="none" w:sz="0" w:space="0" w:color="auto"/>
            <w:bottom w:val="none" w:sz="0" w:space="0" w:color="auto"/>
            <w:right w:val="none" w:sz="0" w:space="0" w:color="auto"/>
          </w:divBdr>
        </w:div>
        <w:div w:id="2098624389">
          <w:marLeft w:val="480"/>
          <w:marRight w:val="0"/>
          <w:marTop w:val="0"/>
          <w:marBottom w:val="0"/>
          <w:divBdr>
            <w:top w:val="none" w:sz="0" w:space="0" w:color="auto"/>
            <w:left w:val="none" w:sz="0" w:space="0" w:color="auto"/>
            <w:bottom w:val="none" w:sz="0" w:space="0" w:color="auto"/>
            <w:right w:val="none" w:sz="0" w:space="0" w:color="auto"/>
          </w:divBdr>
        </w:div>
        <w:div w:id="2127580650">
          <w:marLeft w:val="480"/>
          <w:marRight w:val="0"/>
          <w:marTop w:val="0"/>
          <w:marBottom w:val="0"/>
          <w:divBdr>
            <w:top w:val="none" w:sz="0" w:space="0" w:color="auto"/>
            <w:left w:val="none" w:sz="0" w:space="0" w:color="auto"/>
            <w:bottom w:val="none" w:sz="0" w:space="0" w:color="auto"/>
            <w:right w:val="none" w:sz="0" w:space="0" w:color="auto"/>
          </w:divBdr>
        </w:div>
      </w:divsChild>
    </w:div>
    <w:div w:id="2002732545">
      <w:bodyDiv w:val="1"/>
      <w:marLeft w:val="0"/>
      <w:marRight w:val="0"/>
      <w:marTop w:val="0"/>
      <w:marBottom w:val="0"/>
      <w:divBdr>
        <w:top w:val="none" w:sz="0" w:space="0" w:color="auto"/>
        <w:left w:val="none" w:sz="0" w:space="0" w:color="auto"/>
        <w:bottom w:val="none" w:sz="0" w:space="0" w:color="auto"/>
        <w:right w:val="none" w:sz="0" w:space="0" w:color="auto"/>
      </w:divBdr>
      <w:divsChild>
        <w:div w:id="63646785">
          <w:marLeft w:val="480"/>
          <w:marRight w:val="0"/>
          <w:marTop w:val="0"/>
          <w:marBottom w:val="0"/>
          <w:divBdr>
            <w:top w:val="none" w:sz="0" w:space="0" w:color="auto"/>
            <w:left w:val="none" w:sz="0" w:space="0" w:color="auto"/>
            <w:bottom w:val="none" w:sz="0" w:space="0" w:color="auto"/>
            <w:right w:val="none" w:sz="0" w:space="0" w:color="auto"/>
          </w:divBdr>
        </w:div>
        <w:div w:id="158422026">
          <w:marLeft w:val="480"/>
          <w:marRight w:val="0"/>
          <w:marTop w:val="0"/>
          <w:marBottom w:val="0"/>
          <w:divBdr>
            <w:top w:val="none" w:sz="0" w:space="0" w:color="auto"/>
            <w:left w:val="none" w:sz="0" w:space="0" w:color="auto"/>
            <w:bottom w:val="none" w:sz="0" w:space="0" w:color="auto"/>
            <w:right w:val="none" w:sz="0" w:space="0" w:color="auto"/>
          </w:divBdr>
        </w:div>
        <w:div w:id="211038557">
          <w:marLeft w:val="480"/>
          <w:marRight w:val="0"/>
          <w:marTop w:val="0"/>
          <w:marBottom w:val="0"/>
          <w:divBdr>
            <w:top w:val="none" w:sz="0" w:space="0" w:color="auto"/>
            <w:left w:val="none" w:sz="0" w:space="0" w:color="auto"/>
            <w:bottom w:val="none" w:sz="0" w:space="0" w:color="auto"/>
            <w:right w:val="none" w:sz="0" w:space="0" w:color="auto"/>
          </w:divBdr>
        </w:div>
        <w:div w:id="304548816">
          <w:marLeft w:val="480"/>
          <w:marRight w:val="0"/>
          <w:marTop w:val="0"/>
          <w:marBottom w:val="0"/>
          <w:divBdr>
            <w:top w:val="none" w:sz="0" w:space="0" w:color="auto"/>
            <w:left w:val="none" w:sz="0" w:space="0" w:color="auto"/>
            <w:bottom w:val="none" w:sz="0" w:space="0" w:color="auto"/>
            <w:right w:val="none" w:sz="0" w:space="0" w:color="auto"/>
          </w:divBdr>
        </w:div>
        <w:div w:id="311327508">
          <w:marLeft w:val="480"/>
          <w:marRight w:val="0"/>
          <w:marTop w:val="0"/>
          <w:marBottom w:val="0"/>
          <w:divBdr>
            <w:top w:val="none" w:sz="0" w:space="0" w:color="auto"/>
            <w:left w:val="none" w:sz="0" w:space="0" w:color="auto"/>
            <w:bottom w:val="none" w:sz="0" w:space="0" w:color="auto"/>
            <w:right w:val="none" w:sz="0" w:space="0" w:color="auto"/>
          </w:divBdr>
        </w:div>
        <w:div w:id="326052735">
          <w:marLeft w:val="480"/>
          <w:marRight w:val="0"/>
          <w:marTop w:val="0"/>
          <w:marBottom w:val="0"/>
          <w:divBdr>
            <w:top w:val="none" w:sz="0" w:space="0" w:color="auto"/>
            <w:left w:val="none" w:sz="0" w:space="0" w:color="auto"/>
            <w:bottom w:val="none" w:sz="0" w:space="0" w:color="auto"/>
            <w:right w:val="none" w:sz="0" w:space="0" w:color="auto"/>
          </w:divBdr>
        </w:div>
        <w:div w:id="381247170">
          <w:marLeft w:val="480"/>
          <w:marRight w:val="0"/>
          <w:marTop w:val="0"/>
          <w:marBottom w:val="0"/>
          <w:divBdr>
            <w:top w:val="none" w:sz="0" w:space="0" w:color="auto"/>
            <w:left w:val="none" w:sz="0" w:space="0" w:color="auto"/>
            <w:bottom w:val="none" w:sz="0" w:space="0" w:color="auto"/>
            <w:right w:val="none" w:sz="0" w:space="0" w:color="auto"/>
          </w:divBdr>
        </w:div>
        <w:div w:id="448818739">
          <w:marLeft w:val="480"/>
          <w:marRight w:val="0"/>
          <w:marTop w:val="0"/>
          <w:marBottom w:val="0"/>
          <w:divBdr>
            <w:top w:val="none" w:sz="0" w:space="0" w:color="auto"/>
            <w:left w:val="none" w:sz="0" w:space="0" w:color="auto"/>
            <w:bottom w:val="none" w:sz="0" w:space="0" w:color="auto"/>
            <w:right w:val="none" w:sz="0" w:space="0" w:color="auto"/>
          </w:divBdr>
        </w:div>
        <w:div w:id="503782690">
          <w:marLeft w:val="480"/>
          <w:marRight w:val="0"/>
          <w:marTop w:val="0"/>
          <w:marBottom w:val="0"/>
          <w:divBdr>
            <w:top w:val="none" w:sz="0" w:space="0" w:color="auto"/>
            <w:left w:val="none" w:sz="0" w:space="0" w:color="auto"/>
            <w:bottom w:val="none" w:sz="0" w:space="0" w:color="auto"/>
            <w:right w:val="none" w:sz="0" w:space="0" w:color="auto"/>
          </w:divBdr>
        </w:div>
        <w:div w:id="563220030">
          <w:marLeft w:val="480"/>
          <w:marRight w:val="0"/>
          <w:marTop w:val="0"/>
          <w:marBottom w:val="0"/>
          <w:divBdr>
            <w:top w:val="none" w:sz="0" w:space="0" w:color="auto"/>
            <w:left w:val="none" w:sz="0" w:space="0" w:color="auto"/>
            <w:bottom w:val="none" w:sz="0" w:space="0" w:color="auto"/>
            <w:right w:val="none" w:sz="0" w:space="0" w:color="auto"/>
          </w:divBdr>
        </w:div>
        <w:div w:id="580913947">
          <w:marLeft w:val="480"/>
          <w:marRight w:val="0"/>
          <w:marTop w:val="0"/>
          <w:marBottom w:val="0"/>
          <w:divBdr>
            <w:top w:val="none" w:sz="0" w:space="0" w:color="auto"/>
            <w:left w:val="none" w:sz="0" w:space="0" w:color="auto"/>
            <w:bottom w:val="none" w:sz="0" w:space="0" w:color="auto"/>
            <w:right w:val="none" w:sz="0" w:space="0" w:color="auto"/>
          </w:divBdr>
        </w:div>
        <w:div w:id="617416567">
          <w:marLeft w:val="480"/>
          <w:marRight w:val="0"/>
          <w:marTop w:val="0"/>
          <w:marBottom w:val="0"/>
          <w:divBdr>
            <w:top w:val="none" w:sz="0" w:space="0" w:color="auto"/>
            <w:left w:val="none" w:sz="0" w:space="0" w:color="auto"/>
            <w:bottom w:val="none" w:sz="0" w:space="0" w:color="auto"/>
            <w:right w:val="none" w:sz="0" w:space="0" w:color="auto"/>
          </w:divBdr>
        </w:div>
        <w:div w:id="632635782">
          <w:marLeft w:val="480"/>
          <w:marRight w:val="0"/>
          <w:marTop w:val="0"/>
          <w:marBottom w:val="0"/>
          <w:divBdr>
            <w:top w:val="none" w:sz="0" w:space="0" w:color="auto"/>
            <w:left w:val="none" w:sz="0" w:space="0" w:color="auto"/>
            <w:bottom w:val="none" w:sz="0" w:space="0" w:color="auto"/>
            <w:right w:val="none" w:sz="0" w:space="0" w:color="auto"/>
          </w:divBdr>
        </w:div>
        <w:div w:id="689599750">
          <w:marLeft w:val="480"/>
          <w:marRight w:val="0"/>
          <w:marTop w:val="0"/>
          <w:marBottom w:val="0"/>
          <w:divBdr>
            <w:top w:val="none" w:sz="0" w:space="0" w:color="auto"/>
            <w:left w:val="none" w:sz="0" w:space="0" w:color="auto"/>
            <w:bottom w:val="none" w:sz="0" w:space="0" w:color="auto"/>
            <w:right w:val="none" w:sz="0" w:space="0" w:color="auto"/>
          </w:divBdr>
        </w:div>
        <w:div w:id="699356343">
          <w:marLeft w:val="480"/>
          <w:marRight w:val="0"/>
          <w:marTop w:val="0"/>
          <w:marBottom w:val="0"/>
          <w:divBdr>
            <w:top w:val="none" w:sz="0" w:space="0" w:color="auto"/>
            <w:left w:val="none" w:sz="0" w:space="0" w:color="auto"/>
            <w:bottom w:val="none" w:sz="0" w:space="0" w:color="auto"/>
            <w:right w:val="none" w:sz="0" w:space="0" w:color="auto"/>
          </w:divBdr>
        </w:div>
        <w:div w:id="716392095">
          <w:marLeft w:val="480"/>
          <w:marRight w:val="0"/>
          <w:marTop w:val="0"/>
          <w:marBottom w:val="0"/>
          <w:divBdr>
            <w:top w:val="none" w:sz="0" w:space="0" w:color="auto"/>
            <w:left w:val="none" w:sz="0" w:space="0" w:color="auto"/>
            <w:bottom w:val="none" w:sz="0" w:space="0" w:color="auto"/>
            <w:right w:val="none" w:sz="0" w:space="0" w:color="auto"/>
          </w:divBdr>
        </w:div>
        <w:div w:id="765349232">
          <w:marLeft w:val="480"/>
          <w:marRight w:val="0"/>
          <w:marTop w:val="0"/>
          <w:marBottom w:val="0"/>
          <w:divBdr>
            <w:top w:val="none" w:sz="0" w:space="0" w:color="auto"/>
            <w:left w:val="none" w:sz="0" w:space="0" w:color="auto"/>
            <w:bottom w:val="none" w:sz="0" w:space="0" w:color="auto"/>
            <w:right w:val="none" w:sz="0" w:space="0" w:color="auto"/>
          </w:divBdr>
        </w:div>
        <w:div w:id="868106141">
          <w:marLeft w:val="480"/>
          <w:marRight w:val="0"/>
          <w:marTop w:val="0"/>
          <w:marBottom w:val="0"/>
          <w:divBdr>
            <w:top w:val="none" w:sz="0" w:space="0" w:color="auto"/>
            <w:left w:val="none" w:sz="0" w:space="0" w:color="auto"/>
            <w:bottom w:val="none" w:sz="0" w:space="0" w:color="auto"/>
            <w:right w:val="none" w:sz="0" w:space="0" w:color="auto"/>
          </w:divBdr>
        </w:div>
        <w:div w:id="930625025">
          <w:marLeft w:val="480"/>
          <w:marRight w:val="0"/>
          <w:marTop w:val="0"/>
          <w:marBottom w:val="0"/>
          <w:divBdr>
            <w:top w:val="none" w:sz="0" w:space="0" w:color="auto"/>
            <w:left w:val="none" w:sz="0" w:space="0" w:color="auto"/>
            <w:bottom w:val="none" w:sz="0" w:space="0" w:color="auto"/>
            <w:right w:val="none" w:sz="0" w:space="0" w:color="auto"/>
          </w:divBdr>
        </w:div>
        <w:div w:id="938173334">
          <w:marLeft w:val="480"/>
          <w:marRight w:val="0"/>
          <w:marTop w:val="0"/>
          <w:marBottom w:val="0"/>
          <w:divBdr>
            <w:top w:val="none" w:sz="0" w:space="0" w:color="auto"/>
            <w:left w:val="none" w:sz="0" w:space="0" w:color="auto"/>
            <w:bottom w:val="none" w:sz="0" w:space="0" w:color="auto"/>
            <w:right w:val="none" w:sz="0" w:space="0" w:color="auto"/>
          </w:divBdr>
        </w:div>
        <w:div w:id="979724463">
          <w:marLeft w:val="480"/>
          <w:marRight w:val="0"/>
          <w:marTop w:val="0"/>
          <w:marBottom w:val="0"/>
          <w:divBdr>
            <w:top w:val="none" w:sz="0" w:space="0" w:color="auto"/>
            <w:left w:val="none" w:sz="0" w:space="0" w:color="auto"/>
            <w:bottom w:val="none" w:sz="0" w:space="0" w:color="auto"/>
            <w:right w:val="none" w:sz="0" w:space="0" w:color="auto"/>
          </w:divBdr>
        </w:div>
        <w:div w:id="984818416">
          <w:marLeft w:val="480"/>
          <w:marRight w:val="0"/>
          <w:marTop w:val="0"/>
          <w:marBottom w:val="0"/>
          <w:divBdr>
            <w:top w:val="none" w:sz="0" w:space="0" w:color="auto"/>
            <w:left w:val="none" w:sz="0" w:space="0" w:color="auto"/>
            <w:bottom w:val="none" w:sz="0" w:space="0" w:color="auto"/>
            <w:right w:val="none" w:sz="0" w:space="0" w:color="auto"/>
          </w:divBdr>
        </w:div>
        <w:div w:id="1077826069">
          <w:marLeft w:val="480"/>
          <w:marRight w:val="0"/>
          <w:marTop w:val="0"/>
          <w:marBottom w:val="0"/>
          <w:divBdr>
            <w:top w:val="none" w:sz="0" w:space="0" w:color="auto"/>
            <w:left w:val="none" w:sz="0" w:space="0" w:color="auto"/>
            <w:bottom w:val="none" w:sz="0" w:space="0" w:color="auto"/>
            <w:right w:val="none" w:sz="0" w:space="0" w:color="auto"/>
          </w:divBdr>
        </w:div>
        <w:div w:id="1144934393">
          <w:marLeft w:val="480"/>
          <w:marRight w:val="0"/>
          <w:marTop w:val="0"/>
          <w:marBottom w:val="0"/>
          <w:divBdr>
            <w:top w:val="none" w:sz="0" w:space="0" w:color="auto"/>
            <w:left w:val="none" w:sz="0" w:space="0" w:color="auto"/>
            <w:bottom w:val="none" w:sz="0" w:space="0" w:color="auto"/>
            <w:right w:val="none" w:sz="0" w:space="0" w:color="auto"/>
          </w:divBdr>
        </w:div>
        <w:div w:id="1233738657">
          <w:marLeft w:val="480"/>
          <w:marRight w:val="0"/>
          <w:marTop w:val="0"/>
          <w:marBottom w:val="0"/>
          <w:divBdr>
            <w:top w:val="none" w:sz="0" w:space="0" w:color="auto"/>
            <w:left w:val="none" w:sz="0" w:space="0" w:color="auto"/>
            <w:bottom w:val="none" w:sz="0" w:space="0" w:color="auto"/>
            <w:right w:val="none" w:sz="0" w:space="0" w:color="auto"/>
          </w:divBdr>
        </w:div>
        <w:div w:id="1245071333">
          <w:marLeft w:val="480"/>
          <w:marRight w:val="0"/>
          <w:marTop w:val="0"/>
          <w:marBottom w:val="0"/>
          <w:divBdr>
            <w:top w:val="none" w:sz="0" w:space="0" w:color="auto"/>
            <w:left w:val="none" w:sz="0" w:space="0" w:color="auto"/>
            <w:bottom w:val="none" w:sz="0" w:space="0" w:color="auto"/>
            <w:right w:val="none" w:sz="0" w:space="0" w:color="auto"/>
          </w:divBdr>
        </w:div>
        <w:div w:id="1269629712">
          <w:marLeft w:val="480"/>
          <w:marRight w:val="0"/>
          <w:marTop w:val="0"/>
          <w:marBottom w:val="0"/>
          <w:divBdr>
            <w:top w:val="none" w:sz="0" w:space="0" w:color="auto"/>
            <w:left w:val="none" w:sz="0" w:space="0" w:color="auto"/>
            <w:bottom w:val="none" w:sz="0" w:space="0" w:color="auto"/>
            <w:right w:val="none" w:sz="0" w:space="0" w:color="auto"/>
          </w:divBdr>
        </w:div>
        <w:div w:id="1272737385">
          <w:marLeft w:val="480"/>
          <w:marRight w:val="0"/>
          <w:marTop w:val="0"/>
          <w:marBottom w:val="0"/>
          <w:divBdr>
            <w:top w:val="none" w:sz="0" w:space="0" w:color="auto"/>
            <w:left w:val="none" w:sz="0" w:space="0" w:color="auto"/>
            <w:bottom w:val="none" w:sz="0" w:space="0" w:color="auto"/>
            <w:right w:val="none" w:sz="0" w:space="0" w:color="auto"/>
          </w:divBdr>
        </w:div>
        <w:div w:id="1288971520">
          <w:marLeft w:val="480"/>
          <w:marRight w:val="0"/>
          <w:marTop w:val="0"/>
          <w:marBottom w:val="0"/>
          <w:divBdr>
            <w:top w:val="none" w:sz="0" w:space="0" w:color="auto"/>
            <w:left w:val="none" w:sz="0" w:space="0" w:color="auto"/>
            <w:bottom w:val="none" w:sz="0" w:space="0" w:color="auto"/>
            <w:right w:val="none" w:sz="0" w:space="0" w:color="auto"/>
          </w:divBdr>
        </w:div>
        <w:div w:id="1419059490">
          <w:marLeft w:val="480"/>
          <w:marRight w:val="0"/>
          <w:marTop w:val="0"/>
          <w:marBottom w:val="0"/>
          <w:divBdr>
            <w:top w:val="none" w:sz="0" w:space="0" w:color="auto"/>
            <w:left w:val="none" w:sz="0" w:space="0" w:color="auto"/>
            <w:bottom w:val="none" w:sz="0" w:space="0" w:color="auto"/>
            <w:right w:val="none" w:sz="0" w:space="0" w:color="auto"/>
          </w:divBdr>
        </w:div>
        <w:div w:id="1446735179">
          <w:marLeft w:val="480"/>
          <w:marRight w:val="0"/>
          <w:marTop w:val="0"/>
          <w:marBottom w:val="0"/>
          <w:divBdr>
            <w:top w:val="none" w:sz="0" w:space="0" w:color="auto"/>
            <w:left w:val="none" w:sz="0" w:space="0" w:color="auto"/>
            <w:bottom w:val="none" w:sz="0" w:space="0" w:color="auto"/>
            <w:right w:val="none" w:sz="0" w:space="0" w:color="auto"/>
          </w:divBdr>
        </w:div>
        <w:div w:id="1448770776">
          <w:marLeft w:val="480"/>
          <w:marRight w:val="0"/>
          <w:marTop w:val="0"/>
          <w:marBottom w:val="0"/>
          <w:divBdr>
            <w:top w:val="none" w:sz="0" w:space="0" w:color="auto"/>
            <w:left w:val="none" w:sz="0" w:space="0" w:color="auto"/>
            <w:bottom w:val="none" w:sz="0" w:space="0" w:color="auto"/>
            <w:right w:val="none" w:sz="0" w:space="0" w:color="auto"/>
          </w:divBdr>
        </w:div>
        <w:div w:id="1498497395">
          <w:marLeft w:val="480"/>
          <w:marRight w:val="0"/>
          <w:marTop w:val="0"/>
          <w:marBottom w:val="0"/>
          <w:divBdr>
            <w:top w:val="none" w:sz="0" w:space="0" w:color="auto"/>
            <w:left w:val="none" w:sz="0" w:space="0" w:color="auto"/>
            <w:bottom w:val="none" w:sz="0" w:space="0" w:color="auto"/>
            <w:right w:val="none" w:sz="0" w:space="0" w:color="auto"/>
          </w:divBdr>
        </w:div>
        <w:div w:id="1524708742">
          <w:marLeft w:val="480"/>
          <w:marRight w:val="0"/>
          <w:marTop w:val="0"/>
          <w:marBottom w:val="0"/>
          <w:divBdr>
            <w:top w:val="none" w:sz="0" w:space="0" w:color="auto"/>
            <w:left w:val="none" w:sz="0" w:space="0" w:color="auto"/>
            <w:bottom w:val="none" w:sz="0" w:space="0" w:color="auto"/>
            <w:right w:val="none" w:sz="0" w:space="0" w:color="auto"/>
          </w:divBdr>
        </w:div>
        <w:div w:id="1657759709">
          <w:marLeft w:val="480"/>
          <w:marRight w:val="0"/>
          <w:marTop w:val="0"/>
          <w:marBottom w:val="0"/>
          <w:divBdr>
            <w:top w:val="none" w:sz="0" w:space="0" w:color="auto"/>
            <w:left w:val="none" w:sz="0" w:space="0" w:color="auto"/>
            <w:bottom w:val="none" w:sz="0" w:space="0" w:color="auto"/>
            <w:right w:val="none" w:sz="0" w:space="0" w:color="auto"/>
          </w:divBdr>
        </w:div>
        <w:div w:id="1660958382">
          <w:marLeft w:val="480"/>
          <w:marRight w:val="0"/>
          <w:marTop w:val="0"/>
          <w:marBottom w:val="0"/>
          <w:divBdr>
            <w:top w:val="none" w:sz="0" w:space="0" w:color="auto"/>
            <w:left w:val="none" w:sz="0" w:space="0" w:color="auto"/>
            <w:bottom w:val="none" w:sz="0" w:space="0" w:color="auto"/>
            <w:right w:val="none" w:sz="0" w:space="0" w:color="auto"/>
          </w:divBdr>
        </w:div>
        <w:div w:id="1717002770">
          <w:marLeft w:val="480"/>
          <w:marRight w:val="0"/>
          <w:marTop w:val="0"/>
          <w:marBottom w:val="0"/>
          <w:divBdr>
            <w:top w:val="none" w:sz="0" w:space="0" w:color="auto"/>
            <w:left w:val="none" w:sz="0" w:space="0" w:color="auto"/>
            <w:bottom w:val="none" w:sz="0" w:space="0" w:color="auto"/>
            <w:right w:val="none" w:sz="0" w:space="0" w:color="auto"/>
          </w:divBdr>
        </w:div>
        <w:div w:id="1720590535">
          <w:marLeft w:val="480"/>
          <w:marRight w:val="0"/>
          <w:marTop w:val="0"/>
          <w:marBottom w:val="0"/>
          <w:divBdr>
            <w:top w:val="none" w:sz="0" w:space="0" w:color="auto"/>
            <w:left w:val="none" w:sz="0" w:space="0" w:color="auto"/>
            <w:bottom w:val="none" w:sz="0" w:space="0" w:color="auto"/>
            <w:right w:val="none" w:sz="0" w:space="0" w:color="auto"/>
          </w:divBdr>
        </w:div>
        <w:div w:id="1777365459">
          <w:marLeft w:val="480"/>
          <w:marRight w:val="0"/>
          <w:marTop w:val="0"/>
          <w:marBottom w:val="0"/>
          <w:divBdr>
            <w:top w:val="none" w:sz="0" w:space="0" w:color="auto"/>
            <w:left w:val="none" w:sz="0" w:space="0" w:color="auto"/>
            <w:bottom w:val="none" w:sz="0" w:space="0" w:color="auto"/>
            <w:right w:val="none" w:sz="0" w:space="0" w:color="auto"/>
          </w:divBdr>
        </w:div>
        <w:div w:id="1831673066">
          <w:marLeft w:val="480"/>
          <w:marRight w:val="0"/>
          <w:marTop w:val="0"/>
          <w:marBottom w:val="0"/>
          <w:divBdr>
            <w:top w:val="none" w:sz="0" w:space="0" w:color="auto"/>
            <w:left w:val="none" w:sz="0" w:space="0" w:color="auto"/>
            <w:bottom w:val="none" w:sz="0" w:space="0" w:color="auto"/>
            <w:right w:val="none" w:sz="0" w:space="0" w:color="auto"/>
          </w:divBdr>
        </w:div>
        <w:div w:id="1885555357">
          <w:marLeft w:val="480"/>
          <w:marRight w:val="0"/>
          <w:marTop w:val="0"/>
          <w:marBottom w:val="0"/>
          <w:divBdr>
            <w:top w:val="none" w:sz="0" w:space="0" w:color="auto"/>
            <w:left w:val="none" w:sz="0" w:space="0" w:color="auto"/>
            <w:bottom w:val="none" w:sz="0" w:space="0" w:color="auto"/>
            <w:right w:val="none" w:sz="0" w:space="0" w:color="auto"/>
          </w:divBdr>
        </w:div>
        <w:div w:id="1902522970">
          <w:marLeft w:val="480"/>
          <w:marRight w:val="0"/>
          <w:marTop w:val="0"/>
          <w:marBottom w:val="0"/>
          <w:divBdr>
            <w:top w:val="none" w:sz="0" w:space="0" w:color="auto"/>
            <w:left w:val="none" w:sz="0" w:space="0" w:color="auto"/>
            <w:bottom w:val="none" w:sz="0" w:space="0" w:color="auto"/>
            <w:right w:val="none" w:sz="0" w:space="0" w:color="auto"/>
          </w:divBdr>
        </w:div>
        <w:div w:id="1984187916">
          <w:marLeft w:val="480"/>
          <w:marRight w:val="0"/>
          <w:marTop w:val="0"/>
          <w:marBottom w:val="0"/>
          <w:divBdr>
            <w:top w:val="none" w:sz="0" w:space="0" w:color="auto"/>
            <w:left w:val="none" w:sz="0" w:space="0" w:color="auto"/>
            <w:bottom w:val="none" w:sz="0" w:space="0" w:color="auto"/>
            <w:right w:val="none" w:sz="0" w:space="0" w:color="auto"/>
          </w:divBdr>
        </w:div>
        <w:div w:id="2042630828">
          <w:marLeft w:val="480"/>
          <w:marRight w:val="0"/>
          <w:marTop w:val="0"/>
          <w:marBottom w:val="0"/>
          <w:divBdr>
            <w:top w:val="none" w:sz="0" w:space="0" w:color="auto"/>
            <w:left w:val="none" w:sz="0" w:space="0" w:color="auto"/>
            <w:bottom w:val="none" w:sz="0" w:space="0" w:color="auto"/>
            <w:right w:val="none" w:sz="0" w:space="0" w:color="auto"/>
          </w:divBdr>
        </w:div>
        <w:div w:id="2063823655">
          <w:marLeft w:val="480"/>
          <w:marRight w:val="0"/>
          <w:marTop w:val="0"/>
          <w:marBottom w:val="0"/>
          <w:divBdr>
            <w:top w:val="none" w:sz="0" w:space="0" w:color="auto"/>
            <w:left w:val="none" w:sz="0" w:space="0" w:color="auto"/>
            <w:bottom w:val="none" w:sz="0" w:space="0" w:color="auto"/>
            <w:right w:val="none" w:sz="0" w:space="0" w:color="auto"/>
          </w:divBdr>
        </w:div>
        <w:div w:id="2066760484">
          <w:marLeft w:val="480"/>
          <w:marRight w:val="0"/>
          <w:marTop w:val="0"/>
          <w:marBottom w:val="0"/>
          <w:divBdr>
            <w:top w:val="none" w:sz="0" w:space="0" w:color="auto"/>
            <w:left w:val="none" w:sz="0" w:space="0" w:color="auto"/>
            <w:bottom w:val="none" w:sz="0" w:space="0" w:color="auto"/>
            <w:right w:val="none" w:sz="0" w:space="0" w:color="auto"/>
          </w:divBdr>
        </w:div>
      </w:divsChild>
    </w:div>
    <w:div w:id="2013027435">
      <w:bodyDiv w:val="1"/>
      <w:marLeft w:val="0"/>
      <w:marRight w:val="0"/>
      <w:marTop w:val="0"/>
      <w:marBottom w:val="0"/>
      <w:divBdr>
        <w:top w:val="none" w:sz="0" w:space="0" w:color="auto"/>
        <w:left w:val="none" w:sz="0" w:space="0" w:color="auto"/>
        <w:bottom w:val="none" w:sz="0" w:space="0" w:color="auto"/>
        <w:right w:val="none" w:sz="0" w:space="0" w:color="auto"/>
      </w:divBdr>
      <w:divsChild>
        <w:div w:id="90511931">
          <w:marLeft w:val="480"/>
          <w:marRight w:val="0"/>
          <w:marTop w:val="0"/>
          <w:marBottom w:val="0"/>
          <w:divBdr>
            <w:top w:val="none" w:sz="0" w:space="0" w:color="auto"/>
            <w:left w:val="none" w:sz="0" w:space="0" w:color="auto"/>
            <w:bottom w:val="none" w:sz="0" w:space="0" w:color="auto"/>
            <w:right w:val="none" w:sz="0" w:space="0" w:color="auto"/>
          </w:divBdr>
        </w:div>
        <w:div w:id="123238606">
          <w:marLeft w:val="480"/>
          <w:marRight w:val="0"/>
          <w:marTop w:val="0"/>
          <w:marBottom w:val="0"/>
          <w:divBdr>
            <w:top w:val="none" w:sz="0" w:space="0" w:color="auto"/>
            <w:left w:val="none" w:sz="0" w:space="0" w:color="auto"/>
            <w:bottom w:val="none" w:sz="0" w:space="0" w:color="auto"/>
            <w:right w:val="none" w:sz="0" w:space="0" w:color="auto"/>
          </w:divBdr>
        </w:div>
        <w:div w:id="206141682">
          <w:marLeft w:val="480"/>
          <w:marRight w:val="0"/>
          <w:marTop w:val="0"/>
          <w:marBottom w:val="0"/>
          <w:divBdr>
            <w:top w:val="none" w:sz="0" w:space="0" w:color="auto"/>
            <w:left w:val="none" w:sz="0" w:space="0" w:color="auto"/>
            <w:bottom w:val="none" w:sz="0" w:space="0" w:color="auto"/>
            <w:right w:val="none" w:sz="0" w:space="0" w:color="auto"/>
          </w:divBdr>
        </w:div>
        <w:div w:id="246890184">
          <w:marLeft w:val="480"/>
          <w:marRight w:val="0"/>
          <w:marTop w:val="0"/>
          <w:marBottom w:val="0"/>
          <w:divBdr>
            <w:top w:val="none" w:sz="0" w:space="0" w:color="auto"/>
            <w:left w:val="none" w:sz="0" w:space="0" w:color="auto"/>
            <w:bottom w:val="none" w:sz="0" w:space="0" w:color="auto"/>
            <w:right w:val="none" w:sz="0" w:space="0" w:color="auto"/>
          </w:divBdr>
        </w:div>
        <w:div w:id="263804960">
          <w:marLeft w:val="480"/>
          <w:marRight w:val="0"/>
          <w:marTop w:val="0"/>
          <w:marBottom w:val="0"/>
          <w:divBdr>
            <w:top w:val="none" w:sz="0" w:space="0" w:color="auto"/>
            <w:left w:val="none" w:sz="0" w:space="0" w:color="auto"/>
            <w:bottom w:val="none" w:sz="0" w:space="0" w:color="auto"/>
            <w:right w:val="none" w:sz="0" w:space="0" w:color="auto"/>
          </w:divBdr>
        </w:div>
        <w:div w:id="266235276">
          <w:marLeft w:val="480"/>
          <w:marRight w:val="0"/>
          <w:marTop w:val="0"/>
          <w:marBottom w:val="0"/>
          <w:divBdr>
            <w:top w:val="none" w:sz="0" w:space="0" w:color="auto"/>
            <w:left w:val="none" w:sz="0" w:space="0" w:color="auto"/>
            <w:bottom w:val="none" w:sz="0" w:space="0" w:color="auto"/>
            <w:right w:val="none" w:sz="0" w:space="0" w:color="auto"/>
          </w:divBdr>
        </w:div>
        <w:div w:id="304626997">
          <w:marLeft w:val="480"/>
          <w:marRight w:val="0"/>
          <w:marTop w:val="0"/>
          <w:marBottom w:val="0"/>
          <w:divBdr>
            <w:top w:val="none" w:sz="0" w:space="0" w:color="auto"/>
            <w:left w:val="none" w:sz="0" w:space="0" w:color="auto"/>
            <w:bottom w:val="none" w:sz="0" w:space="0" w:color="auto"/>
            <w:right w:val="none" w:sz="0" w:space="0" w:color="auto"/>
          </w:divBdr>
        </w:div>
        <w:div w:id="326178766">
          <w:marLeft w:val="480"/>
          <w:marRight w:val="0"/>
          <w:marTop w:val="0"/>
          <w:marBottom w:val="0"/>
          <w:divBdr>
            <w:top w:val="none" w:sz="0" w:space="0" w:color="auto"/>
            <w:left w:val="none" w:sz="0" w:space="0" w:color="auto"/>
            <w:bottom w:val="none" w:sz="0" w:space="0" w:color="auto"/>
            <w:right w:val="none" w:sz="0" w:space="0" w:color="auto"/>
          </w:divBdr>
        </w:div>
        <w:div w:id="355622947">
          <w:marLeft w:val="480"/>
          <w:marRight w:val="0"/>
          <w:marTop w:val="0"/>
          <w:marBottom w:val="0"/>
          <w:divBdr>
            <w:top w:val="none" w:sz="0" w:space="0" w:color="auto"/>
            <w:left w:val="none" w:sz="0" w:space="0" w:color="auto"/>
            <w:bottom w:val="none" w:sz="0" w:space="0" w:color="auto"/>
            <w:right w:val="none" w:sz="0" w:space="0" w:color="auto"/>
          </w:divBdr>
        </w:div>
        <w:div w:id="386998342">
          <w:marLeft w:val="480"/>
          <w:marRight w:val="0"/>
          <w:marTop w:val="0"/>
          <w:marBottom w:val="0"/>
          <w:divBdr>
            <w:top w:val="none" w:sz="0" w:space="0" w:color="auto"/>
            <w:left w:val="none" w:sz="0" w:space="0" w:color="auto"/>
            <w:bottom w:val="none" w:sz="0" w:space="0" w:color="auto"/>
            <w:right w:val="none" w:sz="0" w:space="0" w:color="auto"/>
          </w:divBdr>
        </w:div>
        <w:div w:id="407387232">
          <w:marLeft w:val="480"/>
          <w:marRight w:val="0"/>
          <w:marTop w:val="0"/>
          <w:marBottom w:val="0"/>
          <w:divBdr>
            <w:top w:val="none" w:sz="0" w:space="0" w:color="auto"/>
            <w:left w:val="none" w:sz="0" w:space="0" w:color="auto"/>
            <w:bottom w:val="none" w:sz="0" w:space="0" w:color="auto"/>
            <w:right w:val="none" w:sz="0" w:space="0" w:color="auto"/>
          </w:divBdr>
        </w:div>
        <w:div w:id="420105069">
          <w:marLeft w:val="480"/>
          <w:marRight w:val="0"/>
          <w:marTop w:val="0"/>
          <w:marBottom w:val="0"/>
          <w:divBdr>
            <w:top w:val="none" w:sz="0" w:space="0" w:color="auto"/>
            <w:left w:val="none" w:sz="0" w:space="0" w:color="auto"/>
            <w:bottom w:val="none" w:sz="0" w:space="0" w:color="auto"/>
            <w:right w:val="none" w:sz="0" w:space="0" w:color="auto"/>
          </w:divBdr>
        </w:div>
        <w:div w:id="427391993">
          <w:marLeft w:val="480"/>
          <w:marRight w:val="0"/>
          <w:marTop w:val="0"/>
          <w:marBottom w:val="0"/>
          <w:divBdr>
            <w:top w:val="none" w:sz="0" w:space="0" w:color="auto"/>
            <w:left w:val="none" w:sz="0" w:space="0" w:color="auto"/>
            <w:bottom w:val="none" w:sz="0" w:space="0" w:color="auto"/>
            <w:right w:val="none" w:sz="0" w:space="0" w:color="auto"/>
          </w:divBdr>
        </w:div>
        <w:div w:id="462236776">
          <w:marLeft w:val="480"/>
          <w:marRight w:val="0"/>
          <w:marTop w:val="0"/>
          <w:marBottom w:val="0"/>
          <w:divBdr>
            <w:top w:val="none" w:sz="0" w:space="0" w:color="auto"/>
            <w:left w:val="none" w:sz="0" w:space="0" w:color="auto"/>
            <w:bottom w:val="none" w:sz="0" w:space="0" w:color="auto"/>
            <w:right w:val="none" w:sz="0" w:space="0" w:color="auto"/>
          </w:divBdr>
        </w:div>
        <w:div w:id="546380674">
          <w:marLeft w:val="480"/>
          <w:marRight w:val="0"/>
          <w:marTop w:val="0"/>
          <w:marBottom w:val="0"/>
          <w:divBdr>
            <w:top w:val="none" w:sz="0" w:space="0" w:color="auto"/>
            <w:left w:val="none" w:sz="0" w:space="0" w:color="auto"/>
            <w:bottom w:val="none" w:sz="0" w:space="0" w:color="auto"/>
            <w:right w:val="none" w:sz="0" w:space="0" w:color="auto"/>
          </w:divBdr>
        </w:div>
        <w:div w:id="560332960">
          <w:marLeft w:val="480"/>
          <w:marRight w:val="0"/>
          <w:marTop w:val="0"/>
          <w:marBottom w:val="0"/>
          <w:divBdr>
            <w:top w:val="none" w:sz="0" w:space="0" w:color="auto"/>
            <w:left w:val="none" w:sz="0" w:space="0" w:color="auto"/>
            <w:bottom w:val="none" w:sz="0" w:space="0" w:color="auto"/>
            <w:right w:val="none" w:sz="0" w:space="0" w:color="auto"/>
          </w:divBdr>
        </w:div>
        <w:div w:id="582495331">
          <w:marLeft w:val="480"/>
          <w:marRight w:val="0"/>
          <w:marTop w:val="0"/>
          <w:marBottom w:val="0"/>
          <w:divBdr>
            <w:top w:val="none" w:sz="0" w:space="0" w:color="auto"/>
            <w:left w:val="none" w:sz="0" w:space="0" w:color="auto"/>
            <w:bottom w:val="none" w:sz="0" w:space="0" w:color="auto"/>
            <w:right w:val="none" w:sz="0" w:space="0" w:color="auto"/>
          </w:divBdr>
        </w:div>
        <w:div w:id="709109849">
          <w:marLeft w:val="480"/>
          <w:marRight w:val="0"/>
          <w:marTop w:val="0"/>
          <w:marBottom w:val="0"/>
          <w:divBdr>
            <w:top w:val="none" w:sz="0" w:space="0" w:color="auto"/>
            <w:left w:val="none" w:sz="0" w:space="0" w:color="auto"/>
            <w:bottom w:val="none" w:sz="0" w:space="0" w:color="auto"/>
            <w:right w:val="none" w:sz="0" w:space="0" w:color="auto"/>
          </w:divBdr>
        </w:div>
        <w:div w:id="787971743">
          <w:marLeft w:val="480"/>
          <w:marRight w:val="0"/>
          <w:marTop w:val="0"/>
          <w:marBottom w:val="0"/>
          <w:divBdr>
            <w:top w:val="none" w:sz="0" w:space="0" w:color="auto"/>
            <w:left w:val="none" w:sz="0" w:space="0" w:color="auto"/>
            <w:bottom w:val="none" w:sz="0" w:space="0" w:color="auto"/>
            <w:right w:val="none" w:sz="0" w:space="0" w:color="auto"/>
          </w:divBdr>
        </w:div>
        <w:div w:id="823201252">
          <w:marLeft w:val="480"/>
          <w:marRight w:val="0"/>
          <w:marTop w:val="0"/>
          <w:marBottom w:val="0"/>
          <w:divBdr>
            <w:top w:val="none" w:sz="0" w:space="0" w:color="auto"/>
            <w:left w:val="none" w:sz="0" w:space="0" w:color="auto"/>
            <w:bottom w:val="none" w:sz="0" w:space="0" w:color="auto"/>
            <w:right w:val="none" w:sz="0" w:space="0" w:color="auto"/>
          </w:divBdr>
        </w:div>
        <w:div w:id="841432264">
          <w:marLeft w:val="480"/>
          <w:marRight w:val="0"/>
          <w:marTop w:val="0"/>
          <w:marBottom w:val="0"/>
          <w:divBdr>
            <w:top w:val="none" w:sz="0" w:space="0" w:color="auto"/>
            <w:left w:val="none" w:sz="0" w:space="0" w:color="auto"/>
            <w:bottom w:val="none" w:sz="0" w:space="0" w:color="auto"/>
            <w:right w:val="none" w:sz="0" w:space="0" w:color="auto"/>
          </w:divBdr>
        </w:div>
        <w:div w:id="962342307">
          <w:marLeft w:val="480"/>
          <w:marRight w:val="0"/>
          <w:marTop w:val="0"/>
          <w:marBottom w:val="0"/>
          <w:divBdr>
            <w:top w:val="none" w:sz="0" w:space="0" w:color="auto"/>
            <w:left w:val="none" w:sz="0" w:space="0" w:color="auto"/>
            <w:bottom w:val="none" w:sz="0" w:space="0" w:color="auto"/>
            <w:right w:val="none" w:sz="0" w:space="0" w:color="auto"/>
          </w:divBdr>
        </w:div>
        <w:div w:id="1025252114">
          <w:marLeft w:val="480"/>
          <w:marRight w:val="0"/>
          <w:marTop w:val="0"/>
          <w:marBottom w:val="0"/>
          <w:divBdr>
            <w:top w:val="none" w:sz="0" w:space="0" w:color="auto"/>
            <w:left w:val="none" w:sz="0" w:space="0" w:color="auto"/>
            <w:bottom w:val="none" w:sz="0" w:space="0" w:color="auto"/>
            <w:right w:val="none" w:sz="0" w:space="0" w:color="auto"/>
          </w:divBdr>
        </w:div>
        <w:div w:id="1049038134">
          <w:marLeft w:val="480"/>
          <w:marRight w:val="0"/>
          <w:marTop w:val="0"/>
          <w:marBottom w:val="0"/>
          <w:divBdr>
            <w:top w:val="none" w:sz="0" w:space="0" w:color="auto"/>
            <w:left w:val="none" w:sz="0" w:space="0" w:color="auto"/>
            <w:bottom w:val="none" w:sz="0" w:space="0" w:color="auto"/>
            <w:right w:val="none" w:sz="0" w:space="0" w:color="auto"/>
          </w:divBdr>
        </w:div>
        <w:div w:id="1091389745">
          <w:marLeft w:val="480"/>
          <w:marRight w:val="0"/>
          <w:marTop w:val="0"/>
          <w:marBottom w:val="0"/>
          <w:divBdr>
            <w:top w:val="none" w:sz="0" w:space="0" w:color="auto"/>
            <w:left w:val="none" w:sz="0" w:space="0" w:color="auto"/>
            <w:bottom w:val="none" w:sz="0" w:space="0" w:color="auto"/>
            <w:right w:val="none" w:sz="0" w:space="0" w:color="auto"/>
          </w:divBdr>
        </w:div>
        <w:div w:id="1166214378">
          <w:marLeft w:val="480"/>
          <w:marRight w:val="0"/>
          <w:marTop w:val="0"/>
          <w:marBottom w:val="0"/>
          <w:divBdr>
            <w:top w:val="none" w:sz="0" w:space="0" w:color="auto"/>
            <w:left w:val="none" w:sz="0" w:space="0" w:color="auto"/>
            <w:bottom w:val="none" w:sz="0" w:space="0" w:color="auto"/>
            <w:right w:val="none" w:sz="0" w:space="0" w:color="auto"/>
          </w:divBdr>
        </w:div>
        <w:div w:id="1351486692">
          <w:marLeft w:val="480"/>
          <w:marRight w:val="0"/>
          <w:marTop w:val="0"/>
          <w:marBottom w:val="0"/>
          <w:divBdr>
            <w:top w:val="none" w:sz="0" w:space="0" w:color="auto"/>
            <w:left w:val="none" w:sz="0" w:space="0" w:color="auto"/>
            <w:bottom w:val="none" w:sz="0" w:space="0" w:color="auto"/>
            <w:right w:val="none" w:sz="0" w:space="0" w:color="auto"/>
          </w:divBdr>
        </w:div>
        <w:div w:id="1360668967">
          <w:marLeft w:val="480"/>
          <w:marRight w:val="0"/>
          <w:marTop w:val="0"/>
          <w:marBottom w:val="0"/>
          <w:divBdr>
            <w:top w:val="none" w:sz="0" w:space="0" w:color="auto"/>
            <w:left w:val="none" w:sz="0" w:space="0" w:color="auto"/>
            <w:bottom w:val="none" w:sz="0" w:space="0" w:color="auto"/>
            <w:right w:val="none" w:sz="0" w:space="0" w:color="auto"/>
          </w:divBdr>
        </w:div>
        <w:div w:id="1362586826">
          <w:marLeft w:val="480"/>
          <w:marRight w:val="0"/>
          <w:marTop w:val="0"/>
          <w:marBottom w:val="0"/>
          <w:divBdr>
            <w:top w:val="none" w:sz="0" w:space="0" w:color="auto"/>
            <w:left w:val="none" w:sz="0" w:space="0" w:color="auto"/>
            <w:bottom w:val="none" w:sz="0" w:space="0" w:color="auto"/>
            <w:right w:val="none" w:sz="0" w:space="0" w:color="auto"/>
          </w:divBdr>
        </w:div>
        <w:div w:id="1373267228">
          <w:marLeft w:val="480"/>
          <w:marRight w:val="0"/>
          <w:marTop w:val="0"/>
          <w:marBottom w:val="0"/>
          <w:divBdr>
            <w:top w:val="none" w:sz="0" w:space="0" w:color="auto"/>
            <w:left w:val="none" w:sz="0" w:space="0" w:color="auto"/>
            <w:bottom w:val="none" w:sz="0" w:space="0" w:color="auto"/>
            <w:right w:val="none" w:sz="0" w:space="0" w:color="auto"/>
          </w:divBdr>
        </w:div>
        <w:div w:id="1374816974">
          <w:marLeft w:val="480"/>
          <w:marRight w:val="0"/>
          <w:marTop w:val="0"/>
          <w:marBottom w:val="0"/>
          <w:divBdr>
            <w:top w:val="none" w:sz="0" w:space="0" w:color="auto"/>
            <w:left w:val="none" w:sz="0" w:space="0" w:color="auto"/>
            <w:bottom w:val="none" w:sz="0" w:space="0" w:color="auto"/>
            <w:right w:val="none" w:sz="0" w:space="0" w:color="auto"/>
          </w:divBdr>
        </w:div>
        <w:div w:id="1379428834">
          <w:marLeft w:val="480"/>
          <w:marRight w:val="0"/>
          <w:marTop w:val="0"/>
          <w:marBottom w:val="0"/>
          <w:divBdr>
            <w:top w:val="none" w:sz="0" w:space="0" w:color="auto"/>
            <w:left w:val="none" w:sz="0" w:space="0" w:color="auto"/>
            <w:bottom w:val="none" w:sz="0" w:space="0" w:color="auto"/>
            <w:right w:val="none" w:sz="0" w:space="0" w:color="auto"/>
          </w:divBdr>
        </w:div>
        <w:div w:id="1462840395">
          <w:marLeft w:val="480"/>
          <w:marRight w:val="0"/>
          <w:marTop w:val="0"/>
          <w:marBottom w:val="0"/>
          <w:divBdr>
            <w:top w:val="none" w:sz="0" w:space="0" w:color="auto"/>
            <w:left w:val="none" w:sz="0" w:space="0" w:color="auto"/>
            <w:bottom w:val="none" w:sz="0" w:space="0" w:color="auto"/>
            <w:right w:val="none" w:sz="0" w:space="0" w:color="auto"/>
          </w:divBdr>
        </w:div>
        <w:div w:id="1522353144">
          <w:marLeft w:val="480"/>
          <w:marRight w:val="0"/>
          <w:marTop w:val="0"/>
          <w:marBottom w:val="0"/>
          <w:divBdr>
            <w:top w:val="none" w:sz="0" w:space="0" w:color="auto"/>
            <w:left w:val="none" w:sz="0" w:space="0" w:color="auto"/>
            <w:bottom w:val="none" w:sz="0" w:space="0" w:color="auto"/>
            <w:right w:val="none" w:sz="0" w:space="0" w:color="auto"/>
          </w:divBdr>
        </w:div>
        <w:div w:id="1556812187">
          <w:marLeft w:val="480"/>
          <w:marRight w:val="0"/>
          <w:marTop w:val="0"/>
          <w:marBottom w:val="0"/>
          <w:divBdr>
            <w:top w:val="none" w:sz="0" w:space="0" w:color="auto"/>
            <w:left w:val="none" w:sz="0" w:space="0" w:color="auto"/>
            <w:bottom w:val="none" w:sz="0" w:space="0" w:color="auto"/>
            <w:right w:val="none" w:sz="0" w:space="0" w:color="auto"/>
          </w:divBdr>
        </w:div>
        <w:div w:id="1616599625">
          <w:marLeft w:val="480"/>
          <w:marRight w:val="0"/>
          <w:marTop w:val="0"/>
          <w:marBottom w:val="0"/>
          <w:divBdr>
            <w:top w:val="none" w:sz="0" w:space="0" w:color="auto"/>
            <w:left w:val="none" w:sz="0" w:space="0" w:color="auto"/>
            <w:bottom w:val="none" w:sz="0" w:space="0" w:color="auto"/>
            <w:right w:val="none" w:sz="0" w:space="0" w:color="auto"/>
          </w:divBdr>
        </w:div>
        <w:div w:id="1672639196">
          <w:marLeft w:val="480"/>
          <w:marRight w:val="0"/>
          <w:marTop w:val="0"/>
          <w:marBottom w:val="0"/>
          <w:divBdr>
            <w:top w:val="none" w:sz="0" w:space="0" w:color="auto"/>
            <w:left w:val="none" w:sz="0" w:space="0" w:color="auto"/>
            <w:bottom w:val="none" w:sz="0" w:space="0" w:color="auto"/>
            <w:right w:val="none" w:sz="0" w:space="0" w:color="auto"/>
          </w:divBdr>
        </w:div>
        <w:div w:id="1688480447">
          <w:marLeft w:val="480"/>
          <w:marRight w:val="0"/>
          <w:marTop w:val="0"/>
          <w:marBottom w:val="0"/>
          <w:divBdr>
            <w:top w:val="none" w:sz="0" w:space="0" w:color="auto"/>
            <w:left w:val="none" w:sz="0" w:space="0" w:color="auto"/>
            <w:bottom w:val="none" w:sz="0" w:space="0" w:color="auto"/>
            <w:right w:val="none" w:sz="0" w:space="0" w:color="auto"/>
          </w:divBdr>
        </w:div>
        <w:div w:id="1745645145">
          <w:marLeft w:val="480"/>
          <w:marRight w:val="0"/>
          <w:marTop w:val="0"/>
          <w:marBottom w:val="0"/>
          <w:divBdr>
            <w:top w:val="none" w:sz="0" w:space="0" w:color="auto"/>
            <w:left w:val="none" w:sz="0" w:space="0" w:color="auto"/>
            <w:bottom w:val="none" w:sz="0" w:space="0" w:color="auto"/>
            <w:right w:val="none" w:sz="0" w:space="0" w:color="auto"/>
          </w:divBdr>
        </w:div>
        <w:div w:id="1767844924">
          <w:marLeft w:val="480"/>
          <w:marRight w:val="0"/>
          <w:marTop w:val="0"/>
          <w:marBottom w:val="0"/>
          <w:divBdr>
            <w:top w:val="none" w:sz="0" w:space="0" w:color="auto"/>
            <w:left w:val="none" w:sz="0" w:space="0" w:color="auto"/>
            <w:bottom w:val="none" w:sz="0" w:space="0" w:color="auto"/>
            <w:right w:val="none" w:sz="0" w:space="0" w:color="auto"/>
          </w:divBdr>
        </w:div>
        <w:div w:id="1773669249">
          <w:marLeft w:val="480"/>
          <w:marRight w:val="0"/>
          <w:marTop w:val="0"/>
          <w:marBottom w:val="0"/>
          <w:divBdr>
            <w:top w:val="none" w:sz="0" w:space="0" w:color="auto"/>
            <w:left w:val="none" w:sz="0" w:space="0" w:color="auto"/>
            <w:bottom w:val="none" w:sz="0" w:space="0" w:color="auto"/>
            <w:right w:val="none" w:sz="0" w:space="0" w:color="auto"/>
          </w:divBdr>
        </w:div>
        <w:div w:id="1826362868">
          <w:marLeft w:val="480"/>
          <w:marRight w:val="0"/>
          <w:marTop w:val="0"/>
          <w:marBottom w:val="0"/>
          <w:divBdr>
            <w:top w:val="none" w:sz="0" w:space="0" w:color="auto"/>
            <w:left w:val="none" w:sz="0" w:space="0" w:color="auto"/>
            <w:bottom w:val="none" w:sz="0" w:space="0" w:color="auto"/>
            <w:right w:val="none" w:sz="0" w:space="0" w:color="auto"/>
          </w:divBdr>
        </w:div>
        <w:div w:id="1862283466">
          <w:marLeft w:val="480"/>
          <w:marRight w:val="0"/>
          <w:marTop w:val="0"/>
          <w:marBottom w:val="0"/>
          <w:divBdr>
            <w:top w:val="none" w:sz="0" w:space="0" w:color="auto"/>
            <w:left w:val="none" w:sz="0" w:space="0" w:color="auto"/>
            <w:bottom w:val="none" w:sz="0" w:space="0" w:color="auto"/>
            <w:right w:val="none" w:sz="0" w:space="0" w:color="auto"/>
          </w:divBdr>
        </w:div>
        <w:div w:id="1971016144">
          <w:marLeft w:val="480"/>
          <w:marRight w:val="0"/>
          <w:marTop w:val="0"/>
          <w:marBottom w:val="0"/>
          <w:divBdr>
            <w:top w:val="none" w:sz="0" w:space="0" w:color="auto"/>
            <w:left w:val="none" w:sz="0" w:space="0" w:color="auto"/>
            <w:bottom w:val="none" w:sz="0" w:space="0" w:color="auto"/>
            <w:right w:val="none" w:sz="0" w:space="0" w:color="auto"/>
          </w:divBdr>
        </w:div>
        <w:div w:id="2007391171">
          <w:marLeft w:val="480"/>
          <w:marRight w:val="0"/>
          <w:marTop w:val="0"/>
          <w:marBottom w:val="0"/>
          <w:divBdr>
            <w:top w:val="none" w:sz="0" w:space="0" w:color="auto"/>
            <w:left w:val="none" w:sz="0" w:space="0" w:color="auto"/>
            <w:bottom w:val="none" w:sz="0" w:space="0" w:color="auto"/>
            <w:right w:val="none" w:sz="0" w:space="0" w:color="auto"/>
          </w:divBdr>
        </w:div>
        <w:div w:id="2047951215">
          <w:marLeft w:val="480"/>
          <w:marRight w:val="0"/>
          <w:marTop w:val="0"/>
          <w:marBottom w:val="0"/>
          <w:divBdr>
            <w:top w:val="none" w:sz="0" w:space="0" w:color="auto"/>
            <w:left w:val="none" w:sz="0" w:space="0" w:color="auto"/>
            <w:bottom w:val="none" w:sz="0" w:space="0" w:color="auto"/>
            <w:right w:val="none" w:sz="0" w:space="0" w:color="auto"/>
          </w:divBdr>
        </w:div>
        <w:div w:id="2127390010">
          <w:marLeft w:val="480"/>
          <w:marRight w:val="0"/>
          <w:marTop w:val="0"/>
          <w:marBottom w:val="0"/>
          <w:divBdr>
            <w:top w:val="none" w:sz="0" w:space="0" w:color="auto"/>
            <w:left w:val="none" w:sz="0" w:space="0" w:color="auto"/>
            <w:bottom w:val="none" w:sz="0" w:space="0" w:color="auto"/>
            <w:right w:val="none" w:sz="0" w:space="0" w:color="auto"/>
          </w:divBdr>
        </w:div>
      </w:divsChild>
    </w:div>
    <w:div w:id="2056929288">
      <w:bodyDiv w:val="1"/>
      <w:marLeft w:val="0"/>
      <w:marRight w:val="0"/>
      <w:marTop w:val="0"/>
      <w:marBottom w:val="0"/>
      <w:divBdr>
        <w:top w:val="none" w:sz="0" w:space="0" w:color="auto"/>
        <w:left w:val="none" w:sz="0" w:space="0" w:color="auto"/>
        <w:bottom w:val="none" w:sz="0" w:space="0" w:color="auto"/>
        <w:right w:val="none" w:sz="0" w:space="0" w:color="auto"/>
      </w:divBdr>
      <w:divsChild>
        <w:div w:id="168299372">
          <w:marLeft w:val="480"/>
          <w:marRight w:val="0"/>
          <w:marTop w:val="0"/>
          <w:marBottom w:val="0"/>
          <w:divBdr>
            <w:top w:val="none" w:sz="0" w:space="0" w:color="auto"/>
            <w:left w:val="none" w:sz="0" w:space="0" w:color="auto"/>
            <w:bottom w:val="none" w:sz="0" w:space="0" w:color="auto"/>
            <w:right w:val="none" w:sz="0" w:space="0" w:color="auto"/>
          </w:divBdr>
        </w:div>
        <w:div w:id="234556942">
          <w:marLeft w:val="480"/>
          <w:marRight w:val="0"/>
          <w:marTop w:val="0"/>
          <w:marBottom w:val="0"/>
          <w:divBdr>
            <w:top w:val="none" w:sz="0" w:space="0" w:color="auto"/>
            <w:left w:val="none" w:sz="0" w:space="0" w:color="auto"/>
            <w:bottom w:val="none" w:sz="0" w:space="0" w:color="auto"/>
            <w:right w:val="none" w:sz="0" w:space="0" w:color="auto"/>
          </w:divBdr>
        </w:div>
        <w:div w:id="284586528">
          <w:marLeft w:val="480"/>
          <w:marRight w:val="0"/>
          <w:marTop w:val="0"/>
          <w:marBottom w:val="0"/>
          <w:divBdr>
            <w:top w:val="none" w:sz="0" w:space="0" w:color="auto"/>
            <w:left w:val="none" w:sz="0" w:space="0" w:color="auto"/>
            <w:bottom w:val="none" w:sz="0" w:space="0" w:color="auto"/>
            <w:right w:val="none" w:sz="0" w:space="0" w:color="auto"/>
          </w:divBdr>
        </w:div>
        <w:div w:id="302659935">
          <w:marLeft w:val="480"/>
          <w:marRight w:val="0"/>
          <w:marTop w:val="0"/>
          <w:marBottom w:val="0"/>
          <w:divBdr>
            <w:top w:val="none" w:sz="0" w:space="0" w:color="auto"/>
            <w:left w:val="none" w:sz="0" w:space="0" w:color="auto"/>
            <w:bottom w:val="none" w:sz="0" w:space="0" w:color="auto"/>
            <w:right w:val="none" w:sz="0" w:space="0" w:color="auto"/>
          </w:divBdr>
        </w:div>
        <w:div w:id="382557414">
          <w:marLeft w:val="480"/>
          <w:marRight w:val="0"/>
          <w:marTop w:val="0"/>
          <w:marBottom w:val="0"/>
          <w:divBdr>
            <w:top w:val="none" w:sz="0" w:space="0" w:color="auto"/>
            <w:left w:val="none" w:sz="0" w:space="0" w:color="auto"/>
            <w:bottom w:val="none" w:sz="0" w:space="0" w:color="auto"/>
            <w:right w:val="none" w:sz="0" w:space="0" w:color="auto"/>
          </w:divBdr>
        </w:div>
        <w:div w:id="451747124">
          <w:marLeft w:val="480"/>
          <w:marRight w:val="0"/>
          <w:marTop w:val="0"/>
          <w:marBottom w:val="0"/>
          <w:divBdr>
            <w:top w:val="none" w:sz="0" w:space="0" w:color="auto"/>
            <w:left w:val="none" w:sz="0" w:space="0" w:color="auto"/>
            <w:bottom w:val="none" w:sz="0" w:space="0" w:color="auto"/>
            <w:right w:val="none" w:sz="0" w:space="0" w:color="auto"/>
          </w:divBdr>
        </w:div>
        <w:div w:id="497965367">
          <w:marLeft w:val="480"/>
          <w:marRight w:val="0"/>
          <w:marTop w:val="0"/>
          <w:marBottom w:val="0"/>
          <w:divBdr>
            <w:top w:val="none" w:sz="0" w:space="0" w:color="auto"/>
            <w:left w:val="none" w:sz="0" w:space="0" w:color="auto"/>
            <w:bottom w:val="none" w:sz="0" w:space="0" w:color="auto"/>
            <w:right w:val="none" w:sz="0" w:space="0" w:color="auto"/>
          </w:divBdr>
        </w:div>
        <w:div w:id="644088695">
          <w:marLeft w:val="480"/>
          <w:marRight w:val="0"/>
          <w:marTop w:val="0"/>
          <w:marBottom w:val="0"/>
          <w:divBdr>
            <w:top w:val="none" w:sz="0" w:space="0" w:color="auto"/>
            <w:left w:val="none" w:sz="0" w:space="0" w:color="auto"/>
            <w:bottom w:val="none" w:sz="0" w:space="0" w:color="auto"/>
            <w:right w:val="none" w:sz="0" w:space="0" w:color="auto"/>
          </w:divBdr>
        </w:div>
        <w:div w:id="671759962">
          <w:marLeft w:val="480"/>
          <w:marRight w:val="0"/>
          <w:marTop w:val="0"/>
          <w:marBottom w:val="0"/>
          <w:divBdr>
            <w:top w:val="none" w:sz="0" w:space="0" w:color="auto"/>
            <w:left w:val="none" w:sz="0" w:space="0" w:color="auto"/>
            <w:bottom w:val="none" w:sz="0" w:space="0" w:color="auto"/>
            <w:right w:val="none" w:sz="0" w:space="0" w:color="auto"/>
          </w:divBdr>
        </w:div>
        <w:div w:id="685135758">
          <w:marLeft w:val="480"/>
          <w:marRight w:val="0"/>
          <w:marTop w:val="0"/>
          <w:marBottom w:val="0"/>
          <w:divBdr>
            <w:top w:val="none" w:sz="0" w:space="0" w:color="auto"/>
            <w:left w:val="none" w:sz="0" w:space="0" w:color="auto"/>
            <w:bottom w:val="none" w:sz="0" w:space="0" w:color="auto"/>
            <w:right w:val="none" w:sz="0" w:space="0" w:color="auto"/>
          </w:divBdr>
        </w:div>
        <w:div w:id="724641432">
          <w:marLeft w:val="480"/>
          <w:marRight w:val="0"/>
          <w:marTop w:val="0"/>
          <w:marBottom w:val="0"/>
          <w:divBdr>
            <w:top w:val="none" w:sz="0" w:space="0" w:color="auto"/>
            <w:left w:val="none" w:sz="0" w:space="0" w:color="auto"/>
            <w:bottom w:val="none" w:sz="0" w:space="0" w:color="auto"/>
            <w:right w:val="none" w:sz="0" w:space="0" w:color="auto"/>
          </w:divBdr>
        </w:div>
        <w:div w:id="766391264">
          <w:marLeft w:val="480"/>
          <w:marRight w:val="0"/>
          <w:marTop w:val="0"/>
          <w:marBottom w:val="0"/>
          <w:divBdr>
            <w:top w:val="none" w:sz="0" w:space="0" w:color="auto"/>
            <w:left w:val="none" w:sz="0" w:space="0" w:color="auto"/>
            <w:bottom w:val="none" w:sz="0" w:space="0" w:color="auto"/>
            <w:right w:val="none" w:sz="0" w:space="0" w:color="auto"/>
          </w:divBdr>
        </w:div>
        <w:div w:id="984433839">
          <w:marLeft w:val="480"/>
          <w:marRight w:val="0"/>
          <w:marTop w:val="0"/>
          <w:marBottom w:val="0"/>
          <w:divBdr>
            <w:top w:val="none" w:sz="0" w:space="0" w:color="auto"/>
            <w:left w:val="none" w:sz="0" w:space="0" w:color="auto"/>
            <w:bottom w:val="none" w:sz="0" w:space="0" w:color="auto"/>
            <w:right w:val="none" w:sz="0" w:space="0" w:color="auto"/>
          </w:divBdr>
        </w:div>
        <w:div w:id="1041435832">
          <w:marLeft w:val="480"/>
          <w:marRight w:val="0"/>
          <w:marTop w:val="0"/>
          <w:marBottom w:val="0"/>
          <w:divBdr>
            <w:top w:val="none" w:sz="0" w:space="0" w:color="auto"/>
            <w:left w:val="none" w:sz="0" w:space="0" w:color="auto"/>
            <w:bottom w:val="none" w:sz="0" w:space="0" w:color="auto"/>
            <w:right w:val="none" w:sz="0" w:space="0" w:color="auto"/>
          </w:divBdr>
        </w:div>
        <w:div w:id="1049112939">
          <w:marLeft w:val="480"/>
          <w:marRight w:val="0"/>
          <w:marTop w:val="0"/>
          <w:marBottom w:val="0"/>
          <w:divBdr>
            <w:top w:val="none" w:sz="0" w:space="0" w:color="auto"/>
            <w:left w:val="none" w:sz="0" w:space="0" w:color="auto"/>
            <w:bottom w:val="none" w:sz="0" w:space="0" w:color="auto"/>
            <w:right w:val="none" w:sz="0" w:space="0" w:color="auto"/>
          </w:divBdr>
        </w:div>
        <w:div w:id="1092508974">
          <w:marLeft w:val="480"/>
          <w:marRight w:val="0"/>
          <w:marTop w:val="0"/>
          <w:marBottom w:val="0"/>
          <w:divBdr>
            <w:top w:val="none" w:sz="0" w:space="0" w:color="auto"/>
            <w:left w:val="none" w:sz="0" w:space="0" w:color="auto"/>
            <w:bottom w:val="none" w:sz="0" w:space="0" w:color="auto"/>
            <w:right w:val="none" w:sz="0" w:space="0" w:color="auto"/>
          </w:divBdr>
        </w:div>
        <w:div w:id="1099332201">
          <w:marLeft w:val="480"/>
          <w:marRight w:val="0"/>
          <w:marTop w:val="0"/>
          <w:marBottom w:val="0"/>
          <w:divBdr>
            <w:top w:val="none" w:sz="0" w:space="0" w:color="auto"/>
            <w:left w:val="none" w:sz="0" w:space="0" w:color="auto"/>
            <w:bottom w:val="none" w:sz="0" w:space="0" w:color="auto"/>
            <w:right w:val="none" w:sz="0" w:space="0" w:color="auto"/>
          </w:divBdr>
        </w:div>
        <w:div w:id="1102920762">
          <w:marLeft w:val="480"/>
          <w:marRight w:val="0"/>
          <w:marTop w:val="0"/>
          <w:marBottom w:val="0"/>
          <w:divBdr>
            <w:top w:val="none" w:sz="0" w:space="0" w:color="auto"/>
            <w:left w:val="none" w:sz="0" w:space="0" w:color="auto"/>
            <w:bottom w:val="none" w:sz="0" w:space="0" w:color="auto"/>
            <w:right w:val="none" w:sz="0" w:space="0" w:color="auto"/>
          </w:divBdr>
        </w:div>
        <w:div w:id="1125386735">
          <w:marLeft w:val="480"/>
          <w:marRight w:val="0"/>
          <w:marTop w:val="0"/>
          <w:marBottom w:val="0"/>
          <w:divBdr>
            <w:top w:val="none" w:sz="0" w:space="0" w:color="auto"/>
            <w:left w:val="none" w:sz="0" w:space="0" w:color="auto"/>
            <w:bottom w:val="none" w:sz="0" w:space="0" w:color="auto"/>
            <w:right w:val="none" w:sz="0" w:space="0" w:color="auto"/>
          </w:divBdr>
        </w:div>
        <w:div w:id="1154250200">
          <w:marLeft w:val="480"/>
          <w:marRight w:val="0"/>
          <w:marTop w:val="0"/>
          <w:marBottom w:val="0"/>
          <w:divBdr>
            <w:top w:val="none" w:sz="0" w:space="0" w:color="auto"/>
            <w:left w:val="none" w:sz="0" w:space="0" w:color="auto"/>
            <w:bottom w:val="none" w:sz="0" w:space="0" w:color="auto"/>
            <w:right w:val="none" w:sz="0" w:space="0" w:color="auto"/>
          </w:divBdr>
        </w:div>
        <w:div w:id="1192718622">
          <w:marLeft w:val="480"/>
          <w:marRight w:val="0"/>
          <w:marTop w:val="0"/>
          <w:marBottom w:val="0"/>
          <w:divBdr>
            <w:top w:val="none" w:sz="0" w:space="0" w:color="auto"/>
            <w:left w:val="none" w:sz="0" w:space="0" w:color="auto"/>
            <w:bottom w:val="none" w:sz="0" w:space="0" w:color="auto"/>
            <w:right w:val="none" w:sz="0" w:space="0" w:color="auto"/>
          </w:divBdr>
        </w:div>
        <w:div w:id="1195536340">
          <w:marLeft w:val="480"/>
          <w:marRight w:val="0"/>
          <w:marTop w:val="0"/>
          <w:marBottom w:val="0"/>
          <w:divBdr>
            <w:top w:val="none" w:sz="0" w:space="0" w:color="auto"/>
            <w:left w:val="none" w:sz="0" w:space="0" w:color="auto"/>
            <w:bottom w:val="none" w:sz="0" w:space="0" w:color="auto"/>
            <w:right w:val="none" w:sz="0" w:space="0" w:color="auto"/>
          </w:divBdr>
        </w:div>
        <w:div w:id="1291788926">
          <w:marLeft w:val="480"/>
          <w:marRight w:val="0"/>
          <w:marTop w:val="0"/>
          <w:marBottom w:val="0"/>
          <w:divBdr>
            <w:top w:val="none" w:sz="0" w:space="0" w:color="auto"/>
            <w:left w:val="none" w:sz="0" w:space="0" w:color="auto"/>
            <w:bottom w:val="none" w:sz="0" w:space="0" w:color="auto"/>
            <w:right w:val="none" w:sz="0" w:space="0" w:color="auto"/>
          </w:divBdr>
        </w:div>
        <w:div w:id="1312325558">
          <w:marLeft w:val="480"/>
          <w:marRight w:val="0"/>
          <w:marTop w:val="0"/>
          <w:marBottom w:val="0"/>
          <w:divBdr>
            <w:top w:val="none" w:sz="0" w:space="0" w:color="auto"/>
            <w:left w:val="none" w:sz="0" w:space="0" w:color="auto"/>
            <w:bottom w:val="none" w:sz="0" w:space="0" w:color="auto"/>
            <w:right w:val="none" w:sz="0" w:space="0" w:color="auto"/>
          </w:divBdr>
        </w:div>
        <w:div w:id="1314064078">
          <w:marLeft w:val="480"/>
          <w:marRight w:val="0"/>
          <w:marTop w:val="0"/>
          <w:marBottom w:val="0"/>
          <w:divBdr>
            <w:top w:val="none" w:sz="0" w:space="0" w:color="auto"/>
            <w:left w:val="none" w:sz="0" w:space="0" w:color="auto"/>
            <w:bottom w:val="none" w:sz="0" w:space="0" w:color="auto"/>
            <w:right w:val="none" w:sz="0" w:space="0" w:color="auto"/>
          </w:divBdr>
        </w:div>
        <w:div w:id="1381633624">
          <w:marLeft w:val="480"/>
          <w:marRight w:val="0"/>
          <w:marTop w:val="0"/>
          <w:marBottom w:val="0"/>
          <w:divBdr>
            <w:top w:val="none" w:sz="0" w:space="0" w:color="auto"/>
            <w:left w:val="none" w:sz="0" w:space="0" w:color="auto"/>
            <w:bottom w:val="none" w:sz="0" w:space="0" w:color="auto"/>
            <w:right w:val="none" w:sz="0" w:space="0" w:color="auto"/>
          </w:divBdr>
        </w:div>
        <w:div w:id="1407729553">
          <w:marLeft w:val="480"/>
          <w:marRight w:val="0"/>
          <w:marTop w:val="0"/>
          <w:marBottom w:val="0"/>
          <w:divBdr>
            <w:top w:val="none" w:sz="0" w:space="0" w:color="auto"/>
            <w:left w:val="none" w:sz="0" w:space="0" w:color="auto"/>
            <w:bottom w:val="none" w:sz="0" w:space="0" w:color="auto"/>
            <w:right w:val="none" w:sz="0" w:space="0" w:color="auto"/>
          </w:divBdr>
        </w:div>
        <w:div w:id="1479883308">
          <w:marLeft w:val="480"/>
          <w:marRight w:val="0"/>
          <w:marTop w:val="0"/>
          <w:marBottom w:val="0"/>
          <w:divBdr>
            <w:top w:val="none" w:sz="0" w:space="0" w:color="auto"/>
            <w:left w:val="none" w:sz="0" w:space="0" w:color="auto"/>
            <w:bottom w:val="none" w:sz="0" w:space="0" w:color="auto"/>
            <w:right w:val="none" w:sz="0" w:space="0" w:color="auto"/>
          </w:divBdr>
        </w:div>
        <w:div w:id="1508326604">
          <w:marLeft w:val="480"/>
          <w:marRight w:val="0"/>
          <w:marTop w:val="0"/>
          <w:marBottom w:val="0"/>
          <w:divBdr>
            <w:top w:val="none" w:sz="0" w:space="0" w:color="auto"/>
            <w:left w:val="none" w:sz="0" w:space="0" w:color="auto"/>
            <w:bottom w:val="none" w:sz="0" w:space="0" w:color="auto"/>
            <w:right w:val="none" w:sz="0" w:space="0" w:color="auto"/>
          </w:divBdr>
        </w:div>
        <w:div w:id="1527477950">
          <w:marLeft w:val="480"/>
          <w:marRight w:val="0"/>
          <w:marTop w:val="0"/>
          <w:marBottom w:val="0"/>
          <w:divBdr>
            <w:top w:val="none" w:sz="0" w:space="0" w:color="auto"/>
            <w:left w:val="none" w:sz="0" w:space="0" w:color="auto"/>
            <w:bottom w:val="none" w:sz="0" w:space="0" w:color="auto"/>
            <w:right w:val="none" w:sz="0" w:space="0" w:color="auto"/>
          </w:divBdr>
        </w:div>
        <w:div w:id="1615281347">
          <w:marLeft w:val="480"/>
          <w:marRight w:val="0"/>
          <w:marTop w:val="0"/>
          <w:marBottom w:val="0"/>
          <w:divBdr>
            <w:top w:val="none" w:sz="0" w:space="0" w:color="auto"/>
            <w:left w:val="none" w:sz="0" w:space="0" w:color="auto"/>
            <w:bottom w:val="none" w:sz="0" w:space="0" w:color="auto"/>
            <w:right w:val="none" w:sz="0" w:space="0" w:color="auto"/>
          </w:divBdr>
        </w:div>
        <w:div w:id="1733849812">
          <w:marLeft w:val="480"/>
          <w:marRight w:val="0"/>
          <w:marTop w:val="0"/>
          <w:marBottom w:val="0"/>
          <w:divBdr>
            <w:top w:val="none" w:sz="0" w:space="0" w:color="auto"/>
            <w:left w:val="none" w:sz="0" w:space="0" w:color="auto"/>
            <w:bottom w:val="none" w:sz="0" w:space="0" w:color="auto"/>
            <w:right w:val="none" w:sz="0" w:space="0" w:color="auto"/>
          </w:divBdr>
        </w:div>
        <w:div w:id="1812211690">
          <w:marLeft w:val="480"/>
          <w:marRight w:val="0"/>
          <w:marTop w:val="0"/>
          <w:marBottom w:val="0"/>
          <w:divBdr>
            <w:top w:val="none" w:sz="0" w:space="0" w:color="auto"/>
            <w:left w:val="none" w:sz="0" w:space="0" w:color="auto"/>
            <w:bottom w:val="none" w:sz="0" w:space="0" w:color="auto"/>
            <w:right w:val="none" w:sz="0" w:space="0" w:color="auto"/>
          </w:divBdr>
        </w:div>
        <w:div w:id="1872961795">
          <w:marLeft w:val="480"/>
          <w:marRight w:val="0"/>
          <w:marTop w:val="0"/>
          <w:marBottom w:val="0"/>
          <w:divBdr>
            <w:top w:val="none" w:sz="0" w:space="0" w:color="auto"/>
            <w:left w:val="none" w:sz="0" w:space="0" w:color="auto"/>
            <w:bottom w:val="none" w:sz="0" w:space="0" w:color="auto"/>
            <w:right w:val="none" w:sz="0" w:space="0" w:color="auto"/>
          </w:divBdr>
        </w:div>
        <w:div w:id="1873610725">
          <w:marLeft w:val="480"/>
          <w:marRight w:val="0"/>
          <w:marTop w:val="0"/>
          <w:marBottom w:val="0"/>
          <w:divBdr>
            <w:top w:val="none" w:sz="0" w:space="0" w:color="auto"/>
            <w:left w:val="none" w:sz="0" w:space="0" w:color="auto"/>
            <w:bottom w:val="none" w:sz="0" w:space="0" w:color="auto"/>
            <w:right w:val="none" w:sz="0" w:space="0" w:color="auto"/>
          </w:divBdr>
        </w:div>
        <w:div w:id="1974944132">
          <w:marLeft w:val="480"/>
          <w:marRight w:val="0"/>
          <w:marTop w:val="0"/>
          <w:marBottom w:val="0"/>
          <w:divBdr>
            <w:top w:val="none" w:sz="0" w:space="0" w:color="auto"/>
            <w:left w:val="none" w:sz="0" w:space="0" w:color="auto"/>
            <w:bottom w:val="none" w:sz="0" w:space="0" w:color="auto"/>
            <w:right w:val="none" w:sz="0" w:space="0" w:color="auto"/>
          </w:divBdr>
        </w:div>
        <w:div w:id="1997225438">
          <w:marLeft w:val="480"/>
          <w:marRight w:val="0"/>
          <w:marTop w:val="0"/>
          <w:marBottom w:val="0"/>
          <w:divBdr>
            <w:top w:val="none" w:sz="0" w:space="0" w:color="auto"/>
            <w:left w:val="none" w:sz="0" w:space="0" w:color="auto"/>
            <w:bottom w:val="none" w:sz="0" w:space="0" w:color="auto"/>
            <w:right w:val="none" w:sz="0" w:space="0" w:color="auto"/>
          </w:divBdr>
        </w:div>
        <w:div w:id="2021927332">
          <w:marLeft w:val="480"/>
          <w:marRight w:val="0"/>
          <w:marTop w:val="0"/>
          <w:marBottom w:val="0"/>
          <w:divBdr>
            <w:top w:val="none" w:sz="0" w:space="0" w:color="auto"/>
            <w:left w:val="none" w:sz="0" w:space="0" w:color="auto"/>
            <w:bottom w:val="none" w:sz="0" w:space="0" w:color="auto"/>
            <w:right w:val="none" w:sz="0" w:space="0" w:color="auto"/>
          </w:divBdr>
        </w:div>
        <w:div w:id="2032879866">
          <w:marLeft w:val="480"/>
          <w:marRight w:val="0"/>
          <w:marTop w:val="0"/>
          <w:marBottom w:val="0"/>
          <w:divBdr>
            <w:top w:val="none" w:sz="0" w:space="0" w:color="auto"/>
            <w:left w:val="none" w:sz="0" w:space="0" w:color="auto"/>
            <w:bottom w:val="none" w:sz="0" w:space="0" w:color="auto"/>
            <w:right w:val="none" w:sz="0" w:space="0" w:color="auto"/>
          </w:divBdr>
        </w:div>
        <w:div w:id="2048408439">
          <w:marLeft w:val="480"/>
          <w:marRight w:val="0"/>
          <w:marTop w:val="0"/>
          <w:marBottom w:val="0"/>
          <w:divBdr>
            <w:top w:val="none" w:sz="0" w:space="0" w:color="auto"/>
            <w:left w:val="none" w:sz="0" w:space="0" w:color="auto"/>
            <w:bottom w:val="none" w:sz="0" w:space="0" w:color="auto"/>
            <w:right w:val="none" w:sz="0" w:space="0" w:color="auto"/>
          </w:divBdr>
        </w:div>
        <w:div w:id="2062632510">
          <w:marLeft w:val="480"/>
          <w:marRight w:val="0"/>
          <w:marTop w:val="0"/>
          <w:marBottom w:val="0"/>
          <w:divBdr>
            <w:top w:val="none" w:sz="0" w:space="0" w:color="auto"/>
            <w:left w:val="none" w:sz="0" w:space="0" w:color="auto"/>
            <w:bottom w:val="none" w:sz="0" w:space="0" w:color="auto"/>
            <w:right w:val="none" w:sz="0" w:space="0" w:color="auto"/>
          </w:divBdr>
        </w:div>
        <w:div w:id="2079865819">
          <w:marLeft w:val="480"/>
          <w:marRight w:val="0"/>
          <w:marTop w:val="0"/>
          <w:marBottom w:val="0"/>
          <w:divBdr>
            <w:top w:val="none" w:sz="0" w:space="0" w:color="auto"/>
            <w:left w:val="none" w:sz="0" w:space="0" w:color="auto"/>
            <w:bottom w:val="none" w:sz="0" w:space="0" w:color="auto"/>
            <w:right w:val="none" w:sz="0" w:space="0" w:color="auto"/>
          </w:divBdr>
        </w:div>
        <w:div w:id="2110081407">
          <w:marLeft w:val="480"/>
          <w:marRight w:val="0"/>
          <w:marTop w:val="0"/>
          <w:marBottom w:val="0"/>
          <w:divBdr>
            <w:top w:val="none" w:sz="0" w:space="0" w:color="auto"/>
            <w:left w:val="none" w:sz="0" w:space="0" w:color="auto"/>
            <w:bottom w:val="none" w:sz="0" w:space="0" w:color="auto"/>
            <w:right w:val="none" w:sz="0" w:space="0" w:color="auto"/>
          </w:divBdr>
        </w:div>
        <w:div w:id="2143183422">
          <w:marLeft w:val="480"/>
          <w:marRight w:val="0"/>
          <w:marTop w:val="0"/>
          <w:marBottom w:val="0"/>
          <w:divBdr>
            <w:top w:val="none" w:sz="0" w:space="0" w:color="auto"/>
            <w:left w:val="none" w:sz="0" w:space="0" w:color="auto"/>
            <w:bottom w:val="none" w:sz="0" w:space="0" w:color="auto"/>
            <w:right w:val="none" w:sz="0" w:space="0" w:color="auto"/>
          </w:divBdr>
        </w:div>
      </w:divsChild>
    </w:div>
    <w:div w:id="2087721901">
      <w:bodyDiv w:val="1"/>
      <w:marLeft w:val="0"/>
      <w:marRight w:val="0"/>
      <w:marTop w:val="0"/>
      <w:marBottom w:val="0"/>
      <w:divBdr>
        <w:top w:val="none" w:sz="0" w:space="0" w:color="auto"/>
        <w:left w:val="none" w:sz="0" w:space="0" w:color="auto"/>
        <w:bottom w:val="none" w:sz="0" w:space="0" w:color="auto"/>
        <w:right w:val="none" w:sz="0" w:space="0" w:color="auto"/>
      </w:divBdr>
    </w:div>
    <w:div w:id="2095085102">
      <w:bodyDiv w:val="1"/>
      <w:marLeft w:val="0"/>
      <w:marRight w:val="0"/>
      <w:marTop w:val="0"/>
      <w:marBottom w:val="0"/>
      <w:divBdr>
        <w:top w:val="none" w:sz="0" w:space="0" w:color="auto"/>
        <w:left w:val="none" w:sz="0" w:space="0" w:color="auto"/>
        <w:bottom w:val="none" w:sz="0" w:space="0" w:color="auto"/>
        <w:right w:val="none" w:sz="0" w:space="0" w:color="auto"/>
      </w:divBdr>
      <w:divsChild>
        <w:div w:id="107089157">
          <w:marLeft w:val="480"/>
          <w:marRight w:val="0"/>
          <w:marTop w:val="0"/>
          <w:marBottom w:val="0"/>
          <w:divBdr>
            <w:top w:val="none" w:sz="0" w:space="0" w:color="auto"/>
            <w:left w:val="none" w:sz="0" w:space="0" w:color="auto"/>
            <w:bottom w:val="none" w:sz="0" w:space="0" w:color="auto"/>
            <w:right w:val="none" w:sz="0" w:space="0" w:color="auto"/>
          </w:divBdr>
        </w:div>
        <w:div w:id="186722452">
          <w:marLeft w:val="480"/>
          <w:marRight w:val="0"/>
          <w:marTop w:val="0"/>
          <w:marBottom w:val="0"/>
          <w:divBdr>
            <w:top w:val="none" w:sz="0" w:space="0" w:color="auto"/>
            <w:left w:val="none" w:sz="0" w:space="0" w:color="auto"/>
            <w:bottom w:val="none" w:sz="0" w:space="0" w:color="auto"/>
            <w:right w:val="none" w:sz="0" w:space="0" w:color="auto"/>
          </w:divBdr>
        </w:div>
        <w:div w:id="248151283">
          <w:marLeft w:val="480"/>
          <w:marRight w:val="0"/>
          <w:marTop w:val="0"/>
          <w:marBottom w:val="0"/>
          <w:divBdr>
            <w:top w:val="none" w:sz="0" w:space="0" w:color="auto"/>
            <w:left w:val="none" w:sz="0" w:space="0" w:color="auto"/>
            <w:bottom w:val="none" w:sz="0" w:space="0" w:color="auto"/>
            <w:right w:val="none" w:sz="0" w:space="0" w:color="auto"/>
          </w:divBdr>
        </w:div>
        <w:div w:id="258686047">
          <w:marLeft w:val="480"/>
          <w:marRight w:val="0"/>
          <w:marTop w:val="0"/>
          <w:marBottom w:val="0"/>
          <w:divBdr>
            <w:top w:val="none" w:sz="0" w:space="0" w:color="auto"/>
            <w:left w:val="none" w:sz="0" w:space="0" w:color="auto"/>
            <w:bottom w:val="none" w:sz="0" w:space="0" w:color="auto"/>
            <w:right w:val="none" w:sz="0" w:space="0" w:color="auto"/>
          </w:divBdr>
        </w:div>
        <w:div w:id="279844042">
          <w:marLeft w:val="480"/>
          <w:marRight w:val="0"/>
          <w:marTop w:val="0"/>
          <w:marBottom w:val="0"/>
          <w:divBdr>
            <w:top w:val="none" w:sz="0" w:space="0" w:color="auto"/>
            <w:left w:val="none" w:sz="0" w:space="0" w:color="auto"/>
            <w:bottom w:val="none" w:sz="0" w:space="0" w:color="auto"/>
            <w:right w:val="none" w:sz="0" w:space="0" w:color="auto"/>
          </w:divBdr>
        </w:div>
        <w:div w:id="312638165">
          <w:marLeft w:val="480"/>
          <w:marRight w:val="0"/>
          <w:marTop w:val="0"/>
          <w:marBottom w:val="0"/>
          <w:divBdr>
            <w:top w:val="none" w:sz="0" w:space="0" w:color="auto"/>
            <w:left w:val="none" w:sz="0" w:space="0" w:color="auto"/>
            <w:bottom w:val="none" w:sz="0" w:space="0" w:color="auto"/>
            <w:right w:val="none" w:sz="0" w:space="0" w:color="auto"/>
          </w:divBdr>
        </w:div>
        <w:div w:id="517669060">
          <w:marLeft w:val="480"/>
          <w:marRight w:val="0"/>
          <w:marTop w:val="0"/>
          <w:marBottom w:val="0"/>
          <w:divBdr>
            <w:top w:val="none" w:sz="0" w:space="0" w:color="auto"/>
            <w:left w:val="none" w:sz="0" w:space="0" w:color="auto"/>
            <w:bottom w:val="none" w:sz="0" w:space="0" w:color="auto"/>
            <w:right w:val="none" w:sz="0" w:space="0" w:color="auto"/>
          </w:divBdr>
        </w:div>
        <w:div w:id="521552171">
          <w:marLeft w:val="480"/>
          <w:marRight w:val="0"/>
          <w:marTop w:val="0"/>
          <w:marBottom w:val="0"/>
          <w:divBdr>
            <w:top w:val="none" w:sz="0" w:space="0" w:color="auto"/>
            <w:left w:val="none" w:sz="0" w:space="0" w:color="auto"/>
            <w:bottom w:val="none" w:sz="0" w:space="0" w:color="auto"/>
            <w:right w:val="none" w:sz="0" w:space="0" w:color="auto"/>
          </w:divBdr>
        </w:div>
        <w:div w:id="605503880">
          <w:marLeft w:val="480"/>
          <w:marRight w:val="0"/>
          <w:marTop w:val="0"/>
          <w:marBottom w:val="0"/>
          <w:divBdr>
            <w:top w:val="none" w:sz="0" w:space="0" w:color="auto"/>
            <w:left w:val="none" w:sz="0" w:space="0" w:color="auto"/>
            <w:bottom w:val="none" w:sz="0" w:space="0" w:color="auto"/>
            <w:right w:val="none" w:sz="0" w:space="0" w:color="auto"/>
          </w:divBdr>
        </w:div>
        <w:div w:id="677343028">
          <w:marLeft w:val="480"/>
          <w:marRight w:val="0"/>
          <w:marTop w:val="0"/>
          <w:marBottom w:val="0"/>
          <w:divBdr>
            <w:top w:val="none" w:sz="0" w:space="0" w:color="auto"/>
            <w:left w:val="none" w:sz="0" w:space="0" w:color="auto"/>
            <w:bottom w:val="none" w:sz="0" w:space="0" w:color="auto"/>
            <w:right w:val="none" w:sz="0" w:space="0" w:color="auto"/>
          </w:divBdr>
        </w:div>
        <w:div w:id="731805320">
          <w:marLeft w:val="480"/>
          <w:marRight w:val="0"/>
          <w:marTop w:val="0"/>
          <w:marBottom w:val="0"/>
          <w:divBdr>
            <w:top w:val="none" w:sz="0" w:space="0" w:color="auto"/>
            <w:left w:val="none" w:sz="0" w:space="0" w:color="auto"/>
            <w:bottom w:val="none" w:sz="0" w:space="0" w:color="auto"/>
            <w:right w:val="none" w:sz="0" w:space="0" w:color="auto"/>
          </w:divBdr>
        </w:div>
        <w:div w:id="742260884">
          <w:marLeft w:val="480"/>
          <w:marRight w:val="0"/>
          <w:marTop w:val="0"/>
          <w:marBottom w:val="0"/>
          <w:divBdr>
            <w:top w:val="none" w:sz="0" w:space="0" w:color="auto"/>
            <w:left w:val="none" w:sz="0" w:space="0" w:color="auto"/>
            <w:bottom w:val="none" w:sz="0" w:space="0" w:color="auto"/>
            <w:right w:val="none" w:sz="0" w:space="0" w:color="auto"/>
          </w:divBdr>
        </w:div>
        <w:div w:id="774520933">
          <w:marLeft w:val="480"/>
          <w:marRight w:val="0"/>
          <w:marTop w:val="0"/>
          <w:marBottom w:val="0"/>
          <w:divBdr>
            <w:top w:val="none" w:sz="0" w:space="0" w:color="auto"/>
            <w:left w:val="none" w:sz="0" w:space="0" w:color="auto"/>
            <w:bottom w:val="none" w:sz="0" w:space="0" w:color="auto"/>
            <w:right w:val="none" w:sz="0" w:space="0" w:color="auto"/>
          </w:divBdr>
        </w:div>
        <w:div w:id="787167665">
          <w:marLeft w:val="480"/>
          <w:marRight w:val="0"/>
          <w:marTop w:val="0"/>
          <w:marBottom w:val="0"/>
          <w:divBdr>
            <w:top w:val="none" w:sz="0" w:space="0" w:color="auto"/>
            <w:left w:val="none" w:sz="0" w:space="0" w:color="auto"/>
            <w:bottom w:val="none" w:sz="0" w:space="0" w:color="auto"/>
            <w:right w:val="none" w:sz="0" w:space="0" w:color="auto"/>
          </w:divBdr>
        </w:div>
        <w:div w:id="814294698">
          <w:marLeft w:val="480"/>
          <w:marRight w:val="0"/>
          <w:marTop w:val="0"/>
          <w:marBottom w:val="0"/>
          <w:divBdr>
            <w:top w:val="none" w:sz="0" w:space="0" w:color="auto"/>
            <w:left w:val="none" w:sz="0" w:space="0" w:color="auto"/>
            <w:bottom w:val="none" w:sz="0" w:space="0" w:color="auto"/>
            <w:right w:val="none" w:sz="0" w:space="0" w:color="auto"/>
          </w:divBdr>
        </w:div>
        <w:div w:id="854533694">
          <w:marLeft w:val="480"/>
          <w:marRight w:val="0"/>
          <w:marTop w:val="0"/>
          <w:marBottom w:val="0"/>
          <w:divBdr>
            <w:top w:val="none" w:sz="0" w:space="0" w:color="auto"/>
            <w:left w:val="none" w:sz="0" w:space="0" w:color="auto"/>
            <w:bottom w:val="none" w:sz="0" w:space="0" w:color="auto"/>
            <w:right w:val="none" w:sz="0" w:space="0" w:color="auto"/>
          </w:divBdr>
        </w:div>
        <w:div w:id="885290977">
          <w:marLeft w:val="480"/>
          <w:marRight w:val="0"/>
          <w:marTop w:val="0"/>
          <w:marBottom w:val="0"/>
          <w:divBdr>
            <w:top w:val="none" w:sz="0" w:space="0" w:color="auto"/>
            <w:left w:val="none" w:sz="0" w:space="0" w:color="auto"/>
            <w:bottom w:val="none" w:sz="0" w:space="0" w:color="auto"/>
            <w:right w:val="none" w:sz="0" w:space="0" w:color="auto"/>
          </w:divBdr>
        </w:div>
        <w:div w:id="900403789">
          <w:marLeft w:val="480"/>
          <w:marRight w:val="0"/>
          <w:marTop w:val="0"/>
          <w:marBottom w:val="0"/>
          <w:divBdr>
            <w:top w:val="none" w:sz="0" w:space="0" w:color="auto"/>
            <w:left w:val="none" w:sz="0" w:space="0" w:color="auto"/>
            <w:bottom w:val="none" w:sz="0" w:space="0" w:color="auto"/>
            <w:right w:val="none" w:sz="0" w:space="0" w:color="auto"/>
          </w:divBdr>
        </w:div>
        <w:div w:id="906453717">
          <w:marLeft w:val="480"/>
          <w:marRight w:val="0"/>
          <w:marTop w:val="0"/>
          <w:marBottom w:val="0"/>
          <w:divBdr>
            <w:top w:val="none" w:sz="0" w:space="0" w:color="auto"/>
            <w:left w:val="none" w:sz="0" w:space="0" w:color="auto"/>
            <w:bottom w:val="none" w:sz="0" w:space="0" w:color="auto"/>
            <w:right w:val="none" w:sz="0" w:space="0" w:color="auto"/>
          </w:divBdr>
        </w:div>
        <w:div w:id="1086415664">
          <w:marLeft w:val="480"/>
          <w:marRight w:val="0"/>
          <w:marTop w:val="0"/>
          <w:marBottom w:val="0"/>
          <w:divBdr>
            <w:top w:val="none" w:sz="0" w:space="0" w:color="auto"/>
            <w:left w:val="none" w:sz="0" w:space="0" w:color="auto"/>
            <w:bottom w:val="none" w:sz="0" w:space="0" w:color="auto"/>
            <w:right w:val="none" w:sz="0" w:space="0" w:color="auto"/>
          </w:divBdr>
        </w:div>
        <w:div w:id="1224101701">
          <w:marLeft w:val="480"/>
          <w:marRight w:val="0"/>
          <w:marTop w:val="0"/>
          <w:marBottom w:val="0"/>
          <w:divBdr>
            <w:top w:val="none" w:sz="0" w:space="0" w:color="auto"/>
            <w:left w:val="none" w:sz="0" w:space="0" w:color="auto"/>
            <w:bottom w:val="none" w:sz="0" w:space="0" w:color="auto"/>
            <w:right w:val="none" w:sz="0" w:space="0" w:color="auto"/>
          </w:divBdr>
        </w:div>
        <w:div w:id="1229537336">
          <w:marLeft w:val="480"/>
          <w:marRight w:val="0"/>
          <w:marTop w:val="0"/>
          <w:marBottom w:val="0"/>
          <w:divBdr>
            <w:top w:val="none" w:sz="0" w:space="0" w:color="auto"/>
            <w:left w:val="none" w:sz="0" w:space="0" w:color="auto"/>
            <w:bottom w:val="none" w:sz="0" w:space="0" w:color="auto"/>
            <w:right w:val="none" w:sz="0" w:space="0" w:color="auto"/>
          </w:divBdr>
        </w:div>
        <w:div w:id="1280137489">
          <w:marLeft w:val="480"/>
          <w:marRight w:val="0"/>
          <w:marTop w:val="0"/>
          <w:marBottom w:val="0"/>
          <w:divBdr>
            <w:top w:val="none" w:sz="0" w:space="0" w:color="auto"/>
            <w:left w:val="none" w:sz="0" w:space="0" w:color="auto"/>
            <w:bottom w:val="none" w:sz="0" w:space="0" w:color="auto"/>
            <w:right w:val="none" w:sz="0" w:space="0" w:color="auto"/>
          </w:divBdr>
        </w:div>
        <w:div w:id="1303851398">
          <w:marLeft w:val="480"/>
          <w:marRight w:val="0"/>
          <w:marTop w:val="0"/>
          <w:marBottom w:val="0"/>
          <w:divBdr>
            <w:top w:val="none" w:sz="0" w:space="0" w:color="auto"/>
            <w:left w:val="none" w:sz="0" w:space="0" w:color="auto"/>
            <w:bottom w:val="none" w:sz="0" w:space="0" w:color="auto"/>
            <w:right w:val="none" w:sz="0" w:space="0" w:color="auto"/>
          </w:divBdr>
        </w:div>
        <w:div w:id="1327897918">
          <w:marLeft w:val="480"/>
          <w:marRight w:val="0"/>
          <w:marTop w:val="0"/>
          <w:marBottom w:val="0"/>
          <w:divBdr>
            <w:top w:val="none" w:sz="0" w:space="0" w:color="auto"/>
            <w:left w:val="none" w:sz="0" w:space="0" w:color="auto"/>
            <w:bottom w:val="none" w:sz="0" w:space="0" w:color="auto"/>
            <w:right w:val="none" w:sz="0" w:space="0" w:color="auto"/>
          </w:divBdr>
        </w:div>
        <w:div w:id="1357151857">
          <w:marLeft w:val="480"/>
          <w:marRight w:val="0"/>
          <w:marTop w:val="0"/>
          <w:marBottom w:val="0"/>
          <w:divBdr>
            <w:top w:val="none" w:sz="0" w:space="0" w:color="auto"/>
            <w:left w:val="none" w:sz="0" w:space="0" w:color="auto"/>
            <w:bottom w:val="none" w:sz="0" w:space="0" w:color="auto"/>
            <w:right w:val="none" w:sz="0" w:space="0" w:color="auto"/>
          </w:divBdr>
        </w:div>
        <w:div w:id="1479148853">
          <w:marLeft w:val="480"/>
          <w:marRight w:val="0"/>
          <w:marTop w:val="0"/>
          <w:marBottom w:val="0"/>
          <w:divBdr>
            <w:top w:val="none" w:sz="0" w:space="0" w:color="auto"/>
            <w:left w:val="none" w:sz="0" w:space="0" w:color="auto"/>
            <w:bottom w:val="none" w:sz="0" w:space="0" w:color="auto"/>
            <w:right w:val="none" w:sz="0" w:space="0" w:color="auto"/>
          </w:divBdr>
        </w:div>
        <w:div w:id="1485973592">
          <w:marLeft w:val="480"/>
          <w:marRight w:val="0"/>
          <w:marTop w:val="0"/>
          <w:marBottom w:val="0"/>
          <w:divBdr>
            <w:top w:val="none" w:sz="0" w:space="0" w:color="auto"/>
            <w:left w:val="none" w:sz="0" w:space="0" w:color="auto"/>
            <w:bottom w:val="none" w:sz="0" w:space="0" w:color="auto"/>
            <w:right w:val="none" w:sz="0" w:space="0" w:color="auto"/>
          </w:divBdr>
        </w:div>
        <w:div w:id="1505170034">
          <w:marLeft w:val="480"/>
          <w:marRight w:val="0"/>
          <w:marTop w:val="0"/>
          <w:marBottom w:val="0"/>
          <w:divBdr>
            <w:top w:val="none" w:sz="0" w:space="0" w:color="auto"/>
            <w:left w:val="none" w:sz="0" w:space="0" w:color="auto"/>
            <w:bottom w:val="none" w:sz="0" w:space="0" w:color="auto"/>
            <w:right w:val="none" w:sz="0" w:space="0" w:color="auto"/>
          </w:divBdr>
        </w:div>
        <w:div w:id="1599556765">
          <w:marLeft w:val="480"/>
          <w:marRight w:val="0"/>
          <w:marTop w:val="0"/>
          <w:marBottom w:val="0"/>
          <w:divBdr>
            <w:top w:val="none" w:sz="0" w:space="0" w:color="auto"/>
            <w:left w:val="none" w:sz="0" w:space="0" w:color="auto"/>
            <w:bottom w:val="none" w:sz="0" w:space="0" w:color="auto"/>
            <w:right w:val="none" w:sz="0" w:space="0" w:color="auto"/>
          </w:divBdr>
        </w:div>
        <w:div w:id="1639333377">
          <w:marLeft w:val="480"/>
          <w:marRight w:val="0"/>
          <w:marTop w:val="0"/>
          <w:marBottom w:val="0"/>
          <w:divBdr>
            <w:top w:val="none" w:sz="0" w:space="0" w:color="auto"/>
            <w:left w:val="none" w:sz="0" w:space="0" w:color="auto"/>
            <w:bottom w:val="none" w:sz="0" w:space="0" w:color="auto"/>
            <w:right w:val="none" w:sz="0" w:space="0" w:color="auto"/>
          </w:divBdr>
        </w:div>
        <w:div w:id="1642728302">
          <w:marLeft w:val="480"/>
          <w:marRight w:val="0"/>
          <w:marTop w:val="0"/>
          <w:marBottom w:val="0"/>
          <w:divBdr>
            <w:top w:val="none" w:sz="0" w:space="0" w:color="auto"/>
            <w:left w:val="none" w:sz="0" w:space="0" w:color="auto"/>
            <w:bottom w:val="none" w:sz="0" w:space="0" w:color="auto"/>
            <w:right w:val="none" w:sz="0" w:space="0" w:color="auto"/>
          </w:divBdr>
        </w:div>
        <w:div w:id="1680890124">
          <w:marLeft w:val="480"/>
          <w:marRight w:val="0"/>
          <w:marTop w:val="0"/>
          <w:marBottom w:val="0"/>
          <w:divBdr>
            <w:top w:val="none" w:sz="0" w:space="0" w:color="auto"/>
            <w:left w:val="none" w:sz="0" w:space="0" w:color="auto"/>
            <w:bottom w:val="none" w:sz="0" w:space="0" w:color="auto"/>
            <w:right w:val="none" w:sz="0" w:space="0" w:color="auto"/>
          </w:divBdr>
        </w:div>
        <w:div w:id="1770617124">
          <w:marLeft w:val="480"/>
          <w:marRight w:val="0"/>
          <w:marTop w:val="0"/>
          <w:marBottom w:val="0"/>
          <w:divBdr>
            <w:top w:val="none" w:sz="0" w:space="0" w:color="auto"/>
            <w:left w:val="none" w:sz="0" w:space="0" w:color="auto"/>
            <w:bottom w:val="none" w:sz="0" w:space="0" w:color="auto"/>
            <w:right w:val="none" w:sz="0" w:space="0" w:color="auto"/>
          </w:divBdr>
        </w:div>
        <w:div w:id="1772122472">
          <w:marLeft w:val="480"/>
          <w:marRight w:val="0"/>
          <w:marTop w:val="0"/>
          <w:marBottom w:val="0"/>
          <w:divBdr>
            <w:top w:val="none" w:sz="0" w:space="0" w:color="auto"/>
            <w:left w:val="none" w:sz="0" w:space="0" w:color="auto"/>
            <w:bottom w:val="none" w:sz="0" w:space="0" w:color="auto"/>
            <w:right w:val="none" w:sz="0" w:space="0" w:color="auto"/>
          </w:divBdr>
        </w:div>
        <w:div w:id="1775245685">
          <w:marLeft w:val="480"/>
          <w:marRight w:val="0"/>
          <w:marTop w:val="0"/>
          <w:marBottom w:val="0"/>
          <w:divBdr>
            <w:top w:val="none" w:sz="0" w:space="0" w:color="auto"/>
            <w:left w:val="none" w:sz="0" w:space="0" w:color="auto"/>
            <w:bottom w:val="none" w:sz="0" w:space="0" w:color="auto"/>
            <w:right w:val="none" w:sz="0" w:space="0" w:color="auto"/>
          </w:divBdr>
        </w:div>
        <w:div w:id="1861430381">
          <w:marLeft w:val="480"/>
          <w:marRight w:val="0"/>
          <w:marTop w:val="0"/>
          <w:marBottom w:val="0"/>
          <w:divBdr>
            <w:top w:val="none" w:sz="0" w:space="0" w:color="auto"/>
            <w:left w:val="none" w:sz="0" w:space="0" w:color="auto"/>
            <w:bottom w:val="none" w:sz="0" w:space="0" w:color="auto"/>
            <w:right w:val="none" w:sz="0" w:space="0" w:color="auto"/>
          </w:divBdr>
        </w:div>
        <w:div w:id="1898711118">
          <w:marLeft w:val="480"/>
          <w:marRight w:val="0"/>
          <w:marTop w:val="0"/>
          <w:marBottom w:val="0"/>
          <w:divBdr>
            <w:top w:val="none" w:sz="0" w:space="0" w:color="auto"/>
            <w:left w:val="none" w:sz="0" w:space="0" w:color="auto"/>
            <w:bottom w:val="none" w:sz="0" w:space="0" w:color="auto"/>
            <w:right w:val="none" w:sz="0" w:space="0" w:color="auto"/>
          </w:divBdr>
        </w:div>
        <w:div w:id="1907300940">
          <w:marLeft w:val="480"/>
          <w:marRight w:val="0"/>
          <w:marTop w:val="0"/>
          <w:marBottom w:val="0"/>
          <w:divBdr>
            <w:top w:val="none" w:sz="0" w:space="0" w:color="auto"/>
            <w:left w:val="none" w:sz="0" w:space="0" w:color="auto"/>
            <w:bottom w:val="none" w:sz="0" w:space="0" w:color="auto"/>
            <w:right w:val="none" w:sz="0" w:space="0" w:color="auto"/>
          </w:divBdr>
        </w:div>
        <w:div w:id="1944992772">
          <w:marLeft w:val="480"/>
          <w:marRight w:val="0"/>
          <w:marTop w:val="0"/>
          <w:marBottom w:val="0"/>
          <w:divBdr>
            <w:top w:val="none" w:sz="0" w:space="0" w:color="auto"/>
            <w:left w:val="none" w:sz="0" w:space="0" w:color="auto"/>
            <w:bottom w:val="none" w:sz="0" w:space="0" w:color="auto"/>
            <w:right w:val="none" w:sz="0" w:space="0" w:color="auto"/>
          </w:divBdr>
        </w:div>
        <w:div w:id="1978611043">
          <w:marLeft w:val="480"/>
          <w:marRight w:val="0"/>
          <w:marTop w:val="0"/>
          <w:marBottom w:val="0"/>
          <w:divBdr>
            <w:top w:val="none" w:sz="0" w:space="0" w:color="auto"/>
            <w:left w:val="none" w:sz="0" w:space="0" w:color="auto"/>
            <w:bottom w:val="none" w:sz="0" w:space="0" w:color="auto"/>
            <w:right w:val="none" w:sz="0" w:space="0" w:color="auto"/>
          </w:divBdr>
        </w:div>
        <w:div w:id="2076320037">
          <w:marLeft w:val="480"/>
          <w:marRight w:val="0"/>
          <w:marTop w:val="0"/>
          <w:marBottom w:val="0"/>
          <w:divBdr>
            <w:top w:val="none" w:sz="0" w:space="0" w:color="auto"/>
            <w:left w:val="none" w:sz="0" w:space="0" w:color="auto"/>
            <w:bottom w:val="none" w:sz="0" w:space="0" w:color="auto"/>
            <w:right w:val="none" w:sz="0" w:space="0" w:color="auto"/>
          </w:divBdr>
        </w:div>
        <w:div w:id="2104186304">
          <w:marLeft w:val="480"/>
          <w:marRight w:val="0"/>
          <w:marTop w:val="0"/>
          <w:marBottom w:val="0"/>
          <w:divBdr>
            <w:top w:val="none" w:sz="0" w:space="0" w:color="auto"/>
            <w:left w:val="none" w:sz="0" w:space="0" w:color="auto"/>
            <w:bottom w:val="none" w:sz="0" w:space="0" w:color="auto"/>
            <w:right w:val="none" w:sz="0" w:space="0" w:color="auto"/>
          </w:divBdr>
        </w:div>
        <w:div w:id="2114551655">
          <w:marLeft w:val="480"/>
          <w:marRight w:val="0"/>
          <w:marTop w:val="0"/>
          <w:marBottom w:val="0"/>
          <w:divBdr>
            <w:top w:val="none" w:sz="0" w:space="0" w:color="auto"/>
            <w:left w:val="none" w:sz="0" w:space="0" w:color="auto"/>
            <w:bottom w:val="none" w:sz="0" w:space="0" w:color="auto"/>
            <w:right w:val="none" w:sz="0" w:space="0" w:color="auto"/>
          </w:divBdr>
        </w:div>
      </w:divsChild>
    </w:div>
    <w:div w:id="2097751808">
      <w:bodyDiv w:val="1"/>
      <w:marLeft w:val="0"/>
      <w:marRight w:val="0"/>
      <w:marTop w:val="0"/>
      <w:marBottom w:val="0"/>
      <w:divBdr>
        <w:top w:val="none" w:sz="0" w:space="0" w:color="auto"/>
        <w:left w:val="none" w:sz="0" w:space="0" w:color="auto"/>
        <w:bottom w:val="none" w:sz="0" w:space="0" w:color="auto"/>
        <w:right w:val="none" w:sz="0" w:space="0" w:color="auto"/>
      </w:divBdr>
    </w:div>
    <w:div w:id="2138907103">
      <w:bodyDiv w:val="1"/>
      <w:marLeft w:val="0"/>
      <w:marRight w:val="0"/>
      <w:marTop w:val="0"/>
      <w:marBottom w:val="0"/>
      <w:divBdr>
        <w:top w:val="none" w:sz="0" w:space="0" w:color="auto"/>
        <w:left w:val="none" w:sz="0" w:space="0" w:color="auto"/>
        <w:bottom w:val="none" w:sz="0" w:space="0" w:color="auto"/>
        <w:right w:val="none" w:sz="0" w:space="0" w:color="auto"/>
      </w:divBdr>
      <w:divsChild>
        <w:div w:id="32197183">
          <w:marLeft w:val="480"/>
          <w:marRight w:val="0"/>
          <w:marTop w:val="0"/>
          <w:marBottom w:val="0"/>
          <w:divBdr>
            <w:top w:val="none" w:sz="0" w:space="0" w:color="auto"/>
            <w:left w:val="none" w:sz="0" w:space="0" w:color="auto"/>
            <w:bottom w:val="none" w:sz="0" w:space="0" w:color="auto"/>
            <w:right w:val="none" w:sz="0" w:space="0" w:color="auto"/>
          </w:divBdr>
        </w:div>
        <w:div w:id="57825485">
          <w:marLeft w:val="480"/>
          <w:marRight w:val="0"/>
          <w:marTop w:val="0"/>
          <w:marBottom w:val="0"/>
          <w:divBdr>
            <w:top w:val="none" w:sz="0" w:space="0" w:color="auto"/>
            <w:left w:val="none" w:sz="0" w:space="0" w:color="auto"/>
            <w:bottom w:val="none" w:sz="0" w:space="0" w:color="auto"/>
            <w:right w:val="none" w:sz="0" w:space="0" w:color="auto"/>
          </w:divBdr>
        </w:div>
        <w:div w:id="89088195">
          <w:marLeft w:val="480"/>
          <w:marRight w:val="0"/>
          <w:marTop w:val="0"/>
          <w:marBottom w:val="0"/>
          <w:divBdr>
            <w:top w:val="none" w:sz="0" w:space="0" w:color="auto"/>
            <w:left w:val="none" w:sz="0" w:space="0" w:color="auto"/>
            <w:bottom w:val="none" w:sz="0" w:space="0" w:color="auto"/>
            <w:right w:val="none" w:sz="0" w:space="0" w:color="auto"/>
          </w:divBdr>
        </w:div>
        <w:div w:id="98646934">
          <w:marLeft w:val="480"/>
          <w:marRight w:val="0"/>
          <w:marTop w:val="0"/>
          <w:marBottom w:val="0"/>
          <w:divBdr>
            <w:top w:val="none" w:sz="0" w:space="0" w:color="auto"/>
            <w:left w:val="none" w:sz="0" w:space="0" w:color="auto"/>
            <w:bottom w:val="none" w:sz="0" w:space="0" w:color="auto"/>
            <w:right w:val="none" w:sz="0" w:space="0" w:color="auto"/>
          </w:divBdr>
        </w:div>
        <w:div w:id="199562539">
          <w:marLeft w:val="480"/>
          <w:marRight w:val="0"/>
          <w:marTop w:val="0"/>
          <w:marBottom w:val="0"/>
          <w:divBdr>
            <w:top w:val="none" w:sz="0" w:space="0" w:color="auto"/>
            <w:left w:val="none" w:sz="0" w:space="0" w:color="auto"/>
            <w:bottom w:val="none" w:sz="0" w:space="0" w:color="auto"/>
            <w:right w:val="none" w:sz="0" w:space="0" w:color="auto"/>
          </w:divBdr>
        </w:div>
        <w:div w:id="305085877">
          <w:marLeft w:val="480"/>
          <w:marRight w:val="0"/>
          <w:marTop w:val="0"/>
          <w:marBottom w:val="0"/>
          <w:divBdr>
            <w:top w:val="none" w:sz="0" w:space="0" w:color="auto"/>
            <w:left w:val="none" w:sz="0" w:space="0" w:color="auto"/>
            <w:bottom w:val="none" w:sz="0" w:space="0" w:color="auto"/>
            <w:right w:val="none" w:sz="0" w:space="0" w:color="auto"/>
          </w:divBdr>
        </w:div>
        <w:div w:id="316501120">
          <w:marLeft w:val="480"/>
          <w:marRight w:val="0"/>
          <w:marTop w:val="0"/>
          <w:marBottom w:val="0"/>
          <w:divBdr>
            <w:top w:val="none" w:sz="0" w:space="0" w:color="auto"/>
            <w:left w:val="none" w:sz="0" w:space="0" w:color="auto"/>
            <w:bottom w:val="none" w:sz="0" w:space="0" w:color="auto"/>
            <w:right w:val="none" w:sz="0" w:space="0" w:color="auto"/>
          </w:divBdr>
        </w:div>
        <w:div w:id="316882076">
          <w:marLeft w:val="480"/>
          <w:marRight w:val="0"/>
          <w:marTop w:val="0"/>
          <w:marBottom w:val="0"/>
          <w:divBdr>
            <w:top w:val="none" w:sz="0" w:space="0" w:color="auto"/>
            <w:left w:val="none" w:sz="0" w:space="0" w:color="auto"/>
            <w:bottom w:val="none" w:sz="0" w:space="0" w:color="auto"/>
            <w:right w:val="none" w:sz="0" w:space="0" w:color="auto"/>
          </w:divBdr>
        </w:div>
        <w:div w:id="329528452">
          <w:marLeft w:val="480"/>
          <w:marRight w:val="0"/>
          <w:marTop w:val="0"/>
          <w:marBottom w:val="0"/>
          <w:divBdr>
            <w:top w:val="none" w:sz="0" w:space="0" w:color="auto"/>
            <w:left w:val="none" w:sz="0" w:space="0" w:color="auto"/>
            <w:bottom w:val="none" w:sz="0" w:space="0" w:color="auto"/>
            <w:right w:val="none" w:sz="0" w:space="0" w:color="auto"/>
          </w:divBdr>
        </w:div>
        <w:div w:id="332538717">
          <w:marLeft w:val="480"/>
          <w:marRight w:val="0"/>
          <w:marTop w:val="0"/>
          <w:marBottom w:val="0"/>
          <w:divBdr>
            <w:top w:val="none" w:sz="0" w:space="0" w:color="auto"/>
            <w:left w:val="none" w:sz="0" w:space="0" w:color="auto"/>
            <w:bottom w:val="none" w:sz="0" w:space="0" w:color="auto"/>
            <w:right w:val="none" w:sz="0" w:space="0" w:color="auto"/>
          </w:divBdr>
        </w:div>
        <w:div w:id="359279768">
          <w:marLeft w:val="480"/>
          <w:marRight w:val="0"/>
          <w:marTop w:val="0"/>
          <w:marBottom w:val="0"/>
          <w:divBdr>
            <w:top w:val="none" w:sz="0" w:space="0" w:color="auto"/>
            <w:left w:val="none" w:sz="0" w:space="0" w:color="auto"/>
            <w:bottom w:val="none" w:sz="0" w:space="0" w:color="auto"/>
            <w:right w:val="none" w:sz="0" w:space="0" w:color="auto"/>
          </w:divBdr>
        </w:div>
        <w:div w:id="382412423">
          <w:marLeft w:val="480"/>
          <w:marRight w:val="0"/>
          <w:marTop w:val="0"/>
          <w:marBottom w:val="0"/>
          <w:divBdr>
            <w:top w:val="none" w:sz="0" w:space="0" w:color="auto"/>
            <w:left w:val="none" w:sz="0" w:space="0" w:color="auto"/>
            <w:bottom w:val="none" w:sz="0" w:space="0" w:color="auto"/>
            <w:right w:val="none" w:sz="0" w:space="0" w:color="auto"/>
          </w:divBdr>
        </w:div>
        <w:div w:id="399180167">
          <w:marLeft w:val="480"/>
          <w:marRight w:val="0"/>
          <w:marTop w:val="0"/>
          <w:marBottom w:val="0"/>
          <w:divBdr>
            <w:top w:val="none" w:sz="0" w:space="0" w:color="auto"/>
            <w:left w:val="none" w:sz="0" w:space="0" w:color="auto"/>
            <w:bottom w:val="none" w:sz="0" w:space="0" w:color="auto"/>
            <w:right w:val="none" w:sz="0" w:space="0" w:color="auto"/>
          </w:divBdr>
        </w:div>
        <w:div w:id="413937715">
          <w:marLeft w:val="480"/>
          <w:marRight w:val="0"/>
          <w:marTop w:val="0"/>
          <w:marBottom w:val="0"/>
          <w:divBdr>
            <w:top w:val="none" w:sz="0" w:space="0" w:color="auto"/>
            <w:left w:val="none" w:sz="0" w:space="0" w:color="auto"/>
            <w:bottom w:val="none" w:sz="0" w:space="0" w:color="auto"/>
            <w:right w:val="none" w:sz="0" w:space="0" w:color="auto"/>
          </w:divBdr>
        </w:div>
        <w:div w:id="414519928">
          <w:marLeft w:val="480"/>
          <w:marRight w:val="0"/>
          <w:marTop w:val="0"/>
          <w:marBottom w:val="0"/>
          <w:divBdr>
            <w:top w:val="none" w:sz="0" w:space="0" w:color="auto"/>
            <w:left w:val="none" w:sz="0" w:space="0" w:color="auto"/>
            <w:bottom w:val="none" w:sz="0" w:space="0" w:color="auto"/>
            <w:right w:val="none" w:sz="0" w:space="0" w:color="auto"/>
          </w:divBdr>
        </w:div>
        <w:div w:id="438793369">
          <w:marLeft w:val="480"/>
          <w:marRight w:val="0"/>
          <w:marTop w:val="0"/>
          <w:marBottom w:val="0"/>
          <w:divBdr>
            <w:top w:val="none" w:sz="0" w:space="0" w:color="auto"/>
            <w:left w:val="none" w:sz="0" w:space="0" w:color="auto"/>
            <w:bottom w:val="none" w:sz="0" w:space="0" w:color="auto"/>
            <w:right w:val="none" w:sz="0" w:space="0" w:color="auto"/>
          </w:divBdr>
        </w:div>
        <w:div w:id="547297442">
          <w:marLeft w:val="480"/>
          <w:marRight w:val="0"/>
          <w:marTop w:val="0"/>
          <w:marBottom w:val="0"/>
          <w:divBdr>
            <w:top w:val="none" w:sz="0" w:space="0" w:color="auto"/>
            <w:left w:val="none" w:sz="0" w:space="0" w:color="auto"/>
            <w:bottom w:val="none" w:sz="0" w:space="0" w:color="auto"/>
            <w:right w:val="none" w:sz="0" w:space="0" w:color="auto"/>
          </w:divBdr>
        </w:div>
        <w:div w:id="553127453">
          <w:marLeft w:val="480"/>
          <w:marRight w:val="0"/>
          <w:marTop w:val="0"/>
          <w:marBottom w:val="0"/>
          <w:divBdr>
            <w:top w:val="none" w:sz="0" w:space="0" w:color="auto"/>
            <w:left w:val="none" w:sz="0" w:space="0" w:color="auto"/>
            <w:bottom w:val="none" w:sz="0" w:space="0" w:color="auto"/>
            <w:right w:val="none" w:sz="0" w:space="0" w:color="auto"/>
          </w:divBdr>
        </w:div>
        <w:div w:id="569197586">
          <w:marLeft w:val="480"/>
          <w:marRight w:val="0"/>
          <w:marTop w:val="0"/>
          <w:marBottom w:val="0"/>
          <w:divBdr>
            <w:top w:val="none" w:sz="0" w:space="0" w:color="auto"/>
            <w:left w:val="none" w:sz="0" w:space="0" w:color="auto"/>
            <w:bottom w:val="none" w:sz="0" w:space="0" w:color="auto"/>
            <w:right w:val="none" w:sz="0" w:space="0" w:color="auto"/>
          </w:divBdr>
        </w:div>
        <w:div w:id="611936710">
          <w:marLeft w:val="480"/>
          <w:marRight w:val="0"/>
          <w:marTop w:val="0"/>
          <w:marBottom w:val="0"/>
          <w:divBdr>
            <w:top w:val="none" w:sz="0" w:space="0" w:color="auto"/>
            <w:left w:val="none" w:sz="0" w:space="0" w:color="auto"/>
            <w:bottom w:val="none" w:sz="0" w:space="0" w:color="auto"/>
            <w:right w:val="none" w:sz="0" w:space="0" w:color="auto"/>
          </w:divBdr>
        </w:div>
        <w:div w:id="687951166">
          <w:marLeft w:val="480"/>
          <w:marRight w:val="0"/>
          <w:marTop w:val="0"/>
          <w:marBottom w:val="0"/>
          <w:divBdr>
            <w:top w:val="none" w:sz="0" w:space="0" w:color="auto"/>
            <w:left w:val="none" w:sz="0" w:space="0" w:color="auto"/>
            <w:bottom w:val="none" w:sz="0" w:space="0" w:color="auto"/>
            <w:right w:val="none" w:sz="0" w:space="0" w:color="auto"/>
          </w:divBdr>
        </w:div>
        <w:div w:id="699551832">
          <w:marLeft w:val="480"/>
          <w:marRight w:val="0"/>
          <w:marTop w:val="0"/>
          <w:marBottom w:val="0"/>
          <w:divBdr>
            <w:top w:val="none" w:sz="0" w:space="0" w:color="auto"/>
            <w:left w:val="none" w:sz="0" w:space="0" w:color="auto"/>
            <w:bottom w:val="none" w:sz="0" w:space="0" w:color="auto"/>
            <w:right w:val="none" w:sz="0" w:space="0" w:color="auto"/>
          </w:divBdr>
        </w:div>
        <w:div w:id="720327435">
          <w:marLeft w:val="480"/>
          <w:marRight w:val="0"/>
          <w:marTop w:val="0"/>
          <w:marBottom w:val="0"/>
          <w:divBdr>
            <w:top w:val="none" w:sz="0" w:space="0" w:color="auto"/>
            <w:left w:val="none" w:sz="0" w:space="0" w:color="auto"/>
            <w:bottom w:val="none" w:sz="0" w:space="0" w:color="auto"/>
            <w:right w:val="none" w:sz="0" w:space="0" w:color="auto"/>
          </w:divBdr>
        </w:div>
        <w:div w:id="746071962">
          <w:marLeft w:val="480"/>
          <w:marRight w:val="0"/>
          <w:marTop w:val="0"/>
          <w:marBottom w:val="0"/>
          <w:divBdr>
            <w:top w:val="none" w:sz="0" w:space="0" w:color="auto"/>
            <w:left w:val="none" w:sz="0" w:space="0" w:color="auto"/>
            <w:bottom w:val="none" w:sz="0" w:space="0" w:color="auto"/>
            <w:right w:val="none" w:sz="0" w:space="0" w:color="auto"/>
          </w:divBdr>
        </w:div>
        <w:div w:id="762530630">
          <w:marLeft w:val="480"/>
          <w:marRight w:val="0"/>
          <w:marTop w:val="0"/>
          <w:marBottom w:val="0"/>
          <w:divBdr>
            <w:top w:val="none" w:sz="0" w:space="0" w:color="auto"/>
            <w:left w:val="none" w:sz="0" w:space="0" w:color="auto"/>
            <w:bottom w:val="none" w:sz="0" w:space="0" w:color="auto"/>
            <w:right w:val="none" w:sz="0" w:space="0" w:color="auto"/>
          </w:divBdr>
        </w:div>
        <w:div w:id="790396420">
          <w:marLeft w:val="480"/>
          <w:marRight w:val="0"/>
          <w:marTop w:val="0"/>
          <w:marBottom w:val="0"/>
          <w:divBdr>
            <w:top w:val="none" w:sz="0" w:space="0" w:color="auto"/>
            <w:left w:val="none" w:sz="0" w:space="0" w:color="auto"/>
            <w:bottom w:val="none" w:sz="0" w:space="0" w:color="auto"/>
            <w:right w:val="none" w:sz="0" w:space="0" w:color="auto"/>
          </w:divBdr>
        </w:div>
        <w:div w:id="865215907">
          <w:marLeft w:val="480"/>
          <w:marRight w:val="0"/>
          <w:marTop w:val="0"/>
          <w:marBottom w:val="0"/>
          <w:divBdr>
            <w:top w:val="none" w:sz="0" w:space="0" w:color="auto"/>
            <w:left w:val="none" w:sz="0" w:space="0" w:color="auto"/>
            <w:bottom w:val="none" w:sz="0" w:space="0" w:color="auto"/>
            <w:right w:val="none" w:sz="0" w:space="0" w:color="auto"/>
          </w:divBdr>
        </w:div>
        <w:div w:id="963271799">
          <w:marLeft w:val="480"/>
          <w:marRight w:val="0"/>
          <w:marTop w:val="0"/>
          <w:marBottom w:val="0"/>
          <w:divBdr>
            <w:top w:val="none" w:sz="0" w:space="0" w:color="auto"/>
            <w:left w:val="none" w:sz="0" w:space="0" w:color="auto"/>
            <w:bottom w:val="none" w:sz="0" w:space="0" w:color="auto"/>
            <w:right w:val="none" w:sz="0" w:space="0" w:color="auto"/>
          </w:divBdr>
        </w:div>
        <w:div w:id="1034228555">
          <w:marLeft w:val="480"/>
          <w:marRight w:val="0"/>
          <w:marTop w:val="0"/>
          <w:marBottom w:val="0"/>
          <w:divBdr>
            <w:top w:val="none" w:sz="0" w:space="0" w:color="auto"/>
            <w:left w:val="none" w:sz="0" w:space="0" w:color="auto"/>
            <w:bottom w:val="none" w:sz="0" w:space="0" w:color="auto"/>
            <w:right w:val="none" w:sz="0" w:space="0" w:color="auto"/>
          </w:divBdr>
        </w:div>
        <w:div w:id="1071972793">
          <w:marLeft w:val="480"/>
          <w:marRight w:val="0"/>
          <w:marTop w:val="0"/>
          <w:marBottom w:val="0"/>
          <w:divBdr>
            <w:top w:val="none" w:sz="0" w:space="0" w:color="auto"/>
            <w:left w:val="none" w:sz="0" w:space="0" w:color="auto"/>
            <w:bottom w:val="none" w:sz="0" w:space="0" w:color="auto"/>
            <w:right w:val="none" w:sz="0" w:space="0" w:color="auto"/>
          </w:divBdr>
        </w:div>
        <w:div w:id="1108938179">
          <w:marLeft w:val="480"/>
          <w:marRight w:val="0"/>
          <w:marTop w:val="0"/>
          <w:marBottom w:val="0"/>
          <w:divBdr>
            <w:top w:val="none" w:sz="0" w:space="0" w:color="auto"/>
            <w:left w:val="none" w:sz="0" w:space="0" w:color="auto"/>
            <w:bottom w:val="none" w:sz="0" w:space="0" w:color="auto"/>
            <w:right w:val="none" w:sz="0" w:space="0" w:color="auto"/>
          </w:divBdr>
        </w:div>
        <w:div w:id="1196583262">
          <w:marLeft w:val="480"/>
          <w:marRight w:val="0"/>
          <w:marTop w:val="0"/>
          <w:marBottom w:val="0"/>
          <w:divBdr>
            <w:top w:val="none" w:sz="0" w:space="0" w:color="auto"/>
            <w:left w:val="none" w:sz="0" w:space="0" w:color="auto"/>
            <w:bottom w:val="none" w:sz="0" w:space="0" w:color="auto"/>
            <w:right w:val="none" w:sz="0" w:space="0" w:color="auto"/>
          </w:divBdr>
        </w:div>
        <w:div w:id="1241603789">
          <w:marLeft w:val="480"/>
          <w:marRight w:val="0"/>
          <w:marTop w:val="0"/>
          <w:marBottom w:val="0"/>
          <w:divBdr>
            <w:top w:val="none" w:sz="0" w:space="0" w:color="auto"/>
            <w:left w:val="none" w:sz="0" w:space="0" w:color="auto"/>
            <w:bottom w:val="none" w:sz="0" w:space="0" w:color="auto"/>
            <w:right w:val="none" w:sz="0" w:space="0" w:color="auto"/>
          </w:divBdr>
        </w:div>
        <w:div w:id="1364019938">
          <w:marLeft w:val="480"/>
          <w:marRight w:val="0"/>
          <w:marTop w:val="0"/>
          <w:marBottom w:val="0"/>
          <w:divBdr>
            <w:top w:val="none" w:sz="0" w:space="0" w:color="auto"/>
            <w:left w:val="none" w:sz="0" w:space="0" w:color="auto"/>
            <w:bottom w:val="none" w:sz="0" w:space="0" w:color="auto"/>
            <w:right w:val="none" w:sz="0" w:space="0" w:color="auto"/>
          </w:divBdr>
        </w:div>
        <w:div w:id="1385251639">
          <w:marLeft w:val="480"/>
          <w:marRight w:val="0"/>
          <w:marTop w:val="0"/>
          <w:marBottom w:val="0"/>
          <w:divBdr>
            <w:top w:val="none" w:sz="0" w:space="0" w:color="auto"/>
            <w:left w:val="none" w:sz="0" w:space="0" w:color="auto"/>
            <w:bottom w:val="none" w:sz="0" w:space="0" w:color="auto"/>
            <w:right w:val="none" w:sz="0" w:space="0" w:color="auto"/>
          </w:divBdr>
        </w:div>
        <w:div w:id="1595211945">
          <w:marLeft w:val="480"/>
          <w:marRight w:val="0"/>
          <w:marTop w:val="0"/>
          <w:marBottom w:val="0"/>
          <w:divBdr>
            <w:top w:val="none" w:sz="0" w:space="0" w:color="auto"/>
            <w:left w:val="none" w:sz="0" w:space="0" w:color="auto"/>
            <w:bottom w:val="none" w:sz="0" w:space="0" w:color="auto"/>
            <w:right w:val="none" w:sz="0" w:space="0" w:color="auto"/>
          </w:divBdr>
        </w:div>
        <w:div w:id="1611430885">
          <w:marLeft w:val="480"/>
          <w:marRight w:val="0"/>
          <w:marTop w:val="0"/>
          <w:marBottom w:val="0"/>
          <w:divBdr>
            <w:top w:val="none" w:sz="0" w:space="0" w:color="auto"/>
            <w:left w:val="none" w:sz="0" w:space="0" w:color="auto"/>
            <w:bottom w:val="none" w:sz="0" w:space="0" w:color="auto"/>
            <w:right w:val="none" w:sz="0" w:space="0" w:color="auto"/>
          </w:divBdr>
        </w:div>
        <w:div w:id="1659117088">
          <w:marLeft w:val="480"/>
          <w:marRight w:val="0"/>
          <w:marTop w:val="0"/>
          <w:marBottom w:val="0"/>
          <w:divBdr>
            <w:top w:val="none" w:sz="0" w:space="0" w:color="auto"/>
            <w:left w:val="none" w:sz="0" w:space="0" w:color="auto"/>
            <w:bottom w:val="none" w:sz="0" w:space="0" w:color="auto"/>
            <w:right w:val="none" w:sz="0" w:space="0" w:color="auto"/>
          </w:divBdr>
        </w:div>
        <w:div w:id="1670988285">
          <w:marLeft w:val="480"/>
          <w:marRight w:val="0"/>
          <w:marTop w:val="0"/>
          <w:marBottom w:val="0"/>
          <w:divBdr>
            <w:top w:val="none" w:sz="0" w:space="0" w:color="auto"/>
            <w:left w:val="none" w:sz="0" w:space="0" w:color="auto"/>
            <w:bottom w:val="none" w:sz="0" w:space="0" w:color="auto"/>
            <w:right w:val="none" w:sz="0" w:space="0" w:color="auto"/>
          </w:divBdr>
        </w:div>
        <w:div w:id="1676957212">
          <w:marLeft w:val="480"/>
          <w:marRight w:val="0"/>
          <w:marTop w:val="0"/>
          <w:marBottom w:val="0"/>
          <w:divBdr>
            <w:top w:val="none" w:sz="0" w:space="0" w:color="auto"/>
            <w:left w:val="none" w:sz="0" w:space="0" w:color="auto"/>
            <w:bottom w:val="none" w:sz="0" w:space="0" w:color="auto"/>
            <w:right w:val="none" w:sz="0" w:space="0" w:color="auto"/>
          </w:divBdr>
        </w:div>
        <w:div w:id="1711881690">
          <w:marLeft w:val="480"/>
          <w:marRight w:val="0"/>
          <w:marTop w:val="0"/>
          <w:marBottom w:val="0"/>
          <w:divBdr>
            <w:top w:val="none" w:sz="0" w:space="0" w:color="auto"/>
            <w:left w:val="none" w:sz="0" w:space="0" w:color="auto"/>
            <w:bottom w:val="none" w:sz="0" w:space="0" w:color="auto"/>
            <w:right w:val="none" w:sz="0" w:space="0" w:color="auto"/>
          </w:divBdr>
        </w:div>
        <w:div w:id="1733580129">
          <w:marLeft w:val="480"/>
          <w:marRight w:val="0"/>
          <w:marTop w:val="0"/>
          <w:marBottom w:val="0"/>
          <w:divBdr>
            <w:top w:val="none" w:sz="0" w:space="0" w:color="auto"/>
            <w:left w:val="none" w:sz="0" w:space="0" w:color="auto"/>
            <w:bottom w:val="none" w:sz="0" w:space="0" w:color="auto"/>
            <w:right w:val="none" w:sz="0" w:space="0" w:color="auto"/>
          </w:divBdr>
        </w:div>
        <w:div w:id="1848014858">
          <w:marLeft w:val="480"/>
          <w:marRight w:val="0"/>
          <w:marTop w:val="0"/>
          <w:marBottom w:val="0"/>
          <w:divBdr>
            <w:top w:val="none" w:sz="0" w:space="0" w:color="auto"/>
            <w:left w:val="none" w:sz="0" w:space="0" w:color="auto"/>
            <w:bottom w:val="none" w:sz="0" w:space="0" w:color="auto"/>
            <w:right w:val="none" w:sz="0" w:space="0" w:color="auto"/>
          </w:divBdr>
        </w:div>
        <w:div w:id="1920019919">
          <w:marLeft w:val="480"/>
          <w:marRight w:val="0"/>
          <w:marTop w:val="0"/>
          <w:marBottom w:val="0"/>
          <w:divBdr>
            <w:top w:val="none" w:sz="0" w:space="0" w:color="auto"/>
            <w:left w:val="none" w:sz="0" w:space="0" w:color="auto"/>
            <w:bottom w:val="none" w:sz="0" w:space="0" w:color="auto"/>
            <w:right w:val="none" w:sz="0" w:space="0" w:color="auto"/>
          </w:divBdr>
        </w:div>
      </w:divsChild>
    </w:div>
    <w:div w:id="2139761611">
      <w:bodyDiv w:val="1"/>
      <w:marLeft w:val="0"/>
      <w:marRight w:val="0"/>
      <w:marTop w:val="0"/>
      <w:marBottom w:val="0"/>
      <w:divBdr>
        <w:top w:val="none" w:sz="0" w:space="0" w:color="auto"/>
        <w:left w:val="none" w:sz="0" w:space="0" w:color="auto"/>
        <w:bottom w:val="none" w:sz="0" w:space="0" w:color="auto"/>
        <w:right w:val="none" w:sz="0" w:space="0" w:color="auto"/>
      </w:divBdr>
      <w:divsChild>
        <w:div w:id="58947322">
          <w:marLeft w:val="480"/>
          <w:marRight w:val="0"/>
          <w:marTop w:val="0"/>
          <w:marBottom w:val="0"/>
          <w:divBdr>
            <w:top w:val="none" w:sz="0" w:space="0" w:color="auto"/>
            <w:left w:val="none" w:sz="0" w:space="0" w:color="auto"/>
            <w:bottom w:val="none" w:sz="0" w:space="0" w:color="auto"/>
            <w:right w:val="none" w:sz="0" w:space="0" w:color="auto"/>
          </w:divBdr>
        </w:div>
        <w:div w:id="86854604">
          <w:marLeft w:val="480"/>
          <w:marRight w:val="0"/>
          <w:marTop w:val="0"/>
          <w:marBottom w:val="0"/>
          <w:divBdr>
            <w:top w:val="none" w:sz="0" w:space="0" w:color="auto"/>
            <w:left w:val="none" w:sz="0" w:space="0" w:color="auto"/>
            <w:bottom w:val="none" w:sz="0" w:space="0" w:color="auto"/>
            <w:right w:val="none" w:sz="0" w:space="0" w:color="auto"/>
          </w:divBdr>
        </w:div>
        <w:div w:id="95253089">
          <w:marLeft w:val="480"/>
          <w:marRight w:val="0"/>
          <w:marTop w:val="0"/>
          <w:marBottom w:val="0"/>
          <w:divBdr>
            <w:top w:val="none" w:sz="0" w:space="0" w:color="auto"/>
            <w:left w:val="none" w:sz="0" w:space="0" w:color="auto"/>
            <w:bottom w:val="none" w:sz="0" w:space="0" w:color="auto"/>
            <w:right w:val="none" w:sz="0" w:space="0" w:color="auto"/>
          </w:divBdr>
        </w:div>
        <w:div w:id="130755075">
          <w:marLeft w:val="480"/>
          <w:marRight w:val="0"/>
          <w:marTop w:val="0"/>
          <w:marBottom w:val="0"/>
          <w:divBdr>
            <w:top w:val="none" w:sz="0" w:space="0" w:color="auto"/>
            <w:left w:val="none" w:sz="0" w:space="0" w:color="auto"/>
            <w:bottom w:val="none" w:sz="0" w:space="0" w:color="auto"/>
            <w:right w:val="none" w:sz="0" w:space="0" w:color="auto"/>
          </w:divBdr>
        </w:div>
        <w:div w:id="217253971">
          <w:marLeft w:val="480"/>
          <w:marRight w:val="0"/>
          <w:marTop w:val="0"/>
          <w:marBottom w:val="0"/>
          <w:divBdr>
            <w:top w:val="none" w:sz="0" w:space="0" w:color="auto"/>
            <w:left w:val="none" w:sz="0" w:space="0" w:color="auto"/>
            <w:bottom w:val="none" w:sz="0" w:space="0" w:color="auto"/>
            <w:right w:val="none" w:sz="0" w:space="0" w:color="auto"/>
          </w:divBdr>
        </w:div>
        <w:div w:id="255939621">
          <w:marLeft w:val="480"/>
          <w:marRight w:val="0"/>
          <w:marTop w:val="0"/>
          <w:marBottom w:val="0"/>
          <w:divBdr>
            <w:top w:val="none" w:sz="0" w:space="0" w:color="auto"/>
            <w:left w:val="none" w:sz="0" w:space="0" w:color="auto"/>
            <w:bottom w:val="none" w:sz="0" w:space="0" w:color="auto"/>
            <w:right w:val="none" w:sz="0" w:space="0" w:color="auto"/>
          </w:divBdr>
        </w:div>
        <w:div w:id="256594178">
          <w:marLeft w:val="480"/>
          <w:marRight w:val="0"/>
          <w:marTop w:val="0"/>
          <w:marBottom w:val="0"/>
          <w:divBdr>
            <w:top w:val="none" w:sz="0" w:space="0" w:color="auto"/>
            <w:left w:val="none" w:sz="0" w:space="0" w:color="auto"/>
            <w:bottom w:val="none" w:sz="0" w:space="0" w:color="auto"/>
            <w:right w:val="none" w:sz="0" w:space="0" w:color="auto"/>
          </w:divBdr>
        </w:div>
        <w:div w:id="262955807">
          <w:marLeft w:val="480"/>
          <w:marRight w:val="0"/>
          <w:marTop w:val="0"/>
          <w:marBottom w:val="0"/>
          <w:divBdr>
            <w:top w:val="none" w:sz="0" w:space="0" w:color="auto"/>
            <w:left w:val="none" w:sz="0" w:space="0" w:color="auto"/>
            <w:bottom w:val="none" w:sz="0" w:space="0" w:color="auto"/>
            <w:right w:val="none" w:sz="0" w:space="0" w:color="auto"/>
          </w:divBdr>
        </w:div>
        <w:div w:id="326252881">
          <w:marLeft w:val="480"/>
          <w:marRight w:val="0"/>
          <w:marTop w:val="0"/>
          <w:marBottom w:val="0"/>
          <w:divBdr>
            <w:top w:val="none" w:sz="0" w:space="0" w:color="auto"/>
            <w:left w:val="none" w:sz="0" w:space="0" w:color="auto"/>
            <w:bottom w:val="none" w:sz="0" w:space="0" w:color="auto"/>
            <w:right w:val="none" w:sz="0" w:space="0" w:color="auto"/>
          </w:divBdr>
        </w:div>
        <w:div w:id="386223696">
          <w:marLeft w:val="480"/>
          <w:marRight w:val="0"/>
          <w:marTop w:val="0"/>
          <w:marBottom w:val="0"/>
          <w:divBdr>
            <w:top w:val="none" w:sz="0" w:space="0" w:color="auto"/>
            <w:left w:val="none" w:sz="0" w:space="0" w:color="auto"/>
            <w:bottom w:val="none" w:sz="0" w:space="0" w:color="auto"/>
            <w:right w:val="none" w:sz="0" w:space="0" w:color="auto"/>
          </w:divBdr>
        </w:div>
        <w:div w:id="440533238">
          <w:marLeft w:val="480"/>
          <w:marRight w:val="0"/>
          <w:marTop w:val="0"/>
          <w:marBottom w:val="0"/>
          <w:divBdr>
            <w:top w:val="none" w:sz="0" w:space="0" w:color="auto"/>
            <w:left w:val="none" w:sz="0" w:space="0" w:color="auto"/>
            <w:bottom w:val="none" w:sz="0" w:space="0" w:color="auto"/>
            <w:right w:val="none" w:sz="0" w:space="0" w:color="auto"/>
          </w:divBdr>
        </w:div>
        <w:div w:id="447046388">
          <w:marLeft w:val="480"/>
          <w:marRight w:val="0"/>
          <w:marTop w:val="0"/>
          <w:marBottom w:val="0"/>
          <w:divBdr>
            <w:top w:val="none" w:sz="0" w:space="0" w:color="auto"/>
            <w:left w:val="none" w:sz="0" w:space="0" w:color="auto"/>
            <w:bottom w:val="none" w:sz="0" w:space="0" w:color="auto"/>
            <w:right w:val="none" w:sz="0" w:space="0" w:color="auto"/>
          </w:divBdr>
        </w:div>
        <w:div w:id="561868219">
          <w:marLeft w:val="480"/>
          <w:marRight w:val="0"/>
          <w:marTop w:val="0"/>
          <w:marBottom w:val="0"/>
          <w:divBdr>
            <w:top w:val="none" w:sz="0" w:space="0" w:color="auto"/>
            <w:left w:val="none" w:sz="0" w:space="0" w:color="auto"/>
            <w:bottom w:val="none" w:sz="0" w:space="0" w:color="auto"/>
            <w:right w:val="none" w:sz="0" w:space="0" w:color="auto"/>
          </w:divBdr>
        </w:div>
        <w:div w:id="661589785">
          <w:marLeft w:val="480"/>
          <w:marRight w:val="0"/>
          <w:marTop w:val="0"/>
          <w:marBottom w:val="0"/>
          <w:divBdr>
            <w:top w:val="none" w:sz="0" w:space="0" w:color="auto"/>
            <w:left w:val="none" w:sz="0" w:space="0" w:color="auto"/>
            <w:bottom w:val="none" w:sz="0" w:space="0" w:color="auto"/>
            <w:right w:val="none" w:sz="0" w:space="0" w:color="auto"/>
          </w:divBdr>
        </w:div>
        <w:div w:id="689336696">
          <w:marLeft w:val="480"/>
          <w:marRight w:val="0"/>
          <w:marTop w:val="0"/>
          <w:marBottom w:val="0"/>
          <w:divBdr>
            <w:top w:val="none" w:sz="0" w:space="0" w:color="auto"/>
            <w:left w:val="none" w:sz="0" w:space="0" w:color="auto"/>
            <w:bottom w:val="none" w:sz="0" w:space="0" w:color="auto"/>
            <w:right w:val="none" w:sz="0" w:space="0" w:color="auto"/>
          </w:divBdr>
        </w:div>
        <w:div w:id="808321387">
          <w:marLeft w:val="480"/>
          <w:marRight w:val="0"/>
          <w:marTop w:val="0"/>
          <w:marBottom w:val="0"/>
          <w:divBdr>
            <w:top w:val="none" w:sz="0" w:space="0" w:color="auto"/>
            <w:left w:val="none" w:sz="0" w:space="0" w:color="auto"/>
            <w:bottom w:val="none" w:sz="0" w:space="0" w:color="auto"/>
            <w:right w:val="none" w:sz="0" w:space="0" w:color="auto"/>
          </w:divBdr>
        </w:div>
        <w:div w:id="843200860">
          <w:marLeft w:val="480"/>
          <w:marRight w:val="0"/>
          <w:marTop w:val="0"/>
          <w:marBottom w:val="0"/>
          <w:divBdr>
            <w:top w:val="none" w:sz="0" w:space="0" w:color="auto"/>
            <w:left w:val="none" w:sz="0" w:space="0" w:color="auto"/>
            <w:bottom w:val="none" w:sz="0" w:space="0" w:color="auto"/>
            <w:right w:val="none" w:sz="0" w:space="0" w:color="auto"/>
          </w:divBdr>
        </w:div>
        <w:div w:id="857964446">
          <w:marLeft w:val="480"/>
          <w:marRight w:val="0"/>
          <w:marTop w:val="0"/>
          <w:marBottom w:val="0"/>
          <w:divBdr>
            <w:top w:val="none" w:sz="0" w:space="0" w:color="auto"/>
            <w:left w:val="none" w:sz="0" w:space="0" w:color="auto"/>
            <w:bottom w:val="none" w:sz="0" w:space="0" w:color="auto"/>
            <w:right w:val="none" w:sz="0" w:space="0" w:color="auto"/>
          </w:divBdr>
        </w:div>
        <w:div w:id="958293969">
          <w:marLeft w:val="480"/>
          <w:marRight w:val="0"/>
          <w:marTop w:val="0"/>
          <w:marBottom w:val="0"/>
          <w:divBdr>
            <w:top w:val="none" w:sz="0" w:space="0" w:color="auto"/>
            <w:left w:val="none" w:sz="0" w:space="0" w:color="auto"/>
            <w:bottom w:val="none" w:sz="0" w:space="0" w:color="auto"/>
            <w:right w:val="none" w:sz="0" w:space="0" w:color="auto"/>
          </w:divBdr>
        </w:div>
        <w:div w:id="1035160622">
          <w:marLeft w:val="480"/>
          <w:marRight w:val="0"/>
          <w:marTop w:val="0"/>
          <w:marBottom w:val="0"/>
          <w:divBdr>
            <w:top w:val="none" w:sz="0" w:space="0" w:color="auto"/>
            <w:left w:val="none" w:sz="0" w:space="0" w:color="auto"/>
            <w:bottom w:val="none" w:sz="0" w:space="0" w:color="auto"/>
            <w:right w:val="none" w:sz="0" w:space="0" w:color="auto"/>
          </w:divBdr>
        </w:div>
        <w:div w:id="1044403570">
          <w:marLeft w:val="480"/>
          <w:marRight w:val="0"/>
          <w:marTop w:val="0"/>
          <w:marBottom w:val="0"/>
          <w:divBdr>
            <w:top w:val="none" w:sz="0" w:space="0" w:color="auto"/>
            <w:left w:val="none" w:sz="0" w:space="0" w:color="auto"/>
            <w:bottom w:val="none" w:sz="0" w:space="0" w:color="auto"/>
            <w:right w:val="none" w:sz="0" w:space="0" w:color="auto"/>
          </w:divBdr>
        </w:div>
        <w:div w:id="1083067272">
          <w:marLeft w:val="480"/>
          <w:marRight w:val="0"/>
          <w:marTop w:val="0"/>
          <w:marBottom w:val="0"/>
          <w:divBdr>
            <w:top w:val="none" w:sz="0" w:space="0" w:color="auto"/>
            <w:left w:val="none" w:sz="0" w:space="0" w:color="auto"/>
            <w:bottom w:val="none" w:sz="0" w:space="0" w:color="auto"/>
            <w:right w:val="none" w:sz="0" w:space="0" w:color="auto"/>
          </w:divBdr>
        </w:div>
        <w:div w:id="1136490579">
          <w:marLeft w:val="480"/>
          <w:marRight w:val="0"/>
          <w:marTop w:val="0"/>
          <w:marBottom w:val="0"/>
          <w:divBdr>
            <w:top w:val="none" w:sz="0" w:space="0" w:color="auto"/>
            <w:left w:val="none" w:sz="0" w:space="0" w:color="auto"/>
            <w:bottom w:val="none" w:sz="0" w:space="0" w:color="auto"/>
            <w:right w:val="none" w:sz="0" w:space="0" w:color="auto"/>
          </w:divBdr>
        </w:div>
        <w:div w:id="1164122361">
          <w:marLeft w:val="480"/>
          <w:marRight w:val="0"/>
          <w:marTop w:val="0"/>
          <w:marBottom w:val="0"/>
          <w:divBdr>
            <w:top w:val="none" w:sz="0" w:space="0" w:color="auto"/>
            <w:left w:val="none" w:sz="0" w:space="0" w:color="auto"/>
            <w:bottom w:val="none" w:sz="0" w:space="0" w:color="auto"/>
            <w:right w:val="none" w:sz="0" w:space="0" w:color="auto"/>
          </w:divBdr>
        </w:div>
        <w:div w:id="1166676840">
          <w:marLeft w:val="480"/>
          <w:marRight w:val="0"/>
          <w:marTop w:val="0"/>
          <w:marBottom w:val="0"/>
          <w:divBdr>
            <w:top w:val="none" w:sz="0" w:space="0" w:color="auto"/>
            <w:left w:val="none" w:sz="0" w:space="0" w:color="auto"/>
            <w:bottom w:val="none" w:sz="0" w:space="0" w:color="auto"/>
            <w:right w:val="none" w:sz="0" w:space="0" w:color="auto"/>
          </w:divBdr>
        </w:div>
        <w:div w:id="1178736380">
          <w:marLeft w:val="480"/>
          <w:marRight w:val="0"/>
          <w:marTop w:val="0"/>
          <w:marBottom w:val="0"/>
          <w:divBdr>
            <w:top w:val="none" w:sz="0" w:space="0" w:color="auto"/>
            <w:left w:val="none" w:sz="0" w:space="0" w:color="auto"/>
            <w:bottom w:val="none" w:sz="0" w:space="0" w:color="auto"/>
            <w:right w:val="none" w:sz="0" w:space="0" w:color="auto"/>
          </w:divBdr>
        </w:div>
        <w:div w:id="1181316805">
          <w:marLeft w:val="480"/>
          <w:marRight w:val="0"/>
          <w:marTop w:val="0"/>
          <w:marBottom w:val="0"/>
          <w:divBdr>
            <w:top w:val="none" w:sz="0" w:space="0" w:color="auto"/>
            <w:left w:val="none" w:sz="0" w:space="0" w:color="auto"/>
            <w:bottom w:val="none" w:sz="0" w:space="0" w:color="auto"/>
            <w:right w:val="none" w:sz="0" w:space="0" w:color="auto"/>
          </w:divBdr>
        </w:div>
        <w:div w:id="1190295680">
          <w:marLeft w:val="480"/>
          <w:marRight w:val="0"/>
          <w:marTop w:val="0"/>
          <w:marBottom w:val="0"/>
          <w:divBdr>
            <w:top w:val="none" w:sz="0" w:space="0" w:color="auto"/>
            <w:left w:val="none" w:sz="0" w:space="0" w:color="auto"/>
            <w:bottom w:val="none" w:sz="0" w:space="0" w:color="auto"/>
            <w:right w:val="none" w:sz="0" w:space="0" w:color="auto"/>
          </w:divBdr>
        </w:div>
        <w:div w:id="1323579981">
          <w:marLeft w:val="480"/>
          <w:marRight w:val="0"/>
          <w:marTop w:val="0"/>
          <w:marBottom w:val="0"/>
          <w:divBdr>
            <w:top w:val="none" w:sz="0" w:space="0" w:color="auto"/>
            <w:left w:val="none" w:sz="0" w:space="0" w:color="auto"/>
            <w:bottom w:val="none" w:sz="0" w:space="0" w:color="auto"/>
            <w:right w:val="none" w:sz="0" w:space="0" w:color="auto"/>
          </w:divBdr>
        </w:div>
        <w:div w:id="1350714044">
          <w:marLeft w:val="480"/>
          <w:marRight w:val="0"/>
          <w:marTop w:val="0"/>
          <w:marBottom w:val="0"/>
          <w:divBdr>
            <w:top w:val="none" w:sz="0" w:space="0" w:color="auto"/>
            <w:left w:val="none" w:sz="0" w:space="0" w:color="auto"/>
            <w:bottom w:val="none" w:sz="0" w:space="0" w:color="auto"/>
            <w:right w:val="none" w:sz="0" w:space="0" w:color="auto"/>
          </w:divBdr>
        </w:div>
        <w:div w:id="1368918537">
          <w:marLeft w:val="480"/>
          <w:marRight w:val="0"/>
          <w:marTop w:val="0"/>
          <w:marBottom w:val="0"/>
          <w:divBdr>
            <w:top w:val="none" w:sz="0" w:space="0" w:color="auto"/>
            <w:left w:val="none" w:sz="0" w:space="0" w:color="auto"/>
            <w:bottom w:val="none" w:sz="0" w:space="0" w:color="auto"/>
            <w:right w:val="none" w:sz="0" w:space="0" w:color="auto"/>
          </w:divBdr>
        </w:div>
        <w:div w:id="1397900476">
          <w:marLeft w:val="480"/>
          <w:marRight w:val="0"/>
          <w:marTop w:val="0"/>
          <w:marBottom w:val="0"/>
          <w:divBdr>
            <w:top w:val="none" w:sz="0" w:space="0" w:color="auto"/>
            <w:left w:val="none" w:sz="0" w:space="0" w:color="auto"/>
            <w:bottom w:val="none" w:sz="0" w:space="0" w:color="auto"/>
            <w:right w:val="none" w:sz="0" w:space="0" w:color="auto"/>
          </w:divBdr>
        </w:div>
        <w:div w:id="1454909401">
          <w:marLeft w:val="480"/>
          <w:marRight w:val="0"/>
          <w:marTop w:val="0"/>
          <w:marBottom w:val="0"/>
          <w:divBdr>
            <w:top w:val="none" w:sz="0" w:space="0" w:color="auto"/>
            <w:left w:val="none" w:sz="0" w:space="0" w:color="auto"/>
            <w:bottom w:val="none" w:sz="0" w:space="0" w:color="auto"/>
            <w:right w:val="none" w:sz="0" w:space="0" w:color="auto"/>
          </w:divBdr>
        </w:div>
        <w:div w:id="1485930007">
          <w:marLeft w:val="480"/>
          <w:marRight w:val="0"/>
          <w:marTop w:val="0"/>
          <w:marBottom w:val="0"/>
          <w:divBdr>
            <w:top w:val="none" w:sz="0" w:space="0" w:color="auto"/>
            <w:left w:val="none" w:sz="0" w:space="0" w:color="auto"/>
            <w:bottom w:val="none" w:sz="0" w:space="0" w:color="auto"/>
            <w:right w:val="none" w:sz="0" w:space="0" w:color="auto"/>
          </w:divBdr>
        </w:div>
        <w:div w:id="1514874872">
          <w:marLeft w:val="480"/>
          <w:marRight w:val="0"/>
          <w:marTop w:val="0"/>
          <w:marBottom w:val="0"/>
          <w:divBdr>
            <w:top w:val="none" w:sz="0" w:space="0" w:color="auto"/>
            <w:left w:val="none" w:sz="0" w:space="0" w:color="auto"/>
            <w:bottom w:val="none" w:sz="0" w:space="0" w:color="auto"/>
            <w:right w:val="none" w:sz="0" w:space="0" w:color="auto"/>
          </w:divBdr>
        </w:div>
        <w:div w:id="1540246140">
          <w:marLeft w:val="480"/>
          <w:marRight w:val="0"/>
          <w:marTop w:val="0"/>
          <w:marBottom w:val="0"/>
          <w:divBdr>
            <w:top w:val="none" w:sz="0" w:space="0" w:color="auto"/>
            <w:left w:val="none" w:sz="0" w:space="0" w:color="auto"/>
            <w:bottom w:val="none" w:sz="0" w:space="0" w:color="auto"/>
            <w:right w:val="none" w:sz="0" w:space="0" w:color="auto"/>
          </w:divBdr>
        </w:div>
        <w:div w:id="1540316069">
          <w:marLeft w:val="480"/>
          <w:marRight w:val="0"/>
          <w:marTop w:val="0"/>
          <w:marBottom w:val="0"/>
          <w:divBdr>
            <w:top w:val="none" w:sz="0" w:space="0" w:color="auto"/>
            <w:left w:val="none" w:sz="0" w:space="0" w:color="auto"/>
            <w:bottom w:val="none" w:sz="0" w:space="0" w:color="auto"/>
            <w:right w:val="none" w:sz="0" w:space="0" w:color="auto"/>
          </w:divBdr>
        </w:div>
        <w:div w:id="1574776290">
          <w:marLeft w:val="480"/>
          <w:marRight w:val="0"/>
          <w:marTop w:val="0"/>
          <w:marBottom w:val="0"/>
          <w:divBdr>
            <w:top w:val="none" w:sz="0" w:space="0" w:color="auto"/>
            <w:left w:val="none" w:sz="0" w:space="0" w:color="auto"/>
            <w:bottom w:val="none" w:sz="0" w:space="0" w:color="auto"/>
            <w:right w:val="none" w:sz="0" w:space="0" w:color="auto"/>
          </w:divBdr>
        </w:div>
        <w:div w:id="1745446169">
          <w:marLeft w:val="480"/>
          <w:marRight w:val="0"/>
          <w:marTop w:val="0"/>
          <w:marBottom w:val="0"/>
          <w:divBdr>
            <w:top w:val="none" w:sz="0" w:space="0" w:color="auto"/>
            <w:left w:val="none" w:sz="0" w:space="0" w:color="auto"/>
            <w:bottom w:val="none" w:sz="0" w:space="0" w:color="auto"/>
            <w:right w:val="none" w:sz="0" w:space="0" w:color="auto"/>
          </w:divBdr>
        </w:div>
        <w:div w:id="1791317341">
          <w:marLeft w:val="480"/>
          <w:marRight w:val="0"/>
          <w:marTop w:val="0"/>
          <w:marBottom w:val="0"/>
          <w:divBdr>
            <w:top w:val="none" w:sz="0" w:space="0" w:color="auto"/>
            <w:left w:val="none" w:sz="0" w:space="0" w:color="auto"/>
            <w:bottom w:val="none" w:sz="0" w:space="0" w:color="auto"/>
            <w:right w:val="none" w:sz="0" w:space="0" w:color="auto"/>
          </w:divBdr>
        </w:div>
        <w:div w:id="1799493969">
          <w:marLeft w:val="480"/>
          <w:marRight w:val="0"/>
          <w:marTop w:val="0"/>
          <w:marBottom w:val="0"/>
          <w:divBdr>
            <w:top w:val="none" w:sz="0" w:space="0" w:color="auto"/>
            <w:left w:val="none" w:sz="0" w:space="0" w:color="auto"/>
            <w:bottom w:val="none" w:sz="0" w:space="0" w:color="auto"/>
            <w:right w:val="none" w:sz="0" w:space="0" w:color="auto"/>
          </w:divBdr>
        </w:div>
        <w:div w:id="1814718446">
          <w:marLeft w:val="480"/>
          <w:marRight w:val="0"/>
          <w:marTop w:val="0"/>
          <w:marBottom w:val="0"/>
          <w:divBdr>
            <w:top w:val="none" w:sz="0" w:space="0" w:color="auto"/>
            <w:left w:val="none" w:sz="0" w:space="0" w:color="auto"/>
            <w:bottom w:val="none" w:sz="0" w:space="0" w:color="auto"/>
            <w:right w:val="none" w:sz="0" w:space="0" w:color="auto"/>
          </w:divBdr>
        </w:div>
        <w:div w:id="1821387705">
          <w:marLeft w:val="480"/>
          <w:marRight w:val="0"/>
          <w:marTop w:val="0"/>
          <w:marBottom w:val="0"/>
          <w:divBdr>
            <w:top w:val="none" w:sz="0" w:space="0" w:color="auto"/>
            <w:left w:val="none" w:sz="0" w:space="0" w:color="auto"/>
            <w:bottom w:val="none" w:sz="0" w:space="0" w:color="auto"/>
            <w:right w:val="none" w:sz="0" w:space="0" w:color="auto"/>
          </w:divBdr>
        </w:div>
        <w:div w:id="2034106400">
          <w:marLeft w:val="480"/>
          <w:marRight w:val="0"/>
          <w:marTop w:val="0"/>
          <w:marBottom w:val="0"/>
          <w:divBdr>
            <w:top w:val="none" w:sz="0" w:space="0" w:color="auto"/>
            <w:left w:val="none" w:sz="0" w:space="0" w:color="auto"/>
            <w:bottom w:val="none" w:sz="0" w:space="0" w:color="auto"/>
            <w:right w:val="none" w:sz="0" w:space="0" w:color="auto"/>
          </w:divBdr>
        </w:div>
        <w:div w:id="2038457519">
          <w:marLeft w:val="480"/>
          <w:marRight w:val="0"/>
          <w:marTop w:val="0"/>
          <w:marBottom w:val="0"/>
          <w:divBdr>
            <w:top w:val="none" w:sz="0" w:space="0" w:color="auto"/>
            <w:left w:val="none" w:sz="0" w:space="0" w:color="auto"/>
            <w:bottom w:val="none" w:sz="0" w:space="0" w:color="auto"/>
            <w:right w:val="none" w:sz="0" w:space="0" w:color="auto"/>
          </w:divBdr>
        </w:div>
        <w:div w:id="2040668169">
          <w:marLeft w:val="480"/>
          <w:marRight w:val="0"/>
          <w:marTop w:val="0"/>
          <w:marBottom w:val="0"/>
          <w:divBdr>
            <w:top w:val="none" w:sz="0" w:space="0" w:color="auto"/>
            <w:left w:val="none" w:sz="0" w:space="0" w:color="auto"/>
            <w:bottom w:val="none" w:sz="0" w:space="0" w:color="auto"/>
            <w:right w:val="none" w:sz="0" w:space="0" w:color="auto"/>
          </w:divBdr>
        </w:div>
        <w:div w:id="208463790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doi.org/10.4060/cd0683en" TargetMode="External"/><Relationship Id="rId39" Type="http://schemas.openxmlformats.org/officeDocument/2006/relationships/hyperlink" Target="https://doi.org/10.1126/sciadv.1501719" TargetMode="External"/><Relationship Id="rId21" Type="http://schemas.openxmlformats.org/officeDocument/2006/relationships/image" Target="media/image10.png"/><Relationship Id="rId34" Type="http://schemas.openxmlformats.org/officeDocument/2006/relationships/hyperlink" Target="https://doi.org/10.1126/science.aai9214"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oi.org/10.1126/science.118993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doi.org/10.1016/j.marpol.2014.10.005" TargetMode="External"/><Relationship Id="rId32" Type="http://schemas.openxmlformats.org/officeDocument/2006/relationships/hyperlink" Target="https://doi.org/10.1007/s10584-012-0595-1" TargetMode="External"/><Relationship Id="rId37" Type="http://schemas.openxmlformats.org/officeDocument/2006/relationships/hyperlink" Target="https://doi.org/10.3389/fmars.2016.00062" TargetMode="External"/><Relationship Id="rId40" Type="http://schemas.openxmlformats.org/officeDocument/2006/relationships/image" Target="media/image11.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i.org/10.1016/j.fishres.2019.105352" TargetMode="External"/><Relationship Id="rId28" Type="http://schemas.openxmlformats.org/officeDocument/2006/relationships/hyperlink" Target="https://doi.org/10.1038/s41598-017-01309-y" TargetMode="External"/><Relationship Id="rId36" Type="http://schemas.openxmlformats.org/officeDocument/2006/relationships/hyperlink" Target="https://doi.org/10.1038/nclimate1958" TargetMode="Externa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yperlink" Target="https://doi.org/10.1002/9781119548164.ch19" TargetMode="External"/><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hyperlink" Target="https://doi.org/10.1101/841833" TargetMode="External"/><Relationship Id="rId27" Type="http://schemas.openxmlformats.org/officeDocument/2006/relationships/hyperlink" Target="https://doi.org/10.1111/jfb.15767" TargetMode="External"/><Relationship Id="rId30" Type="http://schemas.openxmlformats.org/officeDocument/2006/relationships/hyperlink" Target="https://doi.org/10.1016/j.jembe.2011.02.032" TargetMode="External"/><Relationship Id="rId35" Type="http://schemas.openxmlformats.org/officeDocument/2006/relationships/hyperlink" Target="https://doi.org/10.1146/annurev-marine-010419"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yperlink" Target="https://doi.org/10.1038/s41893-021-00745-z" TargetMode="External"/><Relationship Id="rId33" Type="http://schemas.openxmlformats.org/officeDocument/2006/relationships/hyperlink" Target="https://doi.org/10.1038/s41612-022-00315-w" TargetMode="External"/><Relationship Id="rId38" Type="http://schemas.openxmlformats.org/officeDocument/2006/relationships/hyperlink" Target="https://doi.org/10.1016/j.pocean.2008.06.003" TargetMode="External"/><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cid:image001.png@01DB3A5A.65842BB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https://spccloud-my.sharepoint.com/personal/nickh_spc_int/Documents/climate_indicators/OFP-FEMA-ecosystem-indicators/2025_analyses/SC_report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213E6B0-0AB4-480C-B2B2-7D9C55EA5332}"/>
      </w:docPartPr>
      <w:docPartBody>
        <w:p w:rsidR="003F2CB0" w:rsidRDefault="004A6A37">
          <w:r w:rsidRPr="00AC019E">
            <w:rPr>
              <w:rStyle w:val="PlaceholderText"/>
            </w:rPr>
            <w:t>Click or tap here to enter text.</w:t>
          </w:r>
        </w:p>
      </w:docPartBody>
    </w:docPart>
    <w:docPart>
      <w:docPartPr>
        <w:name w:val="6DF25362FC8E4909986DC176EC9B152E"/>
        <w:category>
          <w:name w:val="General"/>
          <w:gallery w:val="placeholder"/>
        </w:category>
        <w:types>
          <w:type w:val="bbPlcHdr"/>
        </w:types>
        <w:behaviors>
          <w:behavior w:val="content"/>
        </w:behaviors>
        <w:guid w:val="{339FC164-CD5C-4CAD-8A5E-151A1D46B08F}"/>
      </w:docPartPr>
      <w:docPartBody>
        <w:p w:rsidR="00012C89" w:rsidRDefault="003264E0" w:rsidP="003264E0">
          <w:pPr>
            <w:pStyle w:val="6DF25362FC8E4909986DC176EC9B152E"/>
          </w:pPr>
          <w:r w:rsidRPr="00AC019E">
            <w:rPr>
              <w:rStyle w:val="PlaceholderText"/>
            </w:rPr>
            <w:t>Click or tap here to enter text.</w:t>
          </w:r>
        </w:p>
      </w:docPartBody>
    </w:docPart>
    <w:docPart>
      <w:docPartPr>
        <w:name w:val="2760F39776114D149C5F52092F10CF75"/>
        <w:category>
          <w:name w:val="General"/>
          <w:gallery w:val="placeholder"/>
        </w:category>
        <w:types>
          <w:type w:val="bbPlcHdr"/>
        </w:types>
        <w:behaviors>
          <w:behavior w:val="content"/>
        </w:behaviors>
        <w:guid w:val="{52FFACD5-7755-495A-BA2A-DCB1012931BB}"/>
      </w:docPartPr>
      <w:docPartBody>
        <w:p w:rsidR="00012C89" w:rsidRDefault="003264E0" w:rsidP="003264E0">
          <w:pPr>
            <w:pStyle w:val="2760F39776114D149C5F52092F10CF75"/>
          </w:pPr>
          <w:r w:rsidRPr="00AC019E">
            <w:rPr>
              <w:rStyle w:val="PlaceholderText"/>
            </w:rPr>
            <w:t>Click or tap here to enter text.</w:t>
          </w:r>
        </w:p>
      </w:docPartBody>
    </w:docPart>
    <w:docPart>
      <w:docPartPr>
        <w:name w:val="BD57122C99134279BC2C964545DF29B8"/>
        <w:category>
          <w:name w:val="General"/>
          <w:gallery w:val="placeholder"/>
        </w:category>
        <w:types>
          <w:type w:val="bbPlcHdr"/>
        </w:types>
        <w:behaviors>
          <w:behavior w:val="content"/>
        </w:behaviors>
        <w:guid w:val="{F88EDA7C-FF22-4640-ADCC-4CD0B58D33E6}"/>
      </w:docPartPr>
      <w:docPartBody>
        <w:p w:rsidR="00012C89" w:rsidRDefault="003264E0" w:rsidP="003264E0">
          <w:pPr>
            <w:pStyle w:val="BD57122C99134279BC2C964545DF29B8"/>
          </w:pPr>
          <w:r w:rsidRPr="00AC019E">
            <w:rPr>
              <w:rStyle w:val="PlaceholderText"/>
            </w:rPr>
            <w:t>Click or tap here to enter text.</w:t>
          </w:r>
        </w:p>
      </w:docPartBody>
    </w:docPart>
    <w:docPart>
      <w:docPartPr>
        <w:name w:val="DBE5DBDD1C714EDDA01E0F35EB0F7F31"/>
        <w:category>
          <w:name w:val="General"/>
          <w:gallery w:val="placeholder"/>
        </w:category>
        <w:types>
          <w:type w:val="bbPlcHdr"/>
        </w:types>
        <w:behaviors>
          <w:behavior w:val="content"/>
        </w:behaviors>
        <w:guid w:val="{A7FEB0E4-BE02-4103-A73D-8A3B34AA809B}"/>
      </w:docPartPr>
      <w:docPartBody>
        <w:p w:rsidR="00012C89" w:rsidRDefault="003264E0" w:rsidP="003264E0">
          <w:pPr>
            <w:pStyle w:val="DBE5DBDD1C714EDDA01E0F35EB0F7F31"/>
          </w:pPr>
          <w:r w:rsidRPr="00054584">
            <w:rPr>
              <w:rStyle w:val="PlaceholderText"/>
            </w:rPr>
            <w:t>Click or tap here to enter text.</w:t>
          </w:r>
        </w:p>
      </w:docPartBody>
    </w:docPart>
    <w:docPart>
      <w:docPartPr>
        <w:name w:val="A554494F60094A0881C1BA28343FE4C2"/>
        <w:category>
          <w:name w:val="General"/>
          <w:gallery w:val="placeholder"/>
        </w:category>
        <w:types>
          <w:type w:val="bbPlcHdr"/>
        </w:types>
        <w:behaviors>
          <w:behavior w:val="content"/>
        </w:behaviors>
        <w:guid w:val="{E2ECFEBC-AE85-4D68-A1A6-E8ECD17CA8B6}"/>
      </w:docPartPr>
      <w:docPartBody>
        <w:p w:rsidR="00012C89" w:rsidRDefault="003264E0" w:rsidP="003264E0">
          <w:pPr>
            <w:pStyle w:val="A554494F60094A0881C1BA28343FE4C2"/>
          </w:pPr>
          <w:r w:rsidRPr="00AC019E">
            <w:rPr>
              <w:rStyle w:val="PlaceholderText"/>
            </w:rPr>
            <w:t>Click or tap here to enter text.</w:t>
          </w:r>
        </w:p>
      </w:docPartBody>
    </w:docPart>
    <w:docPart>
      <w:docPartPr>
        <w:name w:val="F87A800484F34B7EB122D01CEF73AE74"/>
        <w:category>
          <w:name w:val="General"/>
          <w:gallery w:val="placeholder"/>
        </w:category>
        <w:types>
          <w:type w:val="bbPlcHdr"/>
        </w:types>
        <w:behaviors>
          <w:behavior w:val="content"/>
        </w:behaviors>
        <w:guid w:val="{201A9C60-F286-40AA-9E18-4D9D87C03E10}"/>
      </w:docPartPr>
      <w:docPartBody>
        <w:p w:rsidR="00012C89" w:rsidRDefault="003264E0" w:rsidP="003264E0">
          <w:pPr>
            <w:pStyle w:val="F87A800484F34B7EB122D01CEF73AE74"/>
          </w:pPr>
          <w:r w:rsidRPr="00AC019E">
            <w:rPr>
              <w:rStyle w:val="PlaceholderText"/>
            </w:rPr>
            <w:t>Click or tap here to enter text.</w:t>
          </w:r>
        </w:p>
      </w:docPartBody>
    </w:docPart>
    <w:docPart>
      <w:docPartPr>
        <w:name w:val="48E0E932F27940F5A66C3A28E3A07992"/>
        <w:category>
          <w:name w:val="General"/>
          <w:gallery w:val="placeholder"/>
        </w:category>
        <w:types>
          <w:type w:val="bbPlcHdr"/>
        </w:types>
        <w:behaviors>
          <w:behavior w:val="content"/>
        </w:behaviors>
        <w:guid w:val="{B6C4872D-197B-4DDA-875B-DC2784E6D640}"/>
      </w:docPartPr>
      <w:docPartBody>
        <w:p w:rsidR="00012C89" w:rsidRDefault="003264E0" w:rsidP="003264E0">
          <w:pPr>
            <w:pStyle w:val="48E0E932F27940F5A66C3A28E3A07992"/>
          </w:pPr>
          <w:r w:rsidRPr="00485C32">
            <w:rPr>
              <w:rStyle w:val="PlaceholderText"/>
            </w:rPr>
            <w:t>Click or tap here to enter text.</w:t>
          </w:r>
        </w:p>
      </w:docPartBody>
    </w:docPart>
    <w:docPart>
      <w:docPartPr>
        <w:name w:val="C706BC3085404FC88006F9E3710C00AD"/>
        <w:category>
          <w:name w:val="General"/>
          <w:gallery w:val="placeholder"/>
        </w:category>
        <w:types>
          <w:type w:val="bbPlcHdr"/>
        </w:types>
        <w:behaviors>
          <w:behavior w:val="content"/>
        </w:behaviors>
        <w:guid w:val="{33D63060-20F5-4B4A-BAF6-D029A4099891}"/>
      </w:docPartPr>
      <w:docPartBody>
        <w:p w:rsidR="00012C89" w:rsidRDefault="003264E0" w:rsidP="003264E0">
          <w:pPr>
            <w:pStyle w:val="C706BC3085404FC88006F9E3710C00AD"/>
          </w:pPr>
          <w:r w:rsidRPr="00485C3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pitch w:val="fixed"/>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A37"/>
    <w:rsid w:val="00002DE1"/>
    <w:rsid w:val="00012C89"/>
    <w:rsid w:val="0005638B"/>
    <w:rsid w:val="00214AEB"/>
    <w:rsid w:val="00260807"/>
    <w:rsid w:val="002F3FBA"/>
    <w:rsid w:val="003264E0"/>
    <w:rsid w:val="0038468B"/>
    <w:rsid w:val="003F2CB0"/>
    <w:rsid w:val="003F3866"/>
    <w:rsid w:val="00431E9E"/>
    <w:rsid w:val="00432CF1"/>
    <w:rsid w:val="004A6A37"/>
    <w:rsid w:val="008D4A18"/>
    <w:rsid w:val="00937FF4"/>
    <w:rsid w:val="0095246D"/>
    <w:rsid w:val="009F187D"/>
    <w:rsid w:val="00A53F1A"/>
    <w:rsid w:val="00AC4571"/>
    <w:rsid w:val="00BF7179"/>
    <w:rsid w:val="00C54CFE"/>
    <w:rsid w:val="00D57875"/>
    <w:rsid w:val="00D709CE"/>
    <w:rsid w:val="00F2314A"/>
    <w:rsid w:val="00F368DC"/>
    <w:rsid w:val="00FC19A9"/>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264E0"/>
    <w:rPr>
      <w:color w:val="666666"/>
    </w:rPr>
  </w:style>
  <w:style w:type="paragraph" w:customStyle="1" w:styleId="6DF25362FC8E4909986DC176EC9B152E">
    <w:name w:val="6DF25362FC8E4909986DC176EC9B152E"/>
    <w:rsid w:val="003264E0"/>
  </w:style>
  <w:style w:type="paragraph" w:customStyle="1" w:styleId="2760F39776114D149C5F52092F10CF75">
    <w:name w:val="2760F39776114D149C5F52092F10CF75"/>
    <w:rsid w:val="003264E0"/>
  </w:style>
  <w:style w:type="paragraph" w:customStyle="1" w:styleId="BD57122C99134279BC2C964545DF29B8">
    <w:name w:val="BD57122C99134279BC2C964545DF29B8"/>
    <w:rsid w:val="003264E0"/>
  </w:style>
  <w:style w:type="paragraph" w:customStyle="1" w:styleId="DBE5DBDD1C714EDDA01E0F35EB0F7F31">
    <w:name w:val="DBE5DBDD1C714EDDA01E0F35EB0F7F31"/>
    <w:rsid w:val="003264E0"/>
  </w:style>
  <w:style w:type="paragraph" w:customStyle="1" w:styleId="A554494F60094A0881C1BA28343FE4C2">
    <w:name w:val="A554494F60094A0881C1BA28343FE4C2"/>
    <w:rsid w:val="003264E0"/>
  </w:style>
  <w:style w:type="paragraph" w:customStyle="1" w:styleId="F87A800484F34B7EB122D01CEF73AE74">
    <w:name w:val="F87A800484F34B7EB122D01CEF73AE74"/>
    <w:rsid w:val="003264E0"/>
  </w:style>
  <w:style w:type="paragraph" w:customStyle="1" w:styleId="48E0E932F27940F5A66C3A28E3A07992">
    <w:name w:val="48E0E932F27940F5A66C3A28E3A07992"/>
    <w:rsid w:val="003264E0"/>
  </w:style>
  <w:style w:type="paragraph" w:customStyle="1" w:styleId="C706BC3085404FC88006F9E3710C00AD">
    <w:name w:val="C706BC3085404FC88006F9E3710C00AD"/>
    <w:rsid w:val="003264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16C61E7-97ED-4A89-9816-77278B0514CE}">
  <we:reference id="wa104382081" version="1.55.1.0" store="en-US" storeType="OMEX"/>
  <we:alternateReferences>
    <we:reference id="WA104382081" version="1.55.1.0" store="" storeType="OMEX"/>
  </we:alternateReferences>
  <we:properties>
    <we:property name="MENDELEY_CITATIONS" value="[{&quot;citationID&quot;:&quot;MENDELEY_CITATION_1be39099-2142-461a-90d9-669904522b65&quot;,&quot;properties&quot;:{&quot;noteIndex&quot;:0},&quot;isEdited&quot;:false,&quot;manualOverride&quot;:{&quot;isManuallyOverridden&quot;:false,&quot;citeprocText&quot;:&quot;(Antão et al., 2020; Hoegh-Guldberg and Bruno, 2010; Pecl et al., 2017; Poloczanska et al., 2013)&quot;,&quot;manualOverrideText&quot;:&quot;&quot;},&quot;citationTag&quot;:&quot;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quot;,&quot;citationItems&quot;:[{&quot;id&quot;:&quot;694cfdaf-be7e-3e51-be13-60ee8a66e6d1&quot;,&quot;itemData&quot;:{&quot;type&quot;:&quot;article&quot;,&quot;id&quot;:&quot;694cfdaf-be7e-3e51-be13-60ee8a66e6d1&quot;,&quot;title&quot;:&quot;Temperature-related biodiversity change across temperate marine and terrestrial systems&quot;,&quot;author&quot;:[{&quot;family&quot;:&quot;Antão&quot;,&quot;given&quot;:&quot;Laura H.&quot;,&quot;parse-names&quot;:false,&quot;dropping-particle&quot;:&quot;&quot;,&quot;non-dropping-particle&quot;:&quot;&quot;},{&quot;family&quot;:&quot;Bates&quot;,&quot;given&quot;:&quot;Amanda E.&quot;,&quot;parse-names&quot;:false,&quot;dropping-particle&quot;:&quot;&quot;,&quot;non-dropping-particle&quot;:&quot;&quot;},{&quot;family&quot;:&quot;Blowes&quot;,&quot;given&quot;:&quot;Shane A.&quot;,&quot;parse-names&quot;:false,&quot;dropping-particle&quot;:&quot;&quot;,&quot;non-dropping-particle&quot;:&quot;&quot;},{&quot;family&quot;:&quot;Waldock&quot;,&quot;given&quot;:&quot;Conor&quot;,&quot;parse-names&quot;:false,&quot;dropping-particle&quot;:&quot;&quot;,&quot;non-dropping-particle&quot;:&quot;&quot;},{&quot;family&quot;:&quot;Supp&quot;,&quot;given&quot;:&quot;Sarah R.&quot;,&quot;parse-names&quot;:false,&quot;dropping-particle&quot;:&quot;&quot;,&quot;non-dropping-particle&quot;:&quot;&quot;},{&quot;family&quot;:&quot;Magurran&quot;,&quot;given&quot;:&quot;Anne E.&quot;,&quot;parse-names&quot;:false,&quot;dropping-particle&quot;:&quot;&quot;,&quot;non-dropping-particle&quot;:&quot;&quot;},{&quot;family&quot;:&quot;Dornelas&quot;,&quot;given&quot;:&quot;Maria&quot;,&quot;parse-names&quot;:false,&quot;dropping-particle&quot;:&quot;&quot;,&quot;non-dropping-particle&quot;:&quot;&quot;},{&quot;family&quot;:&quot;Schipper&quot;,&quot;given&quot;:&quot;Aafke M.&quot;,&quot;parse-names&quot;:false,&quot;dropping-particle&quot;:&quot;&quot;,&quot;non-dropping-particle&quot;:&quot;&quot;}],&quot;container-title&quot;:&quot;Nature Ecology and Evolution&quot;,&quot;container-title-short&quot;:&quot;Nat Ecol Evol&quot;,&quot;DOI&quot;:&quot;10.1101/841833&quot;,&quot;URL&quot;:&quot;http://biorxiv.org/lookup/doi/10.1101/841833&quot;,&quot;issued&quot;:{&quot;date-parts&quot;:[[2020]]},&quot;page&quot;:&quot;927-933&quot;,&quot;abstract&quot;:&quot;&lt;p&gt;Climate change is reshaping global biodiversity as species respond to changing temperatures. However, the net effects of climate-driven species redistribution on local assemblage diversity remain unknown. Here, we relate trends in species richness and abundance from 21,500 terrestrial and marine assemblage time series across temperate regions (23.5-60.0°) to changes in air or sea surface temperature. We find a strong coupling between biodiversity and temperature changes in the marine realm, which is conditional on the baseline climate. We detect increases in species richness with increasing temperature that is twice as pronounced in warmer locations, while abundance declines with warming in the warmest marine locations. In contrast, we did not detect systematic temperature-related richness or abundance trends on land, despite a greater magnitude of warming. We also found no evidence for an interaction between biodiversity change and latitude, further emphasizing the importance of baseline climate in structuring assemblages. As the world is committed to further warming, significant challenges remain in maintaining local biodiversity amongst the non-uniform inflow and outflow of “climate migrants” across distinct regions, especially in the ocean.&lt;/p&gt;&quot;,&quot;volume&quot;:&quot;4&quot;},&quot;isTemporary&quot;:false},{&quot;id&quot;:&quot;6c878338-4933-3605-a898-c82edfa96f9b&quot;,&quot;itemData&quot;:{&quot;type&quot;:&quot;article&quot;,&quot;id&quot;:&quot;6c878338-4933-3605-a898-c82edfa96f9b&quot;,&quot;title&quot;:&quot;The impact of climate change on the world's marine ecosystems&quot;,&quot;author&quot;:[{&quot;family&quot;:&quot;Hoegh-Guldberg&quot;,&quot;given&quot;:&quot;Ove&quot;,&quot;parse-names&quot;:false,&quot;dropping-particle&quot;:&quot;&quot;,&quot;non-dropping-particle&quot;:&quot;&quot;},{&quot;family&quot;:&quot;Bruno&quot;,&quot;given&quot;:&quot;John F.&quot;,&quot;parse-names&quot;:false,&quot;dropping-particle&quot;:&quot;&quot;,&quot;non-dropping-particle&quot;:&quot;&quot;}],&quot;container-title&quot;:&quot;Science&quot;,&quot;container-title-short&quot;:&quot;Science (1979)&quot;,&quot;DOI&quot;:&quot;10.1126/science.1189930&quot;,&quot;ISSN&quot;:&quot;00368075&quot;,&quot;PMID&quot;:&quot;20558709&quot;,&quot;issued&quot;:{&quot;date-parts&quot;:[[2010,6,18]]},&quot;page&quot;:&quot;1523-1528&quot;,&quot;abstract&quot;:&quot;Marine ecosystems are centrally important to the biology of the planet, yet a comprehensive understanding of how anthropogenic climate change is affecting them has been poorly developed. Recent studies indicate that rapidly rising greenhouse gas concentrations are driving ocean systems toward conditions not seen for millions of years, with an associated risk of fundamental and irreversible ecological transformation. The impacts of anthropogenic climate change so far include decreased ocean productivity, altered food web dynamics, reduced abundance of habitat-forming species, shifting species distributions, and a greater incidence of disease. Although there is considerable uncertainty about the spatial and temporal details, climate change is clearly and fundamentally altering ocean ecosystems. Further change will continue to create enormous challenges and costs for societies worldwide, particularly those in developing countries. Copyright Science 2010 by the American Association for the Advancement of Science; all rights reserved.&quot;,&quot;issue&quot;:&quot;5985&quot;,&quot;volume&quot;:&quot;328&quot;},&quot;isTemporary&quot;:false},{&quot;id&quot;:&quot;89d59aab-1bb8-3306-98f6-17be523efd17&quot;,&quot;itemData&quot;:{&quot;type&quot;:&quot;article&quot;,&quot;id&quot;:&quot;89d59aab-1bb8-3306-98f6-17be523efd17&quot;,&quot;title&quot;:&quot;Biodiversity redistribution under climate change: Impacts on ecosystems and human well-being&quot;,&quot;author&quot;:[{&quot;family&quot;:&quot;Pecl&quot;,&quot;given&quot;:&quot;Gretta T.&quot;,&quot;parse-names&quot;:false,&quot;dropping-particle&quot;:&quot;&quot;,&quot;non-dropping-particle&quot;:&quot;&quot;},{&quot;family&quot;:&quot;Araújo&quot;,&quot;given&quot;:&quot;Miguel B.&quot;,&quot;parse-names&quot;:false,&quot;dropping-particle&quot;:&quot;&quot;,&quot;non-dropping-particle&quot;:&quot;&quot;},{&quot;family&quot;:&quot;Bell&quot;,&quot;given&quot;:&quot;Johann D.&quot;,&quot;parse-names&quot;:false,&quot;dropping-particle&quot;:&quot;&quot;,&quot;non-dropping-particle&quot;:&quot;&quot;},{&quot;family&quot;:&quot;Blanchard&quot;,&quot;given&quot;:&quot;Julia&quot;,&quot;parse-names&quot;:false,&quot;dropping-particle&quot;:&quot;&quot;,&quot;non-dropping-particle&quot;:&quot;&quot;},{&quot;family&quot;:&quot;Bonebrake&quot;,&quot;given&quot;:&quot;Timothy C.&quot;,&quot;parse-names&quot;:false,&quot;dropping-particle&quot;:&quot;&quot;,&quot;non-dropping-particle&quot;:&quot;&quot;},{&quot;family&quot;:&quot;Chen&quot;,&quot;given&quot;:&quot;I-Ching&quot;,&quot;parse-names&quot;:false,&quot;dropping-particle&quot;:&quot;&quot;,&quot;non-dropping-particle&quot;:&quot;&quot;},{&quot;family&quot;:&quot;Clark&quot;,&quot;given&quot;:&quot;Timothy D.&quot;,&quot;parse-names&quot;:false,&quot;dropping-particle&quot;:&quot;&quot;,&quot;non-dropping-particle&quot;:&quot;&quot;},{&quot;family&quot;:&quot;Colwell&quot;,&quot;given&quot;:&quot;Robert K.&quot;,&quot;parse-names&quot;:false,&quot;dropping-particle&quot;:&quot;&quot;,&quot;non-dropping-particle&quot;:&quot;&quot;},{&quot;family&quot;:&quot;Danielsen&quot;,&quot;given&quot;:&quot;Finn&quot;,&quot;parse-names&quot;:false,&quot;dropping-particle&quot;:&quot;&quot;,&quot;non-dropping-particle&quot;:&quot;&quot;},{&quot;family&quot;:&quot;Evengård&quot;,&quot;given&quot;:&quot;Birgitta&quot;,&quot;parse-names&quot;:false,&quot;dropping-particle&quot;:&quot;&quot;,&quot;non-dropping-particle&quot;:&quot;&quot;},{&quot;family&quot;:&quot;Falconi&quot;,&quot;given&quot;:&quot;Lorena&quot;,&quot;parse-names&quot;:false,&quot;dropping-particle&quot;:&quot;&quot;,&quot;non-dropping-particle&quot;:&quot;&quot;},{&quot;family&quot;:&quot;Ferrier&quot;,&quot;given&quot;:&quot;Simon&quot;,&quot;parse-names&quot;:false,&quot;dropping-particle&quot;:&quot;&quot;,&quot;non-dropping-particle&quot;:&quot;&quot;},{&quot;family&quot;:&quot;Frusher&quot;,&quot;given&quot;:&quot;Stewart&quot;,&quot;parse-names&quot;:false,&quot;dropping-particle&quot;:&quot;&quot;,&quot;non-dropping-particle&quot;:&quot;&quot;},{&quot;family&quot;:&quot;Garcia&quot;,&quot;given&quot;:&quot;Raquel A.&quot;,&quot;parse-names&quot;:false,&quot;dropping-particle&quot;:&quot;&quot;,&quot;non-dropping-particle&quot;:&quot;&quot;},{&quot;family&quot;:&quot;Griffis&quot;,&quot;given&quot;:&quot;Roger B.&quot;,&quot;parse-names&quot;:false,&quot;dropping-particle&quot;:&quot;&quot;,&quot;non-dropping-particle&quot;:&quot;&quot;},{&quot;family&quot;:&quot;Hobday&quot;,&quot;given&quot;:&quot;Alistair J.&quot;,&quot;parse-names&quot;:false,&quot;dropping-particle&quot;:&quot;&quot;,&quot;non-dropping-particle&quot;:&quot;&quot;},{&quot;family&quot;:&quot;Janion-Scheepers&quot;,&quot;given&quot;:&quot;Charlene&quot;,&quot;parse-names&quot;:false,&quot;dropping-particle&quot;:&quot;&quot;,&quot;non-dropping-particle&quot;:&quot;&quot;},{&quot;family&quot;:&quot;Jarzyna&quot;,&quot;given&quot;:&quot;Marta A.&quot;,&quot;parse-names&quot;:false,&quot;dropping-particle&quot;:&quot;&quot;,&quot;non-dropping-particle&quot;:&quot;&quot;},{&quot;family&quot;:&quot;Jennings&quot;,&quot;given&quot;:&quot;Sarah&quot;,&quot;parse-names&quot;:false,&quot;dropping-particle&quot;:&quot;&quot;,&quot;non-dropping-particle&quot;:&quot;&quot;},{&quot;family&quot;:&quot;Lenoir&quot;,&quot;given&quot;:&quot;Jonathan&quot;,&quot;parse-names&quot;:false,&quot;dropping-particle&quot;:&quot;&quot;,&quot;non-dropping-particle&quot;:&quot;&quot;},{&quot;family&quot;:&quot;Linnetved&quot;,&quot;given&quot;:&quot;Hlif I.&quot;,&quot;parse-names&quot;:false,&quot;dropping-particle&quot;:&quot;&quot;,&quot;non-dropping-particle&quot;:&quot;&quot;},{&quot;family&quot;:&quot;Martin&quot;,&quot;given&quot;:&quot;Victoria Y.&quot;,&quot;parse-names&quot;:false,&quot;dropping-particle&quot;:&quot;&quot;,&quot;non-dropping-particle&quot;:&quot;&quot;},{&quot;family&quot;:&quot;McCormack&quot;,&quot;given&quot;:&quot;Phillipa C.&quot;,&quot;parse-names&quot;:false,&quot;dropping-particle&quot;:&quot;&quot;,&quot;non-dropping-particle&quot;:&quot;&quot;},{&quot;family&quot;:&quot;McDonald&quot;,&quot;given&quot;:&quot;Jan&quot;,&quot;parse-names&quot;:false,&quot;dropping-particle&quot;:&quot;&quot;,&quot;non-dropping-particle&quot;:&quot;&quot;},{&quot;family&quot;:&quot;Mitchell&quot;,&quot;given&quot;:&quot;Nicola J.&quot;,&quot;parse-names&quot;:false,&quot;dropping-particle&quot;:&quot;&quot;,&quot;non-dropping-particle&quot;:&quot;&quot;},{&quot;family&quot;:&quot;Mustonen&quot;,&quot;given&quot;:&quot;Tero&quot;,&quot;parse-names&quot;:false,&quot;dropping-particle&quot;:&quot;&quot;,&quot;non-dropping-particle&quot;:&quot;&quot;},{&quot;family&quot;:&quot;Pandolfi&quot;,&quot;given&quot;:&quot;John M.&quot;,&quot;parse-names&quot;:false,&quot;dropping-particle&quot;:&quot;&quot;,&quot;non-dropping-particle&quot;:&quot;&quot;},{&quot;family&quot;:&quot;Pettorelli&quot;,&quot;given&quot;:&quot;Nathalie&quot;,&quot;parse-names&quot;:false,&quot;dropping-particle&quot;:&quot;&quot;,&quot;non-dropping-particle&quot;:&quot;&quot;},{&quot;family&quot;:&quot;Popova&quot;,&quot;given&quot;:&quot;Ekaterina&quot;,&quot;parse-names&quot;:false,&quot;dropping-particle&quot;:&quot;&quot;,&quot;non-dropping-particle&quot;:&quot;&quot;},{&quot;family&quot;:&quot;Robinson&quot;,&quot;given&quot;:&quot;Sharon A.&quot;,&quot;parse-names&quot;:false,&quot;dropping-particle&quot;:&quot;&quot;,&quot;non-dropping-particle&quot;:&quot;&quot;},{&quot;family&quot;:&quot;Scheffers&quot;,&quot;given&quot;:&quot;Brett R.&quot;,&quot;parse-names&quot;:false,&quot;dropping-particle&quot;:&quot;&quot;,&quot;non-dropping-particle&quot;:&quot;&quot;},{&quot;family&quot;:&quot;Shaw&quot;,&quot;given&quot;:&quot;Justine D.&quot;,&quot;parse-names&quot;:false,&quot;dropping-particle&quot;:&quot;&quot;,&quot;non-dropping-particle&quot;:&quot;&quot;},{&quot;family&quot;:&quot;Sorte&quot;,&quot;given&quot;:&quot;Cascade J.B.&quot;,&quot;parse-names&quot;:false,&quot;dropping-particle&quot;:&quot;&quot;,&quot;non-dropping-particle&quot;:&quot;&quot;},{&quot;family&quot;:&quot;Strugnell&quot;,&quot;given&quot;:&quot;Jan M.&quot;,&quot;parse-names&quot;:false,&quot;dropping-particle&quot;:&quot;&quot;,&quot;non-dropping-particle&quot;:&quot;&quot;},{&quot;family&quot;:&quot;Sunday&quot;,&quot;given&quot;:&quot;Jennifer M.&quot;,&quot;parse-names&quot;:false,&quot;dropping-particle&quot;:&quot;&quot;,&quot;non-dropping-particle&quot;:&quot;&quot;},{&quot;family&quot;:&quot;Tuanmu&quot;,&quot;given&quot;:&quot;Mao Ning&quot;,&quot;parse-names&quot;:false,&quot;dropping-particle&quot;:&quot;&quot;,&quot;non-dropping-particle&quot;:&quot;&quot;},{&quot;family&quot;:&quot;Vergés&quot;,&quot;given&quot;:&quot;Adriana&quot;,&quot;parse-names&quot;:false,&quot;dropping-particle&quot;:&quot;&quot;,&quot;non-dropping-particle&quot;:&quot;&quot;},{&quot;family&quot;:&quot;Villanueva&quot;,&quot;given&quot;:&quot;Cecilia&quot;,&quot;parse-names&quot;:false,&quot;dropping-particle&quot;:&quot;&quot;,&quot;non-dropping-particle&quot;:&quot;&quot;},{&quot;family&quot;:&quot;Wernberg&quot;,&quot;given&quot;:&quot;Thomas&quot;,&quot;parse-names&quot;:false,&quot;dropping-particle&quot;:&quot;&quot;,&quot;non-dropping-particle&quot;:&quot;&quot;},{&quot;family&quot;:&quot;Wapstra&quot;,&quot;given&quot;:&quot;Erik&quot;,&quot;parse-names&quot;:false,&quot;dropping-particle&quot;:&quot;&quot;,&quot;non-dropping-particle&quot;:&quot;&quot;},{&quot;family&quot;:&quot;Williams&quot;,&quot;given&quot;:&quot;Stephen E.&quot;,&quot;parse-names&quot;:false,&quot;dropping-particle&quot;:&quot;&quot;,&quot;non-dropping-particle&quot;:&quot;&quot;}],&quot;container-title&quot;:&quot;Science&quot;,&quot;container-title-short&quot;:&quot;Science (1979)&quot;,&quot;DOI&quot;:&quot;10.1126/science.aai9214&quot;,&quot;ISSN&quot;:&quot;10959203&quot;,&quot;PMID&quot;:&quot;28360268&quot;,&quot;issued&quot;:{&quot;date-parts&quot;:[[2017,3,31]]},&quot;abstract&quot;:&quot;Distributions of Earth's species are changing at accelerating rates, increasingly driven by humanmediated climate change. Such changes are already altering the composition of ecological communities, but beyond conservation of natural systems, how and why does this matter? We review evidence that climate-driven species redistribution at regional to global scales affects ecosystem functioning, human well-being, and the dynamics of climate change itself. Production of natural resources required for food security, patterns of disease transmission, and processes of carbon sequestration are all altered by changes in species distribution. Consideration of these effects of biodiversity redistribution is critical yet lacking in most mitigation and adaptation strategies, including the United Nation's Sustainable Development Goals.&quot;,&quot;publisher&quot;:&quot;American Association for the Advancement of Science&quot;,&quot;issue&quot;:&quot;6332&quot;,&quot;volume&quot;:&quot;355&quot;},&quot;isTemporary&quot;:false},{&quot;id&quot;:&quot;994d6843-a563-366e-8a6e-2591f6e871c5&quot;,&quot;itemData&quot;:{&quot;type&quot;:&quot;article-journal&quot;,&quot;id&quot;:&quot;994d6843-a563-366e-8a6e-2591f6e871c5&quot;,&quot;title&quot;:&quot;Global imprint of climate change on marine life&quot;,&quot;author&quot;:[{&quot;family&quot;:&quot;Poloczanska&quot;,&quot;given&quot;:&quot;Elvira S.&quot;,&quot;parse-names&quot;:false,&quot;dropping-particle&quot;:&quot;&quot;,&quot;non-dropping-particle&quot;:&quot;&quot;},{&quot;family&quot;:&quot;Brown&quot;,&quot;given&quot;:&quot;Christopher J.&quot;,&quot;parse-names&quot;:false,&quot;dropping-particle&quot;:&quot;&quot;,&quot;non-dropping-particle&quot;:&quot;&quot;},{&quot;family&quot;:&quot;Sydeman&quot;,&quot;given&quot;:&quot;William J.&quot;,&quot;parse-names&quot;:false,&quot;dropping-particle&quot;:&quot;&quot;,&quot;non-dropping-particle&quot;:&quot;&quot;},{&quot;family&quot;:&quot;Kiessling&quot;,&quot;given&quot;:&quot;Wolfgang&quot;,&quot;parse-names&quot;:false,&quot;dropping-particle&quot;:&quot;&quot;,&quot;non-dropping-particle&quot;:&quot;&quot;},{&quot;family&quot;:&quot;Schoeman&quot;,&quot;given&quot;:&quot;David S.&quot;,&quot;parse-names&quot;:false,&quot;dropping-particle&quot;:&quot;&quot;,&quot;non-dropping-particle&quot;:&quot;&quot;},{&quot;family&quot;:&quot;Moore&quot;,&quot;given&quot;:&quot;Pippa J.&quot;,&quot;parse-names&quot;:false,&quot;dropping-particle&quot;:&quot;&quot;,&quot;non-dropping-particle&quot;:&quot;&quot;},{&quot;family&quot;:&quot;Brander&quot;,&quot;given&quot;:&quot;Keith&quot;,&quot;parse-names&quot;:false,&quot;dropping-particle&quot;:&quot;&quot;,&quot;non-dropping-particle&quot;:&quot;&quot;},{&quot;family&quot;:&quot;Bruno&quot;,&quot;given&quot;:&quot;John F.&quot;,&quot;parse-names&quot;:false,&quot;dropping-particle&quot;:&quot;&quot;,&quot;non-dropping-particle&quot;:&quot;&quot;},{&quot;family&quot;:&quot;Buckley&quot;,&quot;given&quot;:&quot;Lauren B.&quot;,&quot;parse-names&quot;:false,&quot;dropping-particle&quot;:&quot;&quot;,&quot;non-dropping-particle&quot;:&quot;&quot;},{&quot;family&quot;:&quot;Burrows&quot;,&quot;given&quot;:&quot;Michael T.&quot;,&quot;parse-names&quot;:false,&quot;dropping-particle&quot;:&quot;&quot;,&quot;non-dropping-particle&quot;:&quot;&quot;},{&quot;family&quot;:&quot;Duarte&quot;,&quot;given&quot;:&quot;Carlos M.&quot;,&quot;parse-names&quot;:false,&quot;dropping-particle&quot;:&quot;&quot;,&quot;non-dropping-particle&quot;:&quot;&quot;},{&quot;family&quot;:&quot;Halpern&quot;,&quot;given&quot;:&quot;Benjamin S.&quot;,&quot;parse-names&quot;:false,&quot;dropping-particle&quot;:&quot;&quot;,&quot;non-dropping-particle&quot;:&quot;&quot;},{&quot;family&quot;:&quot;Holding&quot;,&quot;given&quot;:&quot;Johnna&quot;,&quot;parse-names&quot;:false,&quot;dropping-particle&quot;:&quot;&quot;,&quot;non-dropping-particle&quot;:&quot;&quot;},{&quot;family&quot;:&quot;Kappel&quot;,&quot;given&quot;:&quot;Carrie&quot;,&quot;parse-names&quot;:false,&quot;dropping-particle&quot;:&quot;V.&quot;,&quot;non-dropping-particle&quot;:&quot;&quot;},{&quot;family&quot;:&quot;O'Connor&quot;,&quot;given&quot;:&quot;Mary I.&quot;,&quot;parse-names&quot;:false,&quot;dropping-particle&quot;:&quot;&quot;,&quot;non-dropping-particle&quot;:&quot;&quot;},{&quot;family&quot;:&quot;Pandolfi&quot;,&quot;given&quot;:&quot;John M.&quot;,&quot;parse-names&quot;:false,&quot;dropping-particle&quot;:&quot;&quot;,&quot;non-dropping-particle&quot;:&quot;&quot;},{&quot;family&quot;:&quot;Parmesan&quot;,&quot;given&quot;:&quot;Camille&quot;,&quot;parse-names&quot;:false,&quot;dropping-particle&quot;:&quot;&quot;,&quot;non-dropping-particle&quot;:&quot;&quot;},{&quot;family&quot;:&quot;Schwing&quot;,&quot;given&quot;:&quot;Franklin&quot;,&quot;parse-names&quot;:false,&quot;dropping-particle&quot;:&quot;&quot;,&quot;non-dropping-particle&quot;:&quot;&quot;},{&quot;family&quot;:&quot;Thompson&quot;,&quot;given&quot;:&quot;Sarah Ann&quot;,&quot;parse-names&quot;:false,&quot;dropping-particle&quot;:&quot;&quot;,&quot;non-dropping-particle&quot;:&quot;&quot;},{&quot;family&quot;:&quot;Richardson&quot;,&quot;given&quot;:&quot;Anthony J.&quot;,&quot;parse-names&quot;:false,&quot;dropping-particle&quot;:&quot;&quot;,&quot;non-dropping-particle&quot;:&quot;&quot;}],&quot;container-title&quot;:&quot;Nature Climate Change&quot;,&quot;container-title-short&quot;:&quot;Nat Clim Chang&quot;,&quot;accessed&quot;:{&quot;date-parts&quot;:[[2025,6,27]]},&quot;DOI&quot;:&quot;10.1038/nclimate1958&quot;,&quot;ISSN&quot;:&quot;1758678X&quot;,&quot;URL&quot;:&quot;DOI: 10.1038/NCLIMATE1958&quot;,&quot;issued&quot;:{&quot;date-parts&quot;:[[2013,10]]},&quot;page&quot;:&quot;919-925&quot;,&quot;abstract&quot;:&quot;Past meta-analyses of the response of marine organisms to climate change have examined a limited range of locations, taxonomic groups and/or biological responses. This has precluded a robust overview of the effect of climate change in the global ocean. Here, we synthesized all available studies of the consistency of marine ecological observations with expectations under climate change. This yielded a meta-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83% of all observations for distribution, phenology, community composition, abundance, demography and calcification across taxa and ocean basins were consistent with the expected impacts of climate change. Of the species responding to climate change, rates of distribution shifts were, on average, consistent with those required to track ocean surface temperature changes. Conversely, we did not find a relationship between regional shifts in spring phenology and the seasonality of temperature. Rates of observed shifts in species' distributions and phenology are comparable to, or greater, than those for terrestrial systems. © 2013 Macmillan Publishers Limited. All rights reserved .&quot;,&quot;issue&quot;:&quot;10&quot;,&quot;volume&quot;:&quot;3&quot;},&quot;isTemporary&quot;:false}]},{&quot;citationID&quot;:&quot;MENDELEY_CITATION_27c37cae-4681-4d7a-b3fd-cdeea1097743&quot;,&quot;properties&quot;:{&quot;noteIndex&quot;:0},&quot;isEdited&quot;:false,&quot;manualOverride&quot;:{&quot;isManuallyOverridden&quot;:false,&quot;citeprocText&quot;:&quot;(Pecl et al., 2017; Pinsky et al., 2020)&quot;,&quot;manualOverrideText&quot;:&quot;&quot;},&quot;citationTag&quot;:&quot;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&quot;,&quot;citationItems&quot;:[{&quot;id&quot;:&quot;db830101-c525-3be5-8d11-022547c6e882&quot;,&quot;itemData&quot;:{&quot;type&quot;:&quot;article-journal&quot;,&quot;id&quot;:&quot;db830101-c525-3be5-8d11-022547c6e882&quot;,&quot;title&quot;:&quot;Climate-Driven Shifts in Marine Species Ranges: Scaling from Organisms to Communities&quot;,&quot;author&quot;:[{&quot;family&quot;:&quot;Pinsky&quot;,&quot;given&quot;:&quot;Malin L&quot;,&quot;parse-names&quot;:false,&quot;dropping-particle&quot;:&quot;&quot;,&quot;non-dropping-particle&quot;:&quot;&quot;},{&quot;family&quot;:&quot;Selden&quot;,&quot;given&quot;:&quot;Rebecca L&quot;,&quot;parse-names&quot;:false,&quot;dropping-particle&quot;:&quot;&quot;,&quot;non-dropping-particle&quot;:&quot;&quot;},{&quot;family&quot;:&quot;Kitchel&quot;,&quot;given&quot;:&quot;Zoë J&quot;,&quot;parse-names&quot;:false,&quot;dropping-particle&quot;:&quot;&quot;,&quot;non-dropping-particle&quot;:&quot;&quot;}],&quot;container-title&quot;:&quot;Annual Review of Marine Science&quot;,&quot;container-title-short&quot;:&quot;Ann Rev Mar Sci&quot;,&quot;DOI&quot;:&quot;10.1146/annurev-marine-010419&quot;,&quot;URL&quot;:&quot;https://doi.org/10.1146/annurev-marine-010419-&quot;,&quot;issued&quot;:{&quot;date-parts&quot;:[[2020]]},&quot;page&quot;:&quot;153-179&quot;,&quot;abstract&quot;:&quot;The geographic distributions of marine species are changing rapidly, with leading range edges following climate poleward, deeper, and in other directions and trailing range edges often contracting in similar directions. These shifts have their roots in fine-scale interactions between organisms and their environment-including mosaics and gradients of temperature and oxygen-mediated by physiology, behavior, evolution, dispersal, and species interactions. These shifts reassemble food webs and can have dramatic consequences. Compared with species on land, marine species are more sensitive to changing climate but have a greater capacity for colonization. These differences suggest that species cope with climate change at different spatial scales in the two realms and that range shifts across wide spatial scales are a key mechanism at sea. Additional research is needed to understand how processes interact to promote or constrain range shifts, how the dominant responses vary among species, and how the emergent communities of the future ocean will function.&quot;,&quot;volume&quot;:&quot;12&quot;},&quot;isTemporary&quot;:false},{&quot;id&quot;:&quot;89d59aab-1bb8-3306-98f6-17be523efd17&quot;,&quot;itemData&quot;:{&quot;type&quot;:&quot;article&quot;,&quot;id&quot;:&quot;89d59aab-1bb8-3306-98f6-17be523efd17&quot;,&quot;title&quot;:&quot;Biodiversity redistribution under climate change: Impacts on ecosystems and human well-being&quot;,&quot;author&quot;:[{&quot;family&quot;:&quot;Pecl&quot;,&quot;given&quot;:&quot;Gretta T.&quot;,&quot;parse-names&quot;:false,&quot;dropping-particle&quot;:&quot;&quot;,&quot;non-dropping-particle&quot;:&quot;&quot;},{&quot;family&quot;:&quot;Araújo&quot;,&quot;given&quot;:&quot;Miguel B.&quot;,&quot;parse-names&quot;:false,&quot;dropping-particle&quot;:&quot;&quot;,&quot;non-dropping-particle&quot;:&quot;&quot;},{&quot;family&quot;:&quot;Bell&quot;,&quot;given&quot;:&quot;Johann D.&quot;,&quot;parse-names&quot;:false,&quot;dropping-particle&quot;:&quot;&quot;,&quot;non-dropping-particle&quot;:&quot;&quot;},{&quot;family&quot;:&quot;Blanchard&quot;,&quot;given&quot;:&quot;Julia&quot;,&quot;parse-names&quot;:false,&quot;dropping-particle&quot;:&quot;&quot;,&quot;non-dropping-particle&quot;:&quot;&quot;},{&quot;family&quot;:&quot;Bonebrake&quot;,&quot;given&quot;:&quot;Timothy C.&quot;,&quot;parse-names&quot;:false,&quot;dropping-particle&quot;:&quot;&quot;,&quot;non-dropping-particle&quot;:&quot;&quot;},{&quot;family&quot;:&quot;Chen&quot;,&quot;given&quot;:&quot;I-Ching&quot;,&quot;parse-names&quot;:false,&quot;dropping-particle&quot;:&quot;&quot;,&quot;non-dropping-particle&quot;:&quot;&quot;},{&quot;family&quot;:&quot;Clark&quot;,&quot;given&quot;:&quot;Timothy D.&quot;,&quot;parse-names&quot;:false,&quot;dropping-particle&quot;:&quot;&quot;,&quot;non-dropping-particle&quot;:&quot;&quot;},{&quot;family&quot;:&quot;Colwell&quot;,&quot;given&quot;:&quot;Robert K.&quot;,&quot;parse-names&quot;:false,&quot;dropping-particle&quot;:&quot;&quot;,&quot;non-dropping-particle&quot;:&quot;&quot;},{&quot;family&quot;:&quot;Danielsen&quot;,&quot;given&quot;:&quot;Finn&quot;,&quot;parse-names&quot;:false,&quot;dropping-particle&quot;:&quot;&quot;,&quot;non-dropping-particle&quot;:&quot;&quot;},{&quot;family&quot;:&quot;Evengård&quot;,&quot;given&quot;:&quot;Birgitta&quot;,&quot;parse-names&quot;:false,&quot;dropping-particle&quot;:&quot;&quot;,&quot;non-dropping-particle&quot;:&quot;&quot;},{&quot;family&quot;:&quot;Falconi&quot;,&quot;given&quot;:&quot;Lorena&quot;,&quot;parse-names&quot;:false,&quot;dropping-particle&quot;:&quot;&quot;,&quot;non-dropping-particle&quot;:&quot;&quot;},{&quot;family&quot;:&quot;Ferrier&quot;,&quot;given&quot;:&quot;Simon&quot;,&quot;parse-names&quot;:false,&quot;dropping-particle&quot;:&quot;&quot;,&quot;non-dropping-particle&quot;:&quot;&quot;},{&quot;family&quot;:&quot;Frusher&quot;,&quot;given&quot;:&quot;Stewart&quot;,&quot;parse-names&quot;:false,&quot;dropping-particle&quot;:&quot;&quot;,&quot;non-dropping-particle&quot;:&quot;&quot;},{&quot;family&quot;:&quot;Garcia&quot;,&quot;given&quot;:&quot;Raquel A.&quot;,&quot;parse-names&quot;:false,&quot;dropping-particle&quot;:&quot;&quot;,&quot;non-dropping-particle&quot;:&quot;&quot;},{&quot;family&quot;:&quot;Griffis&quot;,&quot;given&quot;:&quot;Roger B.&quot;,&quot;parse-names&quot;:false,&quot;dropping-particle&quot;:&quot;&quot;,&quot;non-dropping-particle&quot;:&quot;&quot;},{&quot;family&quot;:&quot;Hobday&quot;,&quot;given&quot;:&quot;Alistair J.&quot;,&quot;parse-names&quot;:false,&quot;dropping-particle&quot;:&quot;&quot;,&quot;non-dropping-particle&quot;:&quot;&quot;},{&quot;family&quot;:&quot;Janion-Scheepers&quot;,&quot;given&quot;:&quot;Charlene&quot;,&quot;parse-names&quot;:false,&quot;dropping-particle&quot;:&quot;&quot;,&quot;non-dropping-particle&quot;:&quot;&quot;},{&quot;family&quot;:&quot;Jarzyna&quot;,&quot;given&quot;:&quot;Marta A.&quot;,&quot;parse-names&quot;:false,&quot;dropping-particle&quot;:&quot;&quot;,&quot;non-dropping-particle&quot;:&quot;&quot;},{&quot;family&quot;:&quot;Jennings&quot;,&quot;given&quot;:&quot;Sarah&quot;,&quot;parse-names&quot;:false,&quot;dropping-particle&quot;:&quot;&quot;,&quot;non-dropping-particle&quot;:&quot;&quot;},{&quot;family&quot;:&quot;Lenoir&quot;,&quot;given&quot;:&quot;Jonathan&quot;,&quot;parse-names&quot;:false,&quot;dropping-particle&quot;:&quot;&quot;,&quot;non-dropping-particle&quot;:&quot;&quot;},{&quot;family&quot;:&quot;Linnetved&quot;,&quot;given&quot;:&quot;Hlif I.&quot;,&quot;parse-names&quot;:false,&quot;dropping-particle&quot;:&quot;&quot;,&quot;non-dropping-particle&quot;:&quot;&quot;},{&quot;family&quot;:&quot;Martin&quot;,&quot;given&quot;:&quot;Victoria Y.&quot;,&quot;parse-names&quot;:false,&quot;dropping-particle&quot;:&quot;&quot;,&quot;non-dropping-particle&quot;:&quot;&quot;},{&quot;family&quot;:&quot;McCormack&quot;,&quot;given&quot;:&quot;Phillipa C.&quot;,&quot;parse-names&quot;:false,&quot;dropping-particle&quot;:&quot;&quot;,&quot;non-dropping-particle&quot;:&quot;&quot;},{&quot;family&quot;:&quot;McDonald&quot;,&quot;given&quot;:&quot;Jan&quot;,&quot;parse-names&quot;:false,&quot;dropping-particle&quot;:&quot;&quot;,&quot;non-dropping-particle&quot;:&quot;&quot;},{&quot;family&quot;:&quot;Mitchell&quot;,&quot;given&quot;:&quot;Nicola J.&quot;,&quot;parse-names&quot;:false,&quot;dropping-particle&quot;:&quot;&quot;,&quot;non-dropping-particle&quot;:&quot;&quot;},{&quot;family&quot;:&quot;Mustonen&quot;,&quot;given&quot;:&quot;Tero&quot;,&quot;parse-names&quot;:false,&quot;dropping-particle&quot;:&quot;&quot;,&quot;non-dropping-particle&quot;:&quot;&quot;},{&quot;family&quot;:&quot;Pandolfi&quot;,&quot;given&quot;:&quot;John M.&quot;,&quot;parse-names&quot;:false,&quot;dropping-particle&quot;:&quot;&quot;,&quot;non-dropping-particle&quot;:&quot;&quot;},{&quot;family&quot;:&quot;Pettorelli&quot;,&quot;given&quot;:&quot;Nathalie&quot;,&quot;parse-names&quot;:false,&quot;dropping-particle&quot;:&quot;&quot;,&quot;non-dropping-particle&quot;:&quot;&quot;},{&quot;family&quot;:&quot;Popova&quot;,&quot;given&quot;:&quot;Ekaterina&quot;,&quot;parse-names&quot;:false,&quot;dropping-particle&quot;:&quot;&quot;,&quot;non-dropping-particle&quot;:&quot;&quot;},{&quot;family&quot;:&quot;Robinson&quot;,&quot;given&quot;:&quot;Sharon A.&quot;,&quot;parse-names&quot;:false,&quot;dropping-particle&quot;:&quot;&quot;,&quot;non-dropping-particle&quot;:&quot;&quot;},{&quot;family&quot;:&quot;Scheffers&quot;,&quot;given&quot;:&quot;Brett R.&quot;,&quot;parse-names&quot;:false,&quot;dropping-particle&quot;:&quot;&quot;,&quot;non-dropping-particle&quot;:&quot;&quot;},{&quot;family&quot;:&quot;Shaw&quot;,&quot;given&quot;:&quot;Justine D.&quot;,&quot;parse-names&quot;:false,&quot;dropping-particle&quot;:&quot;&quot;,&quot;non-dropping-particle&quot;:&quot;&quot;},{&quot;family&quot;:&quot;Sorte&quot;,&quot;given&quot;:&quot;Cascade J.B.&quot;,&quot;parse-names&quot;:false,&quot;dropping-particle&quot;:&quot;&quot;,&quot;non-dropping-particle&quot;:&quot;&quot;},{&quot;family&quot;:&quot;Strugnell&quot;,&quot;given&quot;:&quot;Jan M.&quot;,&quot;parse-names&quot;:false,&quot;dropping-particle&quot;:&quot;&quot;,&quot;non-dropping-particle&quot;:&quot;&quot;},{&quot;family&quot;:&quot;Sunday&quot;,&quot;given&quot;:&quot;Jennifer M.&quot;,&quot;parse-names&quot;:false,&quot;dropping-particle&quot;:&quot;&quot;,&quot;non-dropping-particle&quot;:&quot;&quot;},{&quot;family&quot;:&quot;Tuanmu&quot;,&quot;given&quot;:&quot;Mao Ning&quot;,&quot;parse-names&quot;:false,&quot;dropping-particle&quot;:&quot;&quot;,&quot;non-dropping-particle&quot;:&quot;&quot;},{&quot;family&quot;:&quot;Vergés&quot;,&quot;given&quot;:&quot;Adriana&quot;,&quot;parse-names&quot;:false,&quot;dropping-particle&quot;:&quot;&quot;,&quot;non-dropping-particle&quot;:&quot;&quot;},{&quot;family&quot;:&quot;Villanueva&quot;,&quot;given&quot;:&quot;Cecilia&quot;,&quot;parse-names&quot;:false,&quot;dropping-particle&quot;:&quot;&quot;,&quot;non-dropping-particle&quot;:&quot;&quot;},{&quot;family&quot;:&quot;Wernberg&quot;,&quot;given&quot;:&quot;Thomas&quot;,&quot;parse-names&quot;:false,&quot;dropping-particle&quot;:&quot;&quot;,&quot;non-dropping-particle&quot;:&quot;&quot;},{&quot;family&quot;:&quot;Wapstra&quot;,&quot;given&quot;:&quot;Erik&quot;,&quot;parse-names&quot;:false,&quot;dropping-particle&quot;:&quot;&quot;,&quot;non-dropping-particle&quot;:&quot;&quot;},{&quot;family&quot;:&quot;Williams&quot;,&quot;given&quot;:&quot;Stephen E.&quot;,&quot;parse-names&quot;:false,&quot;dropping-particle&quot;:&quot;&quot;,&quot;non-dropping-particle&quot;:&quot;&quot;}],&quot;container-title&quot;:&quot;Science&quot;,&quot;container-title-short&quot;:&quot;Science (1979)&quot;,&quot;DOI&quot;:&quot;10.1126/science.aai9214&quot;,&quot;ISSN&quot;:&quot;10959203&quot;,&quot;PMID&quot;:&quot;28360268&quot;,&quot;issued&quot;:{&quot;date-parts&quot;:[[2017,3,31]]},&quot;abstract&quot;:&quot;Distributions of Earth's species are changing at accelerating rates, increasingly driven by humanmediated climate change. Such changes are already altering the composition of ecological communities, but beyond conservation of natural systems, how and why does this matter? We review evidence that climate-driven species redistribution at regional to global scales affects ecosystem functioning, human well-being, and the dynamics of climate change itself. Production of natural resources required for food security, patterns of disease transmission, and processes of carbon sequestration are all altered by changes in species distribution. Consideration of these effects of biodiversity redistribution is critical yet lacking in most mitigation and adaptation strategies, including the United Nation's Sustainable Development Goals.&quot;,&quot;publisher&quot;:&quot;American Association for the Advancement of Science&quot;,&quot;issue&quot;:&quot;6332&quot;,&quot;volume&quot;:&quot;355&quot;},&quot;isTemporary&quot;:false}]},{&quot;citationID&quot;:&quot;MENDELEY_CITATION_74f03806-ff16-4047-9535-3e9bef22764e&quot;,&quot;properties&quot;:{&quot;noteIndex&quot;:0},&quot;isEdited&quot;:false,&quot;manualOverride&quot;:{&quot;isManuallyOverridden&quot;:false,&quot;citeprocText&quot;:&quot;(Johnson et al., 2011; Poloczanska et al., 2016, 2013)&quot;,&quot;manualOverrideText&quot;:&quot;&quot;},&quot;citationTag&quot;:&quot;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quot;,&quot;citationItems&quot;:[{&quot;id&quot;:&quot;9a03477e-fc48-3e46-954e-2d3e189df6de&quot;,&quot;itemData&quot;:{&quot;type&quot;:&quot;article&quot;,&quot;id&quot;:&quot;9a03477e-fc48-3e46-954e-2d3e189df6de&quot;,&quot;title&quot;:&quot;Climate change cascades: Shifts in oceanography, species' ranges and subtidal marine community dynamics in eastern Tasmania&quot;,&quot;author&quot;:[{&quot;family&quot;:&quot;Johnson&quot;,&quot;given&quot;:&quot;Craig R.&quot;,&quot;parse-names&quot;:false,&quot;dropping-particle&quot;:&quot;&quot;,&quot;non-dropping-particle&quot;:&quot;&quot;},{&quot;family&quot;:&quot;Banks&quot;,&quot;given&quot;:&quot;Sam C.&quot;,&quot;parse-names&quot;:false,&quot;dropping-particle&quot;:&quot;&quot;,&quot;non-dropping-particle&quot;:&quot;&quot;},{&quot;family&quot;:&quot;Barrett&quot;,&quot;given&quot;:&quot;Neville S.&quot;,&quot;parse-names&quot;:false,&quot;dropping-particle&quot;:&quot;&quot;,&quot;non-dropping-particle&quot;:&quot;&quot;},{&quot;family&quot;:&quot;Cazassus&quot;,&quot;given&quot;:&quot;Fabienne&quot;,&quot;parse-names&quot;:false,&quot;dropping-particle&quot;:&quot;&quot;,&quot;non-dropping-particle&quot;:&quot;&quot;},{&quot;family&quot;:&quot;Dunstan&quot;,&quot;given&quot;:&quot;Piers K.&quot;,&quot;parse-names&quot;:false,&quot;dropping-particle&quot;:&quot;&quot;,&quot;non-dropping-particle&quot;:&quot;&quot;},{&quot;family&quot;:&quot;Edgar&quot;,&quot;given&quot;:&quot;Graham J.&quot;,&quot;parse-names&quot;:false,&quot;dropping-particle&quot;:&quot;&quot;,&quot;non-dropping-particle&quot;:&quot;&quot;},{&quot;family&quot;:&quot;Frusher&quot;,&quot;given&quot;:&quot;Stewart D.&quot;,&quot;parse-names&quot;:false,&quot;dropping-particle&quot;:&quot;&quot;,&quot;non-dropping-particle&quot;:&quot;&quot;},{&quot;family&quot;:&quot;Gardner&quot;,&quot;given&quot;:&quot;Caleb&quot;,&quot;parse-names&quot;:false,&quot;dropping-particle&quot;:&quot;&quot;,&quot;non-dropping-particle&quot;:&quot;&quot;},{&quot;family&quot;:&quot;Haddon&quot;,&quot;given&quot;:&quot;Malcolm&quot;,&quot;parse-names&quot;:false,&quot;dropping-particle&quot;:&quot;&quot;,&quot;non-dropping-particle&quot;:&quot;&quot;},{&quot;family&quot;:&quot;Helidoniotis&quot;,&quot;given&quot;:&quot;Fay&quot;,&quot;parse-names&quot;:false,&quot;dropping-particle&quot;:&quot;&quot;,&quot;non-dropping-particle&quot;:&quot;&quot;},{&quot;family&quot;:&quot;Hill&quot;,&quot;given&quot;:&quot;Katy L.&quot;,&quot;parse-names&quot;:false,&quot;dropping-particle&quot;:&quot;&quot;,&quot;non-dropping-particle&quot;:&quot;&quot;},{&quot;family&quot;:&quot;Holbrook&quot;,&quot;given&quot;:&quot;Neil J.&quot;,&quot;parse-names&quot;:false,&quot;dropping-particle&quot;:&quot;&quot;,&quot;non-dropping-particle&quot;:&quot;&quot;},{&quot;family&quot;:&quot;Hosie&quot;,&quot;given&quot;:&quot;Graham W.&quot;,&quot;parse-names&quot;:false,&quot;dropping-particle&quot;:&quot;&quot;,&quot;non-dropping-particle&quot;:&quot;&quot;},{&quot;family&quot;:&quot;Last&quot;,&quot;given&quot;:&quot;Peter R.&quot;,&quot;parse-names&quot;:false,&quot;dropping-particle&quot;:&quot;&quot;,&quot;non-dropping-particle&quot;:&quot;&quot;},{&quot;family&quot;:&quot;Ling&quot;,&quot;given&quot;:&quot;Scott D.&quot;,&quot;parse-names&quot;:false,&quot;dropping-particle&quot;:&quot;&quot;,&quot;non-dropping-particle&quot;:&quot;&quot;},{&quot;family&quot;:&quot;Melbourne-Thomas&quot;,&quot;given&quot;:&quot;Jessica&quot;,&quot;parse-names&quot;:false,&quot;dropping-particle&quot;:&quot;&quot;,&quot;non-dropping-particle&quot;:&quot;&quot;},{&quot;family&quot;:&quot;Miller&quot;,&quot;given&quot;:&quot;Karen&quot;,&quot;parse-names&quot;:false,&quot;dropping-particle&quot;:&quot;&quot;,&quot;non-dropping-particle&quot;:&quot;&quot;},{&quot;family&quot;:&quot;Pecl&quot;,&quot;given&quot;:&quot;Gretta T.&quot;,&quot;parse-names&quot;:false,&quot;dropping-particle&quot;:&quot;&quot;,&quot;non-dropping-particle&quot;:&quot;&quot;},{&quot;family&quot;:&quot;Richardson&quot;,&quot;given&quot;:&quot;Anthony J.&quot;,&quot;parse-names&quot;:false,&quot;dropping-particle&quot;:&quot;&quot;,&quot;non-dropping-particle&quot;:&quot;&quot;},{&quot;family&quot;:&quot;Ridgway&quot;,&quot;given&quot;:&quot;Ken R.&quot;,&quot;parse-names&quot;:false,&quot;dropping-particle&quot;:&quot;&quot;,&quot;non-dropping-particle&quot;:&quot;&quot;},{&quot;family&quot;:&quot;Rintoul&quot;,&quot;given&quot;:&quot;Stephen R.&quot;,&quot;parse-names&quot;:false,&quot;dropping-particle&quot;:&quot;&quot;,&quot;non-dropping-particle&quot;:&quot;&quot;},{&quot;family&quot;:&quot;Ritz&quot;,&quot;given&quot;:&quot;David A.&quot;,&quot;parse-names&quot;:false,&quot;dropping-particle&quot;:&quot;&quot;,&quot;non-dropping-particle&quot;:&quot;&quot;},{&quot;family&quot;:&quot;Ross&quot;,&quot;given&quot;:&quot;D. Jeff&quot;,&quot;parse-names&quot;:false,&quot;dropping-particle&quot;:&quot;&quot;,&quot;non-dropping-particle&quot;:&quot;&quot;},{&quot;family&quot;:&quot;Sanderson&quot;,&quot;given&quot;:&quot;J. Craig&quot;,&quot;parse-names&quot;:false,&quot;dropping-particle&quot;:&quot;&quot;,&quot;non-dropping-particle&quot;:&quot;&quot;},{&quot;family&quot;:&quot;Shepherd&quot;,&quot;given&quot;:&quot;Scoresby A.&quot;,&quot;parse-names&quot;:false,&quot;dropping-particle&quot;:&quot;&quot;,&quot;non-dropping-particle&quot;:&quot;&quot;},{&quot;family&quot;:&quot;Slotwinski&quot;,&quot;given&quot;:&quot;Anita&quot;,&quot;parse-names&quot;:false,&quot;dropping-particle&quot;:&quot;&quot;,&quot;non-dropping-particle&quot;:&quot;&quot;},{&quot;family&quot;:&quot;Swadling&quot;,&quot;given&quot;:&quot;Kerrie M.&quot;,&quot;parse-names&quot;:false,&quot;dropping-particle&quot;:&quot;&quot;,&quot;non-dropping-particle&quot;:&quot;&quot;},{&quot;family&quot;:&quot;Taw&quot;,&quot;given&quot;:&quot;Nyan&quot;,&quot;parse-names&quot;:false,&quot;dropping-particle&quot;:&quot;&quot;,&quot;non-dropping-particle&quot;:&quot;&quot;}],&quot;container-title&quot;:&quot;Journal of Experimental Marine Biology and Ecology&quot;,&quot;container-title-short&quot;:&quot;J Exp Mar Biol Ecol&quot;,&quot;DOI&quot;:&quot;10.1016/j.jembe.2011.02.032&quot;,&quot;ISSN&quot;:&quot;00220981&quot;,&quot;issued&quot;:{&quot;date-parts&quot;:[[2011,4,30]]},&quot;page&quot;:&quot;17-32&quot;,&quot;abstract&quot;:&quot;Several lines of evidence show that ocean warming off the east coast of Tasmania is the result of intensification of the East Australian Current (EAC). Increases in the strength, duration and frequency of southward incursions of warm, nutrient poor EAC water transports heat and biota to eastern Tasmania. This shift in large-scale oceanography is reflected by changes in the structure of nearshore zooplankton communities and other elements of the pelagic system; by a regional decline in the extent of dense beds of giant kelp (Macrocystis pyrifera); by marked changes in the distribution of nearshore fishes; and by range expansions of other northern warmer-water species to colonize Tasmanian coastal waters. Population-level changes in commercially important invertebrate species may also be associated with the warming trend.Over-grazing of seaweed beds by one recently established species, the sea urchin Centrostephanus rodgersii, is causing a fundamental shift in the structure and dynamics of Tasmanian rocky reef systems by the formation of sea urchin 'barrens' habitat. Formation of barrens represents an interaction between effects of climate change and a reduction in large predatory rock lobsters due to fishing. Barrens realize a loss of biodiversity and production from rocky reefs, and threaten valuable abalone and rock lobster fisheries and the local economies and social communities they support. This range-extending sea urchin species represents the single largest biologically mediated threat to the integrity of important shallow water rocky reef communities in eastern Tasmania.In synthesizing change in the physical ocean climate in eastern Tasmania and parallel shifts in species' distributions and ecological processes, there is evidence that the direct effects of changing physical conditions have precipitated cascading effects of ecological change in benthic (rocky reef) and pelagic systems. However, some patterns correlated with temperature have plausible alternative explanations unrelated to thermal gradients in time or space. We identify important knowledge gaps that need to be addressed to adequately understand, anticipate and adapt to future climate-driven changes in marine systems in the region. © 2011 Elsevier B.V.&quot;,&quot;issue&quot;:&quot;1-2&quot;,&quot;volume&quot;:&quot;400&quot;},&quot;isTemporary&quot;:false},{&quot;id&quot;:&quot;7ab50447-01d2-3dd0-94d3-9c716a6c55a7&quot;,&quot;itemData&quot;:{&quot;type&quot;:&quot;article&quot;,&quot;id&quot;:&quot;7ab50447-01d2-3dd0-94d3-9c716a6c55a7&quot;,&quot;title&quot;:&quot;Responses of marine organisms to climate change across oceans&quot;,&quot;author&quot;:[{&quot;family&quot;:&quot;Poloczanska&quot;,&quot;given&quot;:&quot;Elvira S.&quot;,&quot;parse-names&quot;:false,&quot;dropping-particle&quot;:&quot;&quot;,&quot;non-dropping-particle&quot;:&quot;&quot;},{&quot;family&quot;:&quot;Burrows&quot;,&quot;given&quot;:&quot;Michael T.&quot;,&quot;parse-names&quot;:false,&quot;dropping-particle&quot;:&quot;&quot;,&quot;non-dropping-particle&quot;:&quot;&quot;},{&quot;family&quot;:&quot;Brown&quot;,&quot;given&quot;:&quot;Christopher J.&quot;,&quot;parse-names&quot;:false,&quot;dropping-particle&quot;:&quot;&quot;,&quot;non-dropping-particle&quot;:&quot;&quot;},{&quot;family&quot;:&quot;Molinos&quot;,&quot;given&quot;:&quot;Jorge García&quot;,&quot;parse-names&quot;:false,&quot;dropping-particle&quot;:&quot;&quot;,&quot;non-dropping-particle&quot;:&quot;&quot;},{&quot;family&quot;:&quot;Halpern&quot;,&quot;given&quot;:&quot;Benjamin S.&quot;,&quot;parse-names&quot;:false,&quot;dropping-particle&quot;:&quot;&quot;,&quot;non-dropping-particle&quot;:&quot;&quot;},{&quot;family&quot;:&quot;Hoegh-Guldberg&quot;,&quot;given&quot;:&quot;Ove&quot;,&quot;parse-names&quot;:false,&quot;dropping-particle&quot;:&quot;&quot;,&quot;non-dropping-particle&quot;:&quot;&quot;},{&quot;family&quot;:&quot;Kappel&quot;,&quot;given&quot;:&quot;Carrie&quot;,&quot;parse-names&quot;:false,&quot;dropping-particle&quot;:&quot;V.&quot;,&quot;non-dropping-particle&quot;:&quot;&quot;},{&quot;family&quot;:&quot;Moore&quot;,&quot;given&quot;:&quot;Pippa J.&quot;,&quot;parse-names&quot;:false,&quot;dropping-particle&quot;:&quot;&quot;,&quot;non-dropping-particle&quot;:&quot;&quot;},{&quot;family&quot;:&quot;Richardson&quot;,&quot;given&quot;:&quot;Anthony J.&quot;,&quot;parse-names&quot;:false,&quot;dropping-particle&quot;:&quot;&quot;,&quot;non-dropping-particle&quot;:&quot;&quot;},{&quot;family&quot;:&quot;Schoeman&quot;,&quot;given&quot;:&quot;David S.&quot;,&quot;parse-names&quot;:false,&quot;dropping-particle&quot;:&quot;&quot;,&quot;non-dropping-particle&quot;:&quot;&quot;},{&quot;family&quot;:&quot;Sydeman&quot;,&quot;given&quot;:&quot;William J.&quot;,&quot;parse-names&quot;:false,&quot;dropping-particle&quot;:&quot;&quot;,&quot;non-dropping-particle&quot;:&quot;&quot;}],&quot;container-title&quot;:&quot;Frontiers in Marine Science&quot;,&quot;container-title-short&quot;:&quot;Front Mar Sci&quot;,&quot;accessed&quot;:{&quot;date-parts&quot;:[[2025,6,27]]},&quot;DOI&quot;:&quot;10.3389/fmars.2016.00062&quot;,&quot;ISSN&quot;:&quot;22967745&quot;,&quot;URL&quot;:&quot;http://dx.doi.org/10.3389/fmars.2016.00062&quot;,&quot;issued&quot;:{&quot;date-parts&quot;:[[2016]]},&quot;abstract&quot;:&quot;Climate change is driving changes in the physical and chemical properties of the ocean that have consequences for marine ecosystems. Here, we review evidence for the responses of marine life to recent climate change across ocean regions, from tropical seas to polar oceans. We consider observed changes in calcification rates, demography, abundance, distribution, and phenology of marine species. We draw on a database of observed climate change impacts on marine species, supplemented with evidence in the Fifth Assessment Report of the Intergovernmental Panel on Climate Change. We discuss factors that limit or facilitate species' responses, such as fishing pressure, the availability of prey, habitat, light and other resources, and dispersal by ocean currents. We find that general trends in species' responses are consistent with expectations from climate change, including shifts in distribution to higher latitudes and to deeper locations, advances in spring phenology, declines in calcification, and increases in the abundance of warm-water species. The volume and type of evidence associated with species responses to climate change is variable across ocean regions and taxonomic groups, with predominance of evidence derived from the heavily-studied north Atlantic Ocean. Most investigations of the impact of climate change being associated with the impacts of changing temperature, with few observations of effects of changing oxygen, wave climate, precipitation (coastal waters), or ocean acidification. Observations of species responses that have been linked to anthropogenic climate change are widespread, but are still lacking for some taxonomic groups (e.g., phytoplankton, benthic invertebrates, marine mammals).&quot;,&quot;publisher&quot;:&quot;Frontiers Media S. A&quot;,&quot;issue&quot;:&quot;MAY&quot;,&quot;volume&quot;:&quot;3&quot;},&quot;isTemporary&quot;:false},{&quot;id&quot;:&quot;994d6843-a563-366e-8a6e-2591f6e871c5&quot;,&quot;itemData&quot;:{&quot;type&quot;:&quot;article-journal&quot;,&quot;id&quot;:&quot;994d6843-a563-366e-8a6e-2591f6e871c5&quot;,&quot;title&quot;:&quot;Global imprint of climate change on marine life&quot;,&quot;author&quot;:[{&quot;family&quot;:&quot;Poloczanska&quot;,&quot;given&quot;:&quot;Elvira S.&quot;,&quot;parse-names&quot;:false,&quot;dropping-particle&quot;:&quot;&quot;,&quot;non-dropping-particle&quot;:&quot;&quot;},{&quot;family&quot;:&quot;Brown&quot;,&quot;given&quot;:&quot;Christopher J.&quot;,&quot;parse-names&quot;:false,&quot;dropping-particle&quot;:&quot;&quot;,&quot;non-dropping-particle&quot;:&quot;&quot;},{&quot;family&quot;:&quot;Sydeman&quot;,&quot;given&quot;:&quot;William J.&quot;,&quot;parse-names&quot;:false,&quot;dropping-particle&quot;:&quot;&quot;,&quot;non-dropping-particle&quot;:&quot;&quot;},{&quot;family&quot;:&quot;Kiessling&quot;,&quot;given&quot;:&quot;Wolfgang&quot;,&quot;parse-names&quot;:false,&quot;dropping-particle&quot;:&quot;&quot;,&quot;non-dropping-particle&quot;:&quot;&quot;},{&quot;family&quot;:&quot;Schoeman&quot;,&quot;given&quot;:&quot;David S.&quot;,&quot;parse-names&quot;:false,&quot;dropping-particle&quot;:&quot;&quot;,&quot;non-dropping-particle&quot;:&quot;&quot;},{&quot;family&quot;:&quot;Moore&quot;,&quot;given&quot;:&quot;Pippa J.&quot;,&quot;parse-names&quot;:false,&quot;dropping-particle&quot;:&quot;&quot;,&quot;non-dropping-particle&quot;:&quot;&quot;},{&quot;family&quot;:&quot;Brander&quot;,&quot;given&quot;:&quot;Keith&quot;,&quot;parse-names&quot;:false,&quot;dropping-particle&quot;:&quot;&quot;,&quot;non-dropping-particle&quot;:&quot;&quot;},{&quot;family&quot;:&quot;Bruno&quot;,&quot;given&quot;:&quot;John F.&quot;,&quot;parse-names&quot;:false,&quot;dropping-particle&quot;:&quot;&quot;,&quot;non-dropping-particle&quot;:&quot;&quot;},{&quot;family&quot;:&quot;Buckley&quot;,&quot;given&quot;:&quot;Lauren B.&quot;,&quot;parse-names&quot;:false,&quot;dropping-particle&quot;:&quot;&quot;,&quot;non-dropping-particle&quot;:&quot;&quot;},{&quot;family&quot;:&quot;Burrows&quot;,&quot;given&quot;:&quot;Michael T.&quot;,&quot;parse-names&quot;:false,&quot;dropping-particle&quot;:&quot;&quot;,&quot;non-dropping-particle&quot;:&quot;&quot;},{&quot;family&quot;:&quot;Duarte&quot;,&quot;given&quot;:&quot;Carlos M.&quot;,&quot;parse-names&quot;:false,&quot;dropping-particle&quot;:&quot;&quot;,&quot;non-dropping-particle&quot;:&quot;&quot;},{&quot;family&quot;:&quot;Halpern&quot;,&quot;given&quot;:&quot;Benjamin S.&quot;,&quot;parse-names&quot;:false,&quot;dropping-particle&quot;:&quot;&quot;,&quot;non-dropping-particle&quot;:&quot;&quot;},{&quot;family&quot;:&quot;Holding&quot;,&quot;given&quot;:&quot;Johnna&quot;,&quot;parse-names&quot;:false,&quot;dropping-particle&quot;:&quot;&quot;,&quot;non-dropping-particle&quot;:&quot;&quot;},{&quot;family&quot;:&quot;Kappel&quot;,&quot;given&quot;:&quot;Carrie&quot;,&quot;parse-names&quot;:false,&quot;dropping-particle&quot;:&quot;V.&quot;,&quot;non-dropping-particle&quot;:&quot;&quot;},{&quot;family&quot;:&quot;O'Connor&quot;,&quot;given&quot;:&quot;Mary I.&quot;,&quot;parse-names&quot;:false,&quot;dropping-particle&quot;:&quot;&quot;,&quot;non-dropping-particle&quot;:&quot;&quot;},{&quot;family&quot;:&quot;Pandolfi&quot;,&quot;given&quot;:&quot;John M.&quot;,&quot;parse-names&quot;:false,&quot;dropping-particle&quot;:&quot;&quot;,&quot;non-dropping-particle&quot;:&quot;&quot;},{&quot;family&quot;:&quot;Parmesan&quot;,&quot;given&quot;:&quot;Camille&quot;,&quot;parse-names&quot;:false,&quot;dropping-particle&quot;:&quot;&quot;,&quot;non-dropping-particle&quot;:&quot;&quot;},{&quot;family&quot;:&quot;Schwing&quot;,&quot;given&quot;:&quot;Franklin&quot;,&quot;parse-names&quot;:false,&quot;dropping-particle&quot;:&quot;&quot;,&quot;non-dropping-particle&quot;:&quot;&quot;},{&quot;family&quot;:&quot;Thompson&quot;,&quot;given&quot;:&quot;Sarah Ann&quot;,&quot;parse-names&quot;:false,&quot;dropping-particle&quot;:&quot;&quot;,&quot;non-dropping-particle&quot;:&quot;&quot;},{&quot;family&quot;:&quot;Richardson&quot;,&quot;given&quot;:&quot;Anthony J.&quot;,&quot;parse-names&quot;:false,&quot;dropping-particle&quot;:&quot;&quot;,&quot;non-dropping-particle&quot;:&quot;&quot;}],&quot;container-title&quot;:&quot;Nature Climate Change&quot;,&quot;container-title-short&quot;:&quot;Nat Clim Chang&quot;,&quot;accessed&quot;:{&quot;date-parts&quot;:[[2025,6,27]]},&quot;DOI&quot;:&quot;10.1038/nclimate1958&quot;,&quot;ISSN&quot;:&quot;1758678X&quot;,&quot;URL&quot;:&quot;DOI: 10.1038/NCLIMATE1958&quot;,&quot;issued&quot;:{&quot;date-parts&quot;:[[2013,10]]},&quot;page&quot;:&quot;919-925&quot;,&quot;abstract&quot;:&quot;Past meta-analyses of the response of marine organisms to climate change have examined a limited range of locations, taxonomic groups and/or biological responses. This has precluded a robust overview of the effect of climate change in the global ocean. Here, we synthesized all available studies of the consistency of marine ecological observations with expectations under climate change. This yielded a meta-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83% of all observations for distribution, phenology, community composition, abundance, demography and calcification across taxa and ocean basins were consistent with the expected impacts of climate change. Of the species responding to climate change, rates of distribution shifts were, on average, consistent with those required to track ocean surface temperature changes. Conversely, we did not find a relationship between regional shifts in spring phenology and the seasonality of temperature. Rates of observed shifts in species' distributions and phenology are comparable to, or greater, than those for terrestrial systems. © 2013 Macmillan Publishers Limited. All rights reserved .&quot;,&quot;issue&quot;:&quot;10&quot;,&quot;volume&quot;:&quot;3&quot;},&quot;isTemporary&quot;:false}]},{&quot;citationID&quot;:&quot;MENDELEY_CITATION_1f611df4-298b-46e0-9a2e-2e473ef5df8e&quot;,&quot;properties&quot;:{&quot;noteIndex&quot;:0},&quot;isEdited&quot;:false,&quot;manualOverride&quot;:{&quot;isManuallyOverridden&quot;:false,&quot;citeprocText&quot;:&quot;(Garciá Molinos et al., 2017)&quot;,&quot;manualOverrideText&quot;:&quot;&quot;},&quot;citationTag&quot;:&quot;MENDELEY_CITATION_v3_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&quot;,&quot;citationItems&quot;:[{&quot;id&quot;:&quot;28bc2344-ba23-3ce3-990b-9f61024171ed&quot;,&quot;itemData&quot;:{&quot;type&quot;:&quot;article-journal&quot;,&quot;id&quot;:&quot;28bc2344-ba23-3ce3-990b-9f61024171ed&quot;,&quot;title&quot;:&quot;Ocean currents modify the coupling between climate change and biogeographical shifts&quot;,&quot;author&quot;:[{&quot;family&quot;:&quot;Garciá Molinos&quot;,&quot;given&quot;:&quot;J.&quot;,&quot;parse-names&quot;:false,&quot;dropping-particle&quot;:&quot;&quot;,&quot;non-dropping-particle&quot;:&quot;&quot;},{&quot;family&quot;:&quot;Burrows&quot;,&quot;given&quot;:&quot;M. T.&quot;,&quot;parse-names&quot;:false,&quot;dropping-particle&quot;:&quot;&quot;,&quot;non-dropping-particle&quot;:&quot;&quot;},{&quot;family&quot;:&quot;Poloczanska&quot;,&quot;given&quot;:&quot;E. S.&quot;,&quot;parse-names&quot;:false,&quot;dropping-particle&quot;:&quot;&quot;,&quot;non-dropping-particle&quot;:&quot;&quot;}],&quot;container-title&quot;:&quot;Scientific Reports&quot;,&quot;container-title-short&quot;:&quot;Sci Rep&quot;,&quot;DOI&quot;:&quot;10.1038/s41598-017-01309-y&quot;,&quot;ISSN&quot;:&quot;20452322&quot;,&quot;PMID&quot;:&quot;28465575&quot;,&quot;issued&quot;:{&quot;date-parts&quot;:[[2017,12]]},&quot;abstract&quot;:&quot;Biogeographical shifts are a ubiquitous global response to climate change. However, observed shifts across taxa and geographical locations are highly variable and only partially attributable to climatic conditions. Such variable outcomes result from the interaction between local climatic changes and other abiotic and biotic factors operating across species ranges. Among them, external directional forces such as ocean and air currents influence the dispersal of nearly all marine and many terrestrial organisms. Here, using a global meta-dataset of observed range shifts of marine species, we show that incorporating directional agreement between flow and climate significantly increases the proportion of explained variance. We propose a simple metric that measures the degrees of directional agreement of ocean (or air) currents with thermal gradients and considers the effects of directional forces in predictions of climate-driven range shifts. Ocean flows are found to both facilitate and hinder shifts depending on their directional agreement with spatial gradients of temperature. Further, effects are shaped by the locations of shifts in the range (trailing, leading or centroid) and taxonomic identity of species. These results support the global effects of climatic changes on distribution shifts and stress the importance of framing climate expectations in reference to other non-climatic interacting factors.&quot;,&quot;publisher&quot;:&quot;Nature Publishing Group&quot;,&quot;issue&quot;:&quot;1&quot;,&quot;volume&quot;:&quot;7&quot;},&quot;isTemporary&quot;:false}]},{&quot;citationID&quot;:&quot;MENDELEY_CITATION_06bafe5d-9567-4566-b5db-bfc63ed8e3f5&quot;,&quot;properties&quot;:{&quot;noteIndex&quot;:0},&quot;isEdited&quot;:false,&quot;manualOverride&quot;:{&quot;isManuallyOverridden&quot;:false,&quot;citeprocText&quot;:&quot;(FAO, 2024)&quot;,&quot;manualOverrideText&quot;:&quot;&quot;},&quot;citationTag&quot;:&quot;MENDELEY_CITATION_v3_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&quot;,&quot;citationItems&quot;:[{&quot;id&quot;:&quot;ff6130ab-b637-34c7-9cfe-0d6210157e87&quot;,&quot;itemData&quot;:{&quot;type&quot;:&quot;book&quot;,&quot;id&quot;:&quot;ff6130ab-b637-34c7-9cfe-0d6210157e87&quot;,&quot;title&quot;:&quot;The State of World Fisheries and Aquaculture 2024 - Blue Transformation in action&quot;,&quot;author&quot;:[{&quot;family&quot;:&quot;FAO&quot;,&quot;given&quot;:&quot;&quot;,&quot;parse-names&quot;:false,&quot;dropping-particle&quot;:&quot;&quot;,&quot;non-dropping-particle&quot;:&quot;&quot;}],&quot;container-title&quot;:&quot;The State of World Fisheries and Aquaculture 2024&quot;,&quot;accessed&quot;:{&quot;date-parts&quot;:[[2025,6,27]]},&quot;DOI&quot;:&quot;10.4060/cd0683en&quot;,&quot;URL&quot;:&quot;https://doi.org/10.4060/cd0683en&quot;,&quot;issued&quot;:{&quot;date-parts&quot;:[[2024,6,7]]},&quot;publisher-place&quot;:&quot;Rome&quot;,&quot;abstract&quot;:&quot;Against a backdrop of global economic uncertainty, this issue of The State of World Fisheries and Aquaculture highlights the major role and challenges facing fisheries and aquaculture worldwide. With a steadily rising demand for fish and fish products, the supply of fish as human food hit a record high in 2008, underlining its significance in contributing to food security and nutrition as a source of high-quality, affordable animal protein in particular. International trade in fish also topped previous values, pointing to the sector’s continued important contribution to economic expansion and human well-being. Aquaculture, despite a falling growth rate in recent years, remains the fastest-growing animal-food-producing sector and is set to overtake capture fisheries as a source of food fish. Overall production of the sector continues to grow. This publication analyses and reviews the latest available global statistics and trends in fisheries and aquaculture. It explores the important, yet often underestimated, role of inland fisheries, particularly in many small communities where they make a vital contribution to poverty alleviation and livelihood security. A broader look at the issues affecting fisheries and aquaculture emphasizes the growing need to focus on the many facets of policy and governance and examines the impacts of climate change, biodiversity loss, quality certification and product traceability on the sector&quot;,&quot;publisher&quot;:&quot;FAO&quot;,&quot;container-title-short&quot;:&quot;&quot;},&quot;isTemporary&quot;:false}]},{&quot;citationID&quot;:&quot;MENDELEY_CITATION_4bd2e8ba-b6c4-41ec-9013-905e2c44eaca&quot;,&quot;properties&quot;:{&quot;noteIndex&quot;:0},&quot;isEdited&quot;:false,&quot;manualOverride&quot;:{&quot;isManuallyOverridden&quot;:false,&quot;citeprocText&quot;:&quot;(Leung et al., 2022; Weller et al., 2016)&quot;,&quot;manualOverrideText&quot;:&quot;&quot;},&quot;citationTag&quot;:&quot;MENDELEY_CITATION_v3_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&quot;,&quot;citationItems&quot;:[{&quot;id&quot;:&quot;285a076d-80b4-335f-8796-00a00aa17324&quot;,&quot;itemData&quot;:{&quot;type&quot;:&quot;article-journal&quot;,&quot;id&quot;:&quot;285a076d-80b4-335f-8796-00a00aa17324&quot;,&quot;title&quot;:&quot;Human-caused Indo-Pacific warm pool expansion&quot;,&quot;author&quot;:[{&quot;family&quot;:&quot;Weller&quot;,&quot;given&quot;:&quot;Evan&quot;,&quot;parse-names&quot;:false,&quot;dropping-particle&quot;:&quot;&quot;,&quot;non-dropping-particle&quot;:&quot;&quot;},{&quot;family&quot;:&quot;Min&quot;,&quot;given&quot;:&quot;Seung Ki&quot;,&quot;parse-names&quot;:false,&quot;dropping-particle&quot;:&quot;&quot;,&quot;non-dropping-particle&quot;:&quot;&quot;},{&quot;family&quot;:&quot;Cai&quot;,&quot;given&quot;:&quot;Wenju&quot;,&quot;parse-names&quot;:false,&quot;dropping-particle&quot;:&quot;&quot;,&quot;non-dropping-particle&quot;:&quot;&quot;},{&quot;family&quot;:&quot;Zwiers&quot;,&quot;given&quot;:&quot;Francis W.&quot;,&quot;parse-names&quot;:false,&quot;dropping-particle&quot;:&quot;&quot;,&quot;non-dropping-particle&quot;:&quot;&quot;},{&quot;family&quot;:&quot;Kim&quot;,&quot;given&quot;:&quot;Yeon Hee&quot;,&quot;parse-names&quot;:false,&quot;dropping-particle&quot;:&quot;&quot;,&quot;non-dropping-particle&quot;:&quot;&quot;},{&quot;family&quot;:&quot;Lee&quot;,&quot;given&quot;:&quot;Donghyun&quot;,&quot;parse-names&quot;:false,&quot;dropping-particle&quot;:&quot;&quot;,&quot;non-dropping-particle&quot;:&quot;&quot;}],&quot;container-title&quot;:&quot;Science Advances&quot;,&quot;container-title-short&quot;:&quot;Sci Adv&quot;,&quot;DOI&quot;:&quot;10.1126/sciadv.1501719&quot;,&quot;ISSN&quot;:&quot;23752548&quot;,&quot;PMID&quot;:&quot;27419228&quot;,&quot;issued&quot;:{&quot;date-parts&quot;:[[2016]]},&quot;page&quot;:&quot;e1501719&quot;,&quot;abstract&quot;:&quot;The Indo-Pacific warm pool (IPWP) has warmed and grown substantially during the past century. The IPWP is Earth’s largest region of warm sea surface temperatures (SSTs), has the highest rainfall, and is fundamental to global atmospheric circulation and hydrological cycle. The region has also experienced the world’s highest rates of sea-level rise in recent decades, indicating large increases in ocean heat content and leading to substantial impacts on small island states in the region. Previous studies have considered mechanisms for the basin-scale ocean warming, but not the causes of the observed IPWP expansion, where expansion in the Indian Ocean has far exceeded that in the Pacific Ocean. We identify human and natural contributions to the observed IPWP changes since the 1950s by comparing observations with climate model simulations using an optimal fingerprinting technique. Greenhouse gas forcing is found to be the dominant cause of the observed increases in IPWP intensity and size, whereas natural fluctuations associated with the Pacific Decadal Oscillation have played a smaller yet significant role. Further, we show that the shape and impact of human-induced IPWP growth could be asymmetric between the Indian and Pacific basins, the causes of which remain uncertain. Human-induced changes in the IPWP have important implications for understanding and projecting related changes in monsoonal rainfall, and frequency or intensity of tropical storms, which have profound socioeconomic consequences.&quot;,&quot;publisher&quot;:&quot;American Association for the Advancement of Science&quot;,&quot;issue&quot;:&quot;7&quot;,&quot;volume&quot;:&quot;2&quot;},&quot;isTemporary&quot;:false},{&quot;id&quot;:&quot;b42ea263-aa36-36ab-9ea3-7ee6640aa4a7&quot;,&quot;itemData&quot;:{&quot;type&quot;:&quot;article-journal&quot;,&quot;id&quot;:&quot;b42ea263-aa36-36ab-9ea3-7ee6640aa4a7&quot;,&quot;title&quot;:&quot;Differential expansion speeds of Indo-Pacific warm pool and deep convection favoring pool under greenhouse warming&quot;,&quot;author&quot;:[{&quot;family&quot;:&quot;Leung&quot;,&quot;given&quot;:&quot;Jeremy Cheuk Hin&quot;,&quot;parse-names&quot;:false,&quot;dropping-particle&quot;:&quot;&quot;,&quot;non-dropping-particle&quot;:&quot;&quot;},{&quot;family&quot;:&quot;Zhang&quot;,&quot;given&quot;:&quot;Banglin&quot;,&quot;parse-names&quot;:false,&quot;dropping-particle&quot;:&quot;&quot;,&quot;non-dropping-particle&quot;:&quot;&quot;},{&quot;family&quot;:&quot;Gan&quot;,&quot;given&quot;:&quot;Qiuying&quot;,&quot;parse-names&quot;:false,&quot;dropping-particle&quot;:&quot;&quot;,&quot;non-dropping-particle&quot;:&quot;&quot;},{&quot;family&quot;:&quot;Wang&quot;,&quot;given&quot;:&quot;Lei&quot;,&quot;parse-names&quot;:false,&quot;dropping-particle&quot;:&quot;&quot;,&quot;non-dropping-particle&quot;:&quot;&quot;},{&quot;family&quot;:&quot;Qian&quot;,&quot;given&quot;:&quot;Weihong&quot;,&quot;parse-names&quot;:false,&quot;dropping-particle&quot;:&quot;&quot;,&quot;non-dropping-particle&quot;:&quot;&quot;},{&quot;family&quot;:&quot;Hu&quot;,&quot;given&quot;:&quot;Zeng Zhen&quot;,&quot;parse-names&quot;:false,&quot;dropping-particle&quot;:&quot;&quot;,&quot;non-dropping-particle&quot;:&quot;&quot;}],&quot;container-title&quot;:&quot;npj Climate and Atmospheric Science&quot;,&quot;container-title-short&quot;:&quot;NPJ Clim Atmos Sci&quot;,&quot;accessed&quot;:{&quot;date-parts&quot;:[[2025,6,27]]},&quot;DOI&quot;:&quot;10.1038/s41612-022-00315-w&quot;,&quot;ISSN&quot;:&quot;23973722&quot;,&quot;URL&quot;:&quot;https://www.nature.com/articles/s41612-022-00315-w&quot;,&quot;issued&quot;:{&quot;date-parts&quot;:[[2022,12,1]]},&quot;abstract&quot;:&quot;The Indo-Pacific warm pool (IPWP), which affects the global climate system through supporting tropical convection, has been reported to expand significantly under greenhouse warming. Although early research revealed that the sea surface temperature (SST) threshold for deep convection (σconv) increases with global warming, many latest relevant works were still conducted based on the traditional IPWP definition (e.g., static SST = 28 °C threshold, and is referred to as the oceanic warm pool, OWP28). Here, we claim that the OWP28 expansion differs from the deep convection favoring pool (DCFP) area change and may not reflect the direct impacts of Indo-Pacific warming on the climate system. Results show that, because of the long-term increase in σconv, the DCFP expands at a rate 2.6 times slower than the OWP28 from 1979 to 2020. The difference reaches 12–27 times from 2015–2100 under different emission scenarios, based on CMIP6 model simulations. While the OWP28 expands to the eastern Pacific, the DCFP will remain within the Indian Ocean and western Pacific Ocean regardless of emission levels. This study emphasizes the necessity of considering the response of the relationship between deep convection and SST to climate change when studying the long-term variability of the IPWP.&quot;,&quot;publisher&quot;:&quot;Nature Research&quot;,&quot;issue&quot;:&quot;1&quot;,&quot;volume&quot;:&quot;5&quot;},&quot;isTemporary&quot;:false}]},{&quot;citationID&quot;:&quot;MENDELEY_CITATION_3ec8688e-5ab6-4fe2-b52f-6c779ce98509&quot;,&quot;properties&quot;:{&quot;noteIndex&quot;:0},&quot;isEdited&quot;:false,&quot;manualOverride&quot;:{&quot;isManuallyOverridden&quot;:false,&quot;citeprocText&quot;:&quot;(Lehodey et al., 2020, 2003; Ohashi et al., 2019)&quot;,&quot;manualOverrideText&quot;:&quot;&quot;},&quot;citationTag&quot;:&quot;MENDELEY_CITATION_v3_eyJjaXRhdGlvbklEIjoiTUVOREVMRVlfQ0lUQVRJT05fM2VjODY4OGUtNWFiNi00ZmUyLWI1MmYtNmM3NzljZTk4NTA5IiwicHJvcGVydGllcyI6eyJub3RlSW5kZXgiOjB9LCJpc0VkaXRlZCI6ZmFsc2UsIm1hbnVhbE92ZXJyaWRlIjp7ImlzTWFudWFsbHlPdmVycmlkZGVuIjpmYWxzZSwiY2l0ZXByb2NUZXh0IjoiKExlaG9kZXkgZXQgYWwuLCAyMDIwLCAyMDAzOyBPaGFzaGkgZXQgYWwuLCAyMDE5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&quot;,&quot;citationItems&quot;:[{&quot;id&quot;:&quot;9736ddd6-1c48-317f-af5f-0097bb715644&quot;,&quot;itemData&quot;:{&quot;type&quot;:&quot;article-journal&quot;,&quot;id&quot;:&quot;9736ddd6-1c48-317f-af5f-0097bb715644&quot;,&quot;title&quot;:&quot;Modelling climate-related variability of tuna populations from a coupled ocean-biogeochemical-populations dynamics model&quot;,&quot;author&quot;:[{&quot;family&quot;:&quot;Lehodey&quot;,&quot;given&quot;:&quot;Patrick&quot;,&quot;parse-names&quot;:false,&quot;dropping-particle&quot;:&quot;&quot;,&quot;non-dropping-particle&quot;:&quot;&quot;},{&quot;family&quot;:&quot;Chai&quot;,&quot;given&quot;:&quot;Fei&quot;,&quot;parse-names&quot;:false,&quot;dropping-particle&quot;:&quot;&quot;,&quot;non-dropping-particle&quot;:&quot;&quot;},{&quot;family&quot;:&quot;Hampton&quot;,&quot;given&quot;:&quot;John&quot;,&quot;parse-names&quot;:false,&quot;dropping-particle&quot;:&quot;&quot;,&quot;non-dropping-particle&quot;:&quot;&quot;}],&quot;container-title&quot;:&quot;Fisheries Oceanography&quot;,&quot;container-title-short&quot;:&quot;Fish Oceanogr&quot;,&quot;issued&quot;:{&quot;date-parts&quot;:[[2003]]},&quot;page&quot;:&quot;483-494&quot;,&quot;abstract&quot;:&quot;In the last five decades for which tuna fishing data are available, the interannual ENSO signal (SOI) and the related Pacific Decadal Oscillation (PDO) suggest two different regimes characterized by higher intensity and frequency of either El Niño or La Niña events. Recent estimates from a statistical population dynamics model (MULTIFAN-CL) suggest that recruitment of three tuna species in the Pacific are correlated with these climate indices. While tropical tuna species like skipjack (Katsuwonus pelamis) and yellowfin (Thunnus albacares) had higher recruitments during El Niñ o events, the subtropical albacore species (Thunnus ala-lunga) showed the opposite pattern with low recruitment during El Niñ o and high recruitment during La Niñ a. The potential explanatory mechanisms for such relationships between recruitment and climate are investigated with a spatial environmental population model (SEPODYM). The model is a two-dimensional coupled physical-biological interaction model at the ocean basin scale, and contains environmental and spatial components used to constrain the movement and the recruitment of tuna. Input datasets for the model are sea surface temperature, oceanic currents and new primary production that are simulated fields from a three-dimensional coupled physical-biogeo-chemical model. The hypothesis that the spatial dynamics of temperature, currents (advection), food availability and predation constrain tuna recruitment is evaluated with an application of SEPODYM to skipjack. Simulation results showed that this hypothesis can reproduce fluctuations in the population that are similar to those estimated from the statistical model.&quot;,&quot;volume&quot;:&quot;12&quot;},&quot;isTemporary&quot;:false},{&quot;id&quot;:&quot;414e216e-9c05-3944-b8c8-2595ce1d0c3b&quot;,&quot;itemData&quot;:{&quot;type&quot;:&quot;chapter&quot;,&quot;id&quot;:&quot;414e216e-9c05-3944-b8c8-2595ce1d0c3b&quot;,&quot;title&quot;:&quot;ENSO Impact on Marine Fisheries and Ecosystems&quot;,&quot;author&quot;:[{&quot;family&quot;:&quot;Lehodey&quot;,&quot;given&quot;:&quot;Patrick&quot;,&quot;parse-names&quot;:false,&quot;dropping-particle&quot;:&quot;&quot;,&quot;non-dropping-particle&quot;:&quot;&quot;},{&quot;family&quot;:&quot;Bertrand&quot;,&quot;given&quot;:&quot;Arnaud&quot;,&quot;parse-names&quot;:false,&quot;dropping-particle&quot;:&quot;&quot;,&quot;non-dropping-particle&quot;:&quot;&quot;},{&quot;family&quot;:&quot;Hobday&quot;,&quot;given&quot;:&quot;Alistair J.&quot;,&quot;parse-names&quot;:false,&quot;dropping-particle&quot;:&quot;&quot;,&quot;non-dropping-particle&quot;:&quot;&quot;},{&quot;family&quot;:&quot;Kiyofuji&quot;,&quot;given&quot;:&quot;Hidetada&quot;,&quot;parse-names&quot;:false,&quot;dropping-particle&quot;:&quot;&quot;,&quot;non-dropping-particle&quot;:&quot;&quot;},{&quot;family&quot;:&quot;McClatchie&quot;,&quot;given&quot;:&quot;Sam&quot;,&quot;parse-names&quot;:false,&quot;dropping-particle&quot;:&quot;&quot;,&quot;non-dropping-particle&quot;:&quot;&quot;},{&quot;family&quot;:&quot;Menkès&quot;,&quot;given&quot;:&quot;Christophe E.&quot;,&quot;parse-names&quot;:false,&quot;dropping-particle&quot;:&quot;&quot;,&quot;non-dropping-particle&quot;:&quot;&quot;},{&quot;family&quot;:&quot;Pilling&quot;,&quot;given&quot;:&quot;Graham&quot;,&quot;parse-names&quot;:false,&quot;dropping-particle&quot;:&quot;&quot;,&quot;non-dropping-particle&quot;:&quot;&quot;},{&quot;family&quot;:&quot;Polovina&quot;,&quot;given&quot;:&quot;Jeffrey&quot;,&quot;parse-names&quot;:false,&quot;dropping-particle&quot;:&quot;&quot;,&quot;non-dropping-particle&quot;:&quot;&quot;},{&quot;family&quot;:&quot;Tommasi&quot;,&quot;given&quot;:&quot;Desiree&quot;,&quot;parse-names&quot;:false,&quot;dropping-particle&quot;:&quot;&quot;,&quot;non-dropping-particle&quot;:&quot;&quot;}],&quot;container-title&quot;:&quot;Geophysical Monograph Series&quot;,&quot;DOI&quot;:&quot;10.1002/9781119548164.ch19&quot;,&quot;ISSN&quot;:&quot;23288779&quot;,&quot;issued&quot;:{&quot;date-parts&quot;:[[2020]]},&quot;page&quot;:&quot;429-451&quot;,&quot;abstract&quot;:&quot;El Niño events were first perceived several centuries ago as a dramatic change in the marine resources along the Peruvian coast. It is now recognized as part of the world’s largest natural climate fluctuation: the El Niño Southern Oscillation (ENSO). There is a rapidly growing body of scientific literature showing that ENSO has physical and ecological impacts throughout the Pacific Ocean and more broadly across the other oceanic basins through atmospheric teleconnections. This review details a range of these examples in all major ecosystems impacted by ENSO in the Pacific Ocean. Teleconnections with other basins are also discussed, as are the diversity of changes associated with ENSO phases and their consequences on fisheries sustained by these ecosystems. Information is provided on the emerging complexity of the connection between ENSO and the ocean ecosys-tems, and particularly the diversity of El Niño types, characterized by eastern and central spatial patterns and differences in intensity. As these mechanisms become better understood, useful predictive capacity for ecosystem and fisheries management will result. However, growing evidences suggest that climate change may have already started interacting with ENSO dynamics and effects, complicating mechanistic understanding.&quot;,&quot;publisher&quot;:&quot;John Wiley and Sons Inc&quot;,&quot;volume&quot;:&quot;253&quot;,&quot;container-title-short&quot;:&quot;&quot;},&quot;isTemporary&quot;:false},{&quot;id&quot;:&quot;98cc1ef5-1d56-35a5-a671-4c9ea48f5b4b&quot;,&quot;itemData&quot;:{&quot;type&quot;:&quot;report&quot;,&quot;id&quot;:&quot;98cc1ef5-1d56-35a5-a671-4c9ea48f5b4b&quot;,&quot;title&quot;:&quot;Reproductive traits of female skipjack tuna Katsuwonus pelamis in the western and central Pacific Ocean (WCPO)&quot;,&quot;author&quot;:[{&quot;family&quot;:&quot;Ohashi&quot;,&quot;given&quot;:&quot;S&quot;,&quot;parse-names&quot;:false,&quot;dropping-particle&quot;:&quot;&quot;,&quot;non-dropping-particle&quot;:&quot;&quot;},{&quot;family&quot;:&quot;Aoki&quot;,&quot;given&quot;:&quot;Y&quot;,&quot;parse-names&quot;:false,&quot;dropping-particle&quot;:&quot;&quot;,&quot;non-dropping-particle&quot;:&quot;&quot;},{&quot;family&quot;:&quot;Tanaka&quot;,&quot;given&quot;:&quot;F&quot;,&quot;parse-names&quot;:false,&quot;dropping-particle&quot;:&quot;&quot;,&quot;non-dropping-particle&quot;:&quot;&quot;},{&quot;family&quot;:&quot;Fujioka&quot;,&quot;given&quot;:&quot;K&quot;,&quot;parse-names&quot;:false,&quot;dropping-particle&quot;:&quot;&quot;,&quot;non-dropping-particle&quot;:&quot;&quot;},{&quot;family&quot;:&quot;Aoki&quot;,&quot;given&quot;:&quot;A&quot;,&quot;parse-names&quot;:false,&quot;dropping-particle&quot;:&quot;&quot;,&quot;non-dropping-particle&quot;:&quot;&quot;},{&quot;family&quot;:&quot;Kiyofuji&quot;,&quot;given&quot;:&quot;H&quot;,&quot;parse-names&quot;:false,&quot;dropping-particle&quot;:&quot;&quot;,&quot;non-dropping-particle&quot;:&quot;&quot;}],&quot;issued&quot;:{&quot;date-parts&quot;:[[2019]]},&quot;publisher-place&quot;:&quot;Pohnpei&quot;,&quot;abstract&quot;:&quot;1. Reproductive traits (sex ratio, spawning season, maturity size, batch fecundity, and spawning frequency) of female skipjack tuna in the WCPO were reconsidered based on histology. 2. The sex ratio was generally 1:1 over the whole WCPO. 3. In areas except for the temperate zone (&lt;30° N), ovaries in the spawning capable phase were recognized at any time of the year, and in the temperate area (&gt;30° N) it was recognized to appear from June to October (almost in July and August). 4. Minimum sizes at maturity were approximately 40 cm FL in all areas, however, the proportions of matured individuals in the 40 cm size class were less than 10%. The size at 50% maturity were remarkably different among the areas and were larger in the northern areas. 5. The batch fecundity increased with increasing body size. Relative batch fecundity tended to be larger in the southern area than the northern area. 6. Spawning intervals showed no large differences among the areas. 2&quot;,&quot;container-title-short&quot;:&quot;&quot;},&quot;isTemporary&quot;:false}]},{&quot;citationID&quot;:&quot;MENDELEY_CITATION_4ceef841-5dec-4ef1-bb7a-e65143be34c5&quot;,&quot;properties&quot;:{&quot;noteIndex&quot;:0},&quot;isEdited&quot;:false,&quot;manualOverride&quot;:{&quot;isManuallyOverridden&quot;:false,&quot;citeprocText&quot;:&quot;(Bell et al., 2021; Weller et al., 2016)&quot;,&quot;manualOverrideText&quot;:&quot;&quot;},&quot;citationTag&quot;:&quot;MENDELEY_CITATION_v3_eyJjaXRhdGlvbklEIjoiTUVOREVMRVlfQ0lUQVRJT05fNGNlZWY4NDEtNWRlYy00ZWYxLWJiN2EtZTY1MTQzYmUzNGM1IiwicHJvcGVydGllcyI6eyJub3RlSW5kZXgiOjB9LCJpc0VkaXRlZCI6ZmFsc2UsIm1hbnVhbE92ZXJyaWRlIjp7ImlzTWFudWFsbHlPdmVycmlkZGVuIjpmYWxzZSwiY2l0ZXByb2NUZXh0IjoiKEJlbGwgZXQgYWwuLCAyMDIxOyBXZWxsZXIgZXQgYWwuLCAyMDE2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&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id&quot;:&quot;285a076d-80b4-335f-8796-00a00aa17324&quot;,&quot;itemData&quot;:{&quot;type&quot;:&quot;article-journal&quot;,&quot;id&quot;:&quot;285a076d-80b4-335f-8796-00a00aa17324&quot;,&quot;title&quot;:&quot;Human-caused Indo-Pacific warm pool expansion&quot;,&quot;author&quot;:[{&quot;family&quot;:&quot;Weller&quot;,&quot;given&quot;:&quot;Evan&quot;,&quot;parse-names&quot;:false,&quot;dropping-particle&quot;:&quot;&quot;,&quot;non-dropping-particle&quot;:&quot;&quot;},{&quot;family&quot;:&quot;Min&quot;,&quot;given&quot;:&quot;Seung Ki&quot;,&quot;parse-names&quot;:false,&quot;dropping-particle&quot;:&quot;&quot;,&quot;non-dropping-particle&quot;:&quot;&quot;},{&quot;family&quot;:&quot;Cai&quot;,&quot;given&quot;:&quot;Wenju&quot;,&quot;parse-names&quot;:false,&quot;dropping-particle&quot;:&quot;&quot;,&quot;non-dropping-particle&quot;:&quot;&quot;},{&quot;family&quot;:&quot;Zwiers&quot;,&quot;given&quot;:&quot;Francis W.&quot;,&quot;parse-names&quot;:false,&quot;dropping-particle&quot;:&quot;&quot;,&quot;non-dropping-particle&quot;:&quot;&quot;},{&quot;family&quot;:&quot;Kim&quot;,&quot;given&quot;:&quot;Yeon Hee&quot;,&quot;parse-names&quot;:false,&quot;dropping-particle&quot;:&quot;&quot;,&quot;non-dropping-particle&quot;:&quot;&quot;},{&quot;family&quot;:&quot;Lee&quot;,&quot;given&quot;:&quot;Donghyun&quot;,&quot;parse-names&quot;:false,&quot;dropping-particle&quot;:&quot;&quot;,&quot;non-dropping-particle&quot;:&quot;&quot;}],&quot;container-title&quot;:&quot;Science Advances&quot;,&quot;container-title-short&quot;:&quot;Sci Adv&quot;,&quot;DOI&quot;:&quot;10.1126/sciadv.1501719&quot;,&quot;ISSN&quot;:&quot;23752548&quot;,&quot;PMID&quot;:&quot;27419228&quot;,&quot;issued&quot;:{&quot;date-parts&quot;:[[2016]]},&quot;page&quot;:&quot;e1501719&quot;,&quot;abstract&quot;:&quot;The Indo-Pacific warm pool (IPWP) has warmed and grown substantially during the past century. The IPWP is Earth’s largest region of warm sea surface temperatures (SSTs), has the highest rainfall, and is fundamental to global atmospheric circulation and hydrological cycle. The region has also experienced the world’s highest rates of sea-level rise in recent decades, indicating large increases in ocean heat content and leading to substantial impacts on small island states in the region. Previous studies have considered mechanisms for the basin-scale ocean warming, but not the causes of the observed IPWP expansion, where expansion in the Indian Ocean has far exceeded that in the Pacific Ocean. We identify human and natural contributions to the observed IPWP changes since the 1950s by comparing observations with climate model simulations using an optimal fingerprinting technique. Greenhouse gas forcing is found to be the dominant cause of the observed increases in IPWP intensity and size, whereas natural fluctuations associated with the Pacific Decadal Oscillation have played a smaller yet significant role. Further, we show that the shape and impact of human-induced IPWP growth could be asymmetric between the Indian and Pacific basins, the causes of which remain uncertain. Human-induced changes in the IPWP have important implications for understanding and projecting related changes in monsoonal rainfall, and frequency or intensity of tropical storms, which have profound socioeconomic consequences.&quot;,&quot;publisher&quot;:&quot;American Association for the Advancement of Science&quot;,&quot;issue&quot;:&quot;7&quot;,&quot;volume&quot;:&quot;2&quot;},&quot;isTemporary&quot;:false}]},{&quot;citationID&quot;:&quot;MENDELEY_CITATION_010f0c71-f53c-4bbb-8719-06f2a84b5ae0&quot;,&quot;properties&quot;:{&quot;noteIndex&quot;:0},&quot;isEdited&quot;:false,&quot;manualOverride&quot;:{&quot;isManuallyOverridden&quot;:false,&quot;citeprocText&quot;:&quot;(Bell et al., 2015; Gillett and Fong, 2023)&quot;,&quot;manualOverrideText&quot;:&quot;&quot;},&quot;citationTag&quot;:&quot;MENDELEY_CITATION_v3_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&quot;,&quot;citationItems&quot;:[{&quot;id&quot;:&quot;9c9d2907-943c-34a8-b7b8-676bb490399f&quot;,&quot;itemData&quot;:{&quot;type&quot;:&quot;article-journal&quot;,&quot;id&quot;:&quot;9c9d2907-943c-34a8-b7b8-676bb490399f&quot;,&quot;title&quot;:&quot;Diversifying the use of tuna to improve food security and public health in Pacific Island countries and territories&quot;,&quot;author&quot;:[{&quot;family&quot;:&quot;Bell&quot;,&quot;given&quot;:&quot;Johann D.&quot;,&quot;parse-names&quot;:false,&quot;dropping-particle&quot;:&quot;&quot;,&quot;non-dropping-particle&quot;:&quot;&quot;},{&quot;family&quot;:&quot;Allain&quot;,&quot;given&quot;:&quot;Valerie&quot;,&quot;parse-names&quot;:false,&quot;dropping-particle&quot;:&quot;&quot;,&quot;non-dropping-particle&quot;:&quot;&quot;},{&quot;family&quot;:&quot;Allison&quot;,&quot;given&quot;:&quot;Edward H.&quot;,&quot;parse-names&quot;:false,&quot;dropping-particle&quot;:&quot;&quot;,&quot;non-dropping-particle&quot;:&quot;&quot;},{&quot;family&quot;:&quot;Andréfouët&quot;,&quot;given&quot;:&quot;Serge&quot;,&quot;parse-names&quot;:false,&quot;dropping-particle&quot;:&quot;&quot;,&quot;non-dropping-particle&quot;:&quot;&quot;},{&quot;family&quot;:&quot;Andrew&quot;,&quot;given&quot;:&quot;Neil L.&quot;,&quot;parse-names&quot;:false,&quot;dropping-particle&quot;:&quot;&quot;,&quot;non-dropping-particle&quot;:&quot;&quot;},{&quot;family&quot;:&quot;Batty&quot;,&quot;given&quot;:&quot;Michael J.&quot;,&quot;parse-names&quot;:false,&quot;dropping-particle&quot;:&quot;&quot;,&quot;non-dropping-particle&quot;:&quot;&quot;},{&quot;family&quot;:&quot;Blanc&quot;,&quot;given&quot;:&quot;Michel&quot;,&quot;parse-names&quot;:false,&quot;dropping-particle&quot;:&quot;&quot;,&quot;non-dropping-particle&quot;:&quot;&quot;},{&quot;family&quot;:&quot;Dambacher&quot;,&quot;given&quot;:&quot;Jeffrey M.&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ley&quot;,&quot;given&quot;:&quot;Shelton&quot;,&quot;parse-names&quot;:false,&quot;dropping-particle&quot;:&quot;&quot;,&quot;non-dropping-particle&quot;:&quot;&quot;},{&quot;family&quot;:&quot;Lorrain&quot;,&quot;given&quot;:&quot;Anne&quot;,&quot;parse-names&quot;:false,&quot;dropping-particle&quot;:&quot;&quot;,&quot;non-dropping-particle&quot;:&quot;&quot;},{&quot;family&quot;:&quot;McCoy&quot;,&quot;given&quot;:&quot;Michael&quot;,&quot;parse-names&quot;:false,&quot;dropping-particle&quot;:&quot;&quot;,&quot;non-dropping-particle&quot;:&quot;&quot;},{&quot;family&quot;:&quot;McTurk&quot;,&quot;given&quot;:&quot;Nicholas&quot;,&quot;parse-names&quot;:false,&quot;dropping-particle&quot;:&quot;&quot;,&quot;non-dropping-particle&quot;:&quot;&quot;},{&quot;family&quot;:&quot;Nicol&quot;,&quot;given&quot;:&quot;Simon&quot;,&quot;parse-names&quot;:false,&quot;dropping-particle&quot;:&quot;&quot;,&quot;non-dropping-particle&quot;:&quot;&quot;},{&quot;family&quot;:&quot;Pilling&quot;,&quot;given&quot;:&quot;Graham&quot;,&quot;parse-names&quot;:false,&quot;dropping-particle&quot;:&quot;&quot;,&quot;non-dropping-particle&quot;:&quot;&quot;},{&quot;family&quot;:&quot;Point&quot;,&quot;given&quot;:&quot;David&quot;,&quot;parse-names&quot;:false,&quot;dropping-particle&quot;:&quot;&quot;,&quot;non-dropping-particle&quot;:&quot;&quot;},{&quot;family&quot;:&quot;Sharp&quot;,&quot;given&quot;:&quot;Michael K.&quot;,&quot;parse-names&quot;:false,&quot;dropping-particle&quot;:&quot;&quot;,&quot;non-dropping-particle&quot;:&quot;&quot;},{&quot;family&quot;:&quot;Vivili&quot;,&quot;given&quot;:&quot;Paula&quot;,&quot;parse-names&quot;:false,&quot;dropping-particle&quot;:&quot;&quot;,&quot;non-dropping-particle&quot;:&quot;&quot;},{&quot;family&quot;:&quot;Williams&quot;,&quot;given&quot;:&quot;Peter&quot;,&quot;parse-names&quot;:false,&quot;dropping-particle&quot;:&quot;&quot;,&quot;non-dropping-particle&quot;:&quot;&quot;}],&quot;container-title&quot;:&quot;Marine Policy&quot;,&quot;container-title-short&quot;:&quot;Mar Policy&quot;,&quot;DOI&quot;:&quot;10.1016/j.marpol.2014.10.005&quot;,&quot;ISSN&quot;:&quot;0308597X&quot;,&quot;issued&quot;:{&quot;date-parts&quot;:[[2015]]},&quot;page&quot;:&quot;584-591&quot;,&quot;abstract&quot;:&quot;The large tuna resources of the Western and Central Pacific Ocean are delivering great economic benefits to Pacific Island countries and territories (PICTs) through sale of licences to distant water fishing nations and employment in fish processing. However, tuna needs to contribute to Pacific Island societies in another important way-by increasing local access to the fish required for good nutrition to help combat the world's highest levels of diabetes and obesity. Analyses reported here demonstrate that coastal fisheries in 16 of the 22 PICTs will not provide the fish recommended for good nutrition of growing Pacific Island populations, and that by 2020 tuna will need to supply 12% of the fish required by PICTs for food security, increasing to 25% by 2035. In relative terms, the percentages of the region's tuna catch that will be needed in 2020 and 2035 to fill the gap in domestic fish supply are small, i.e., 2.1% and 5.9% of the average present-day industrial catch, respectively. Interventions based on expanding the use of nearshore fish aggregating devices (FADs) to assist small-scale fishers catch tuna, distributing small tuna and bycatch offloaded by industrial fleets at regional ports, and improving access to canned tuna for inland populations, promise to increase access to fish for sustaining the health of the region's growing populations. The actions, research and policies required to implement these interventions effectively, and the investments needed to maintain the stocks underpinning the considerable socio-economic benefits that flow from tuna, are described.&quot;,&quot;publisher&quot;:&quot;Elsevier Ltd&quot;,&quot;volume&quot;:&quot;51&quot;},&quot;isTemporary&quot;:false},{&quot;id&quot;:&quot;ce965084-fba5-3cda-929f-0c160e917fdd&quot;,&quot;itemData&quot;:{&quot;type&quot;:&quot;report&quot;,&quot;id&quot;:&quot;ce965084-fba5-3cda-929f-0c160e917fdd&quot;,&quot;title&quot;:&quot;Fisheries in the Economies of Pacific Island Countries and Territories (Benefish Study 4)&quot;,&quot;author&quot;:[{&quot;family&quot;:&quot;Gillett&quot;,&quot;given&quot;:&quot;Robert&quot;,&quot;parse-names&quot;:false,&quot;dropping-particle&quot;:&quot;&quot;,&quot;non-dropping-particle&quot;:&quot;&quot;},{&quot;family&quot;:&quot;Fong&quot;,&quot;given&quot;:&quot;Merelesita&quot;,&quot;parse-names&quot;:false,&quot;dropping-particle&quot;:&quot;&quot;,&quot;non-dropping-particle&quot;:&quot;&quot;}],&quot;accessed&quot;:{&quot;date-parts&quot;:[[2025,6,27]]},&quot;URL&quot;:&quot;https:// purl.org/spc/digilib/doc/ppizh&quot;,&quot;issued&quot;:{&quot;date-parts&quot;:[[2023]]},&quot;publisher-place&quot;:&quot;Noumea&quot;,&quot;number-of-pages&quot;:&quot;1-704&quot;,&quot;container-title-short&quot;:&quot;&quot;},&quot;isTemporary&quot;:false}]},{&quot;citationID&quot;:&quot;MENDELEY_CITATION_6e3a81c5-73e1-43ee-987f-05b0485aca76&quot;,&quot;properties&quot;:{&quot;noteIndex&quot;:0},&quot;isEdited&quot;:false,&quot;manualOverride&quot;:{&quot;isManuallyOverridden&quot;:false,&quot;citeprocText&quot;:&quot;(Taylor and Walter, 2024)&quot;,&quot;manualOverrideText&quot;:&quot;&quot;},&quot;citationTag&quot;:&quot;MENDELEY_CITATION_v3_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&quot;,&quot;citationItems&quot;:[{&quot;id&quot;:&quot;e9fdccc6-4562-3214-a19d-81c477c65a38&quot;,&quot;itemData&quot;:{&quot;type&quot;:&quot;report&quot;,&quot;id&quot;:&quot;e9fdccc6-4562-3214-a19d-81c477c65a38&quot;,&quot;title&quot;:&quot;Incorporating climate considerations into fisheries assessments and management advice at ICCAT&quot;,&quot;author&quot;:[{&quot;family&quot;:&quot;Taylor&quot;,&quot;given&quot;:&quot;Nathan G&quot;,&quot;parse-names&quot;:false,&quot;dropping-particle&quot;:&quot;&quot;,&quot;non-dropping-particle&quot;:&quot;&quot;},{&quot;family&quot;:&quot;Walter&quot;,&quot;given&quot;:&quot;John F&quot;,&quot;parse-names&quot;:false,&quot;dropping-particle&quot;:&quot;&quot;,&quot;non-dropping-particle&quot;:&quot;&quot;}],&quot;container-title&quot;:&quot;Collect. Vol. Sci. Pap. ICCAT&quot;,&quot;issued&quot;:{&quot;date-parts&quot;:[[2024]]},&quot;number-of-pages&quot;:&quot;1-11&quot;,&quot;abstract&quot;:&quot;Climate Change impacts on fish stocks may include changes in ecological interactions, spatial redistribution, and changes in productivity. Predicting precisely what will happen to fish stocks with any future climate changes is challenging. Climate Change science could be used in the assessment process a) using indicator-based approaches to provide qualitative context; b) explicitly including climate change in stock assessments and using resulting forecasts to derive TAC advice; and/or c) explicitly including climate change in Management Strategy Evaluation to develop climate-ready management procedures. Among other conclusions, we argue that developing management procedures, tested and communicated through MSE, may be the best approach to addressing future uncertainties. Incorporation of climate linkages in operating model reference grids will allow for MPs to be tuned and selected specifically for climate-change readiness. Operating model climate linkages can be implicit (simply allowing for changes in the spawner-recruit relationship) or explicit (clear mechanistic link to a process). Linking directly to mechanistic processes will be more intensive and may involve an expanded set of collaborations with physical and ecosystem scientists. RÉSUMÉ Les effets du changement climatique sur les stocks de poissons peuvent inclure des changements dans les interactions écologiques, la redistribution spatiale et les changements de productivité. Il est difficile de prédire avec précision ce qu'il adviendra des stocks de poissons en cas de futurs changements climatiques. La science du changement climatique pourrait être utilisée dans le processus d'évaluation a) en utilisant des approches basées sur des indicateurs pour fournir un contexte qualitatif ; b) en incluant explicitement le changement climatique dans les évaluations des stocks et en utilisant les prévisions qui en résultent pour formuler l'avis sur les TAC ; et/ou c) en incluant explicitement le changement climatique dans l'évaluation de la stratégie de gestion pour développer des procédures de gestion (MP) adaptées au climat. Entre autres conclusions, nous soutenons que l'élaboration de procédures de gestion, testées et communiquées par le biais de la MSE, peut constituer la meilleure approche pour faire face aux incertitudes futures. L'intégration des liens climatiques dans les grilles de référence des modèles opérationnels permettra d'ajuster et de sélectionner les MP en fonction du changement climatique. Les liens climatiques des modèles opérationnels peuvent être implicites (simple prise en compte des changements dans la relation reproducteur-recrue) ou explicites (lien mécaniste clair vers un processus). L'établissement d'un lien direct avec les processus mécanistes sera plus intensif et pourra impliquer un ensemble élargi de collaborations avec des scientifiques spécialistes de la physique et de l'écosystème. RESUMEN Los efectos del cambio climático en los stocks de peces pueden incluir cambios en las interacciones ecológicas, la redistribución espacial y los cambios en la productividad. Predecir con exactitud qué ocurrirá con los stocks de peces en caso de cambios climáticos futuros es todo un reto. La ciencia del cambio climático podría utilizarse en el proceso de evaluación: a) utilizando enfoques basados en indicadores para proporcionar un contexto cualitativo; b) incluyendo explícitamente el cambio climático en las evaluaciones de stocks y utilizando las previsiones resultantes para formular el asesoramiento sobre los TAC; y/o c) incluyendo&quot;,&quot;issue&quot;:&quot;4&quot;,&quot;volume&quot;:&quot;81&quot;,&quot;container-title-short&quot;:&quot;&quot;},&quot;isTemporary&quot;:false}]},{&quot;citationID&quot;:&quot;MENDELEY_CITATION_abd1727c-89ba-4a51-b44b-529c4ee12b90&quot;,&quot;properties&quot;:{&quot;noteIndex&quot;:0},&quot;isEdited&quot;:false,&quot;manualOverride&quot;:{&quot;isManuallyOverridden&quot;:false,&quot;citeprocText&quot;:&quot;(Griffiths and Fuller, 2019; Juan-Jordá et al., 2018; SPC, 2023)&quot;,&quot;manualOverrideText&quot;:&quot;&quot;},&quot;citationTag&quot;:&quot;MENDELEY_CITATION_v3_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quot;,&quot;citationItems&quot;:[{&quot;id&quot;:&quot;e77548e7-a18c-35a2-a2d8-e10a7d3b3fa2&quot;,&quot;itemData&quot;:{&quot;type&quot;:&quot;report&quot;,&quot;id&quot;:&quot;e77548e7-a18c-35a2-a2d8-e10a7d3b3fa2&quot;,&quot;title&quot;:&quot;Ecosystem Considerations&quot;,&quot;author&quot;:[{&quot;family&quot;:&quot;Griffiths&quot;,&quot;given&quot;:&quot;Shane&quot;,&quot;parse-names&quot;:false,&quot;dropping-particle&quot;:&quot;&quot;,&quot;non-dropping-particle&quot;:&quot;&quot;},{&quot;family&quot;:&quot;Fuller&quot;,&quot;given&quot;:&quot;Leanne&quot;,&quot;parse-names&quot;:false,&quot;dropping-particle&quot;:&quot;&quot;,&quot;non-dropping-particle&quot;:&quot;&quot;}],&quot;issued&quot;:{&quot;date-parts&quot;:[[2019]]},&quot;publisher-place&quot;:&quot;San Diego&quot;,&quot;number-of-pages&quot;:&quot;1-34&quot;,&quot;container-title-short&quot;:&quot;&quot;},&quot;isTemporary&quot;:false},{&quot;id&quot;:&quot;05a00b4c-b163-39c2-9ca2-20f1bb8ca963&quot;,&quot;itemData&quot;:{&quot;type&quot;:&quot;report&quot;,&quot;id&quot;:&quot;05a00b4c-b163-39c2-9ca2-20f1bb8ca963&quot;,&quot;title&quot;:&quot;A template for an indicator-based ecosystem report card for ICCAT&quot;,&quot;author&quot;:[{&quot;family&quot;:&quot;Juan-Jordá&quot;,&quot;given&quot;:&quot;M J&quot;,&quot;parse-names&quot;:false,&quot;dropping-particle&quot;:&quot;&quot;,&quot;non-dropping-particle&quot;:&quot;&quot;},{&quot;family&quot;:&quot;Murua&quot;,&quot;given&quot;:&quot;H&quot;,&quot;parse-names&quot;:false,&quot;dropping-particle&quot;:&quot;&quot;,&quot;non-dropping-particle&quot;:&quot;&quot;},{&quot;family&quot;:&quot;Arrizabalaga&quot;,&quot;given&quot;:&quot;H&quot;,&quot;parse-names&quot;:false,&quot;dropping-particle&quot;:&quot;&quot;,&quot;non-dropping-particle&quot;:&quot;&quot;},{&quot;family&quot;:&quot;Hanke&quot;,&quot;given&quot;:&quot;A&quot;,&quot;parse-names&quot;:false,&quot;dropping-particle&quot;:&quot;&quot;,&quot;non-dropping-particle&quot;:&quot;&quot;}],&quot;container-title&quot;:&quot;Sci. Pap. ICCAT&quot;,&quot;issued&quot;:{&quot;date-parts&quot;:[[2018]]},&quot;number-of-pages&quot;:&quot;3639-3670&quot;,&quot;abstract&quot;:&quot;To facilitate the implementation of Ecosystem-Based Fisheries Management in the ICCAT Convention Area, the SubCommittee on Ecosystems recommended the development of an indicator-based ecosystem report card. The main purpose of the ecosystem report card is to improve the link between ecosystem science and management and increase the awareness, communication and reporting of the state of ICCAT's different ecosystem components to the Commission. Here, we first aim to initiate a discussion and make the case for the need and usefulness of an indicator-based ecosystem report card. Second, we provide a potential template of a ecosystem report card to contribute on the process towards its full development and use. Third, we calculate several ecosystem indicators to test its utility and identify potential challenges and opportunities for their development. We calculated an integrated multispecies B/B MSY and F/F MSY ratio, which we use to monitor the status of ICCAT assessed stocks at several spatial and taxonomic scales. Continuing the development and refinement of the report card with the involvement of a diverse group of experts including scientist, managers and other key stakeholders will be pivotal to improve its utility and relevance to the management of tuna and tuna-like species and associated ecosystems in the Atlantic Ocean. RÉSUMÉ Afin de faciliter la mise en oeuvre de la gestion écosystémique des pêcheries dans la zone de la Convention ICCAT, le sous-comité des écosystèmes a recommandé l'élaboration d'une fiche informative sur les écosystèmes basée sur des indicateurs. La fiche informative sur les écosystèmes vise principalement à améliorer le lien entre la science des écosystèmes et la gestion et à accroître la sensibilisation, la communication et la transmission à la Commission de l'état des différentes composantes écosystémiques. Ici, nous voulons tout d'abord entamer une discussion et établir le bien-fondé de la nécessité et de l'utilité d'une fiche informative sur les écosystèmes basée sur des indicateurs. Deuxièmement, nous fournissons un modèle possible de fiche informative sur les écosystèmes afin de contribuer au processus menant à son plein développement et utilisation. Troisièmement, nous calculons plusieurs indicateurs écosystémiques afin d'en tester l'utilité et d'identifier les opportunités et défis potentiels pour leur développement. Nous avons calculé un ratio B/B PME et F/F PME plurispécifique intégré qui nous permet de surveiller l'état des stocks évalués par l'ICCAT à plusieurs échelles spatiales et taxonomiques. Poursuivre le développement et l'affinement de la fiche informative avec la participation de divers groupes d'experts, y compris des scientifiques, des gestionnaires et d'autres parties prenantes clefs sera déterminant pour améliorer son utilité et sa pertinence pour la gestion des thonidés et des espèces apparentées ainsi que des écosystèmes associés dans l'océan Atlantique.&quot;,&quot;issue&quot;:&quot;6&quot;,&quot;volume&quot;:&quot;74&quot;,&quot;container-title-short&quot;:&quot;&quot;},&quot;isTemporary&quot;:false},{&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citationID&quot;:&quot;MENDELEY_CITATION_9d55ce05-9a3c-489e-a7f3-fc40532fc460&quot;,&quot;properties&quot;:{&quot;noteIndex&quot;:0},&quot;isEdited&quot;:false,&quot;manualOverride&quot;:{&quot;isManuallyOverridden&quot;:false,&quot;citeprocText&quot;:&quot;(Anon, 2015)&quot;,&quot;manualOverrideText&quot;:&quot;&quot;},&quot;citationTag&quot;:&quot;MENDELEY_CITATION_v3_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&quot;,&quot;citationItems&quot;:[{&quot;id&quot;:&quot;ea44c6b0-adf7-31ec-84fc-21cbefd41569&quot;,&quot;itemData&quot;:{&quot;type&quot;:&quot;report&quot;,&quot;id&quot;:&quot;ea44c6b0-adf7-31ec-84fc-21cbefd41569&quot;,&quot;title&quot;:&quot;Summary Report: Commission for the Conservation and Management of Highly Migratory Fish Stocks in the Western and Central Pacific Ocean&quot;,&quot;author&quot;:[{&quot;family&quot;:&quot;Anon&quot;,&quot;given&quot;:&quot;&quot;,&quot;parse-names&quot;:false,&quot;dropping-particle&quot;:&quot;&quot;,&quot;non-dropping-particle&quot;:&quot;&quot;}],&quot;issued&quot;:{&quot;date-parts&quot;:[[2015]]},&quot;publisher-place&quot;:&quot;Pohnpei&quot;,&quot;container-title-short&quot;:&quot;&quot;},&quot;isTemporary&quot;:false}]},{&quot;citationID&quot;:&quot;MENDELEY_CITATION_0cae9982-2e18-47ad-bafa-15c229a9bc6b&quot;,&quot;properties&quot;:{&quot;noteIndex&quot;:0},&quot;isEdited&quot;:false,&quot;manualOverride&quot;:{&quot;isManuallyOverridden&quot;:false,&quot;citeprocText&quot;:&quot;(Allain et al., 2021, 2020; Juan-Jordá et al., 2019; SPC, 2024, 2023, 2022)&quot;,&quot;manualOverrideText&quot;:&quot;&quot;},&quot;citationTag&quot;:&quot;MENDELEY_CITATION_v3_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0s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&quot;,&quot;citationItems&quot;:[{&quot;id&quot;:&quot;47b94e8e-c221-33db-a23c-f1a9be86041e&quot;,&quot;itemData&quot;:{&quot;type&quot;:&quot;report&quot;,&quot;id&quot;:&quot;47b94e8e-c221-33db-a23c-f1a9be86041e&quot;,&quot;title&quot;:&quot;Selecting ecosystem indicators for fisheries targeting highly migratory species: An EU project to advance the operationalization of the EAFM in ICCAT and IOTC&quot;,&quot;author&quot;:[{&quot;family&quot;:&quot;Juan-Jordá&quot;,&quot;given&quot;:&quot;M&quot;,&quot;parse-names&quot;:false,&quot;dropping-particle&quot;:&quot;&quot;,&quot;non-dropping-particle&quot;:&quot;&quot;},{&quot;family&quot;:&quot;Murua&quot;,&quot;given&quot;:&quot;H&quot;,&quot;parse-names&quot;:false,&quot;dropping-particle&quot;:&quot;&quot;,&quot;non-dropping-particle&quot;:&quot;&quot;},{&quot;family&quot;:&quot;Apostolaki&quot;,&quot;given&quot;:&quot;P&quot;,&quot;parse-names&quot;:false,&quot;dropping-particle&quot;:&quot;&quot;,&quot;non-dropping-particle&quot;:&quot;&quot;},{&quot;family&quot;:&quot;Lynam&quot;,&quot;given&quot;:&quot;C&quot;,&quot;parse-names&quot;:false,&quot;dropping-particle&quot;:&quot;&quot;,&quot;non-dropping-particle&quot;:&quot;&quot;},{&quot;family&quot;:&quot;Rodriguez&quot;,&quot;given&quot;:&quot;A&quot;,&quot;parse-names&quot;:false,&quot;dropping-particle&quot;:&quot;&quot;,&quot;non-dropping-particle&quot;:&quot;&quot;},{&quot;family&quot;:&quot;Barrionuevo&quot;,&quot;given&quot;:&quot;J&quot;,&quot;parse-names&quot;:false,&quot;dropping-particle&quot;:&quot;&quot;,&quot;non-dropping-particle&quot;:&quot;&quot;},{&quot;family&quot;:&quot;Abascal&quot;,&quot;given&quot;:&quot;F&quot;,&quot;parse-names&quot;:false,&quot;dropping-particle&quot;:&quot;&quot;,&quot;non-dropping-particle&quot;:&quot;&quot;},{&quot;family&quot;:&quot;Coelho&quot;,&quot;given&quot;:&quot;R&quot;,&quot;parse-names&quot;:false,&quot;dropping-particle&quot;:&quot;&quot;,&quot;non-dropping-particle&quot;:&quot;&quot;},{&quot;family&quot;:&quot;Todorovic&quot;,&quot;given&quot;:&quot;S&quot;,&quot;parse-names&quot;:false,&quot;dropping-particle&quot;:&quot;&quot;,&quot;non-dropping-particle&quot;:&quot;&quot;},{&quot;family&quot;:&quot;Billet&quot;,&quot;given&quot;:&quot;N&quot;,&quot;parse-names&quot;:false,&quot;dropping-particle&quot;:&quot;&quot;,&quot;non-dropping-particle&quot;:&quot;&quot;},{&quot;family&quot;:&quot;Uyarra&quot;,&quot;given&quot;:&quot;M&quot;,&quot;parse-names&quot;:false,&quot;dropping-particle&quot;:&quot;&quot;,&quot;non-dropping-particle&quot;:&quot;&quot;},{&quot;family&quot;:&quot;Andonegi&quot;,&quot;given&quot;:&quot;E&quot;,&quot;parse-names&quot;:false,&quot;dropping-particle&quot;:&quot;&quot;,&quot;non-dropping-particle&quot;:&quot;&quot;},{&quot;family&quot;:&quot;Lopez&quot;,&quot;given&quot;:&quot;J&quot;,&quot;parse-names&quot;:false,&quot;dropping-particle&quot;:&quot;&quot;,&quot;non-dropping-particle&quot;:&quot;&quot;}],&quot;issued&quot;:{&quot;date-parts&quot;:[[2019]]},&quot;publisher-place&quot;:&quot;Pohnpei&quot;,&quot;container-title-short&quot;:&quot;&quot;},&quot;isTemporary&quot;:false},{&quot;id&quot;:&quot;8d4fa310-547a-3d6f-874b-4d0e3dd4eab2&quot;,&quot;itemData&quot;:{&quot;type&quot;:&quot;report&quot;,&quot;id&quot;:&quot;8d4fa310-547a-3d6f-874b-4d0e3dd4eab2&quot;,&quot;title&quot;:&quot;WCPO Ecosystem and Climate Indicators from 2000 to 2020&quot;,&quot;author&quot;:[{&quot;family&quot;:&quot;Allain&quot;,&quot;given&quot;:&quot;Valerie&quot;,&quot;parse-names&quot;:false,&quot;dropping-particle&quot;:&quot;&quot;,&quot;non-dropping-particle&quot;:&quot;&quot;},{&quot;family&quot;:&quot;Hare&quot;,&quot;given&quot;:&quot;Steven&quot;,&quot;parse-names&quot;:false,&quot;dropping-particle&quot;:&quot;&quot;,&quot;non-dropping-particle&quot;:&quot;&quot;},{&quot;family&quot;:&quot;Macdonald&quot;,&quot;given&quot;:&quot;Jed&quot;,&quot;parse-names&quot;:false,&quot;dropping-particle&quot;:&quot;&quot;,&quot;non-dropping-particle&quot;:&quot;&quot;},{&quot;family&quot;:&quot;Machful&quot;,&quot;given&quot;:&quot;Pauline&quot;,&quot;parse-names&quot;:false,&quot;dropping-particle&quot;:&quot;&quot;,&quot;non-dropping-particle&quot;:&quot;&quot;},{&quot;family&quot;:&quot;Nicol&quot;,&quot;given&quot;:&quot;Simon&quot;,&quot;parse-names&quot;:false,&quot;dropping-particle&quot;:&quot;&quot;,&quot;non-dropping-particle&quot;:&quot;&quot;},{&quot;family&quot;:&quot;Phillips&quot;,&quot;given&quot;:&quot;Joe Scutt&quot;,&quot;parse-names&quot;:false,&quot;dropping-particle&quot;:&quot;&quot;,&quot;non-dropping-particle&quot;:&quot;&quot;},{&quot;family&quot;:&quot;Portal&quot;,&quot;given&quot;:&quot;Annie&quot;,&quot;parse-names&quot;:false,&quot;dropping-particle&quot;:&quot;&quot;,&quot;non-dropping-particle&quot;:&quot;&quot;},{&quot;family&quot;:&quot;Vidal&quot;,&quot;given&quot;:&quot;Tiffany&quot;,&quot;parse-names&quot;:false,&quot;dropping-particle&quot;:&quot;&quot;,&quot;non-dropping-particle&quot;:&quot;&quot;},{&quot;family&quot;:&quot;Williams&quot;,&quot;given&quot;:&quot;Peter&quot;,&quot;parse-names&quot;:false,&quot;dropping-particle&quot;:&quot;&quot;,&quot;non-dropping-particle&quot;:&quot;&quot;}],&quot;issued&quot;:{&quot;date-parts&quot;:[[2021]]},&quot;publisher-place&quot;:&quot;Online&quot;,&quot;container-title-short&quot;:&quot;&quot;},&quot;isTemporary&quot;:false},{&quot;id&quot;:&quot;00e7fb07-e16e-3027-8ef7-52cdbf11a9b3&quot;,&quot;itemData&quot;:{&quot;type&quot;:&quot;report&quot;,&quot;id&quot;:&quot;00e7fb07-e16e-3027-8ef7-52cdbf11a9b3&quot;,&quot;title&quot;:&quot;Ecosystem and climate indicators for consideration within the WCPO&quot;,&quot;author&quot;:[{&quot;family&quot;:&quot;Allain&quot;,&quot;given&quot;:&quot;Valerie&quot;,&quot;parse-names&quot;:false,&quot;dropping-particle&quot;:&quot;&quot;,&quot;non-dropping-particle&quot;:&quot;&quot;},{&quot;family&quot;:&quot;Macdonald&quot;,&quot;given&quot;:&quot;Jed&quot;,&quot;parse-names&quot;:false,&quot;dropping-particle&quot;:&quot;&quot;,&quot;non-dropping-particle&quot;:&quot;&quot;},{&quot;family&quot;:&quot;Nicol&quot;,&quot;given&quot;:&quot;Simon&quot;,&quot;parse-names&quot;:false,&quot;dropping-particle&quot;:&quot;&quot;,&quot;non-dropping-particle&quot;:&quot;&quot;},{&quot;family&quot;:&quot;Phillips&quot;,&quot;given&quot;:&quot;Joe Scutt&quot;,&quot;parse-names&quot;:false,&quot;dropping-particle&quot;:&quot;&quot;,&quot;non-dropping-particle&quot;:&quot;&quot;},{&quot;family&quot;:&quot;Vourey&quot;,&quot;given&quot;:&quot;Elodie&quot;,&quot;parse-names&quot;:false,&quot;dropping-particle&quot;:&quot;&quot;,&quot;non-dropping-particle&quot;:&quot;&quot;}],&quot;issued&quot;:{&quot;date-parts&quot;:[[2020]]},&quot;publisher-place&quot;:&quot;Online&quot;},&quot;isTemporary&quot;:false},{&quot;id&quot;:&quot;1e55813b-f865-3a8c-a365-ed4082ad8e80&quot;,&quot;itemData&quot;:{&quot;type&quot;:&quot;report&quot;,&quot;id&quot;:&quot;1e55813b-f865-3a8c-a365-ed4082ad8e80&quot;,&quot;title&quot;:&quot;Ecosystem and climate indicators&quot;,&quot;author&quot;:[{&quot;family&quot;:&quot;SPC&quot;,&quot;given&quot;:&quot;&quot;,&quot;parse-names&quot;:false,&quot;dropping-particle&quot;:&quot;&quot;,&quot;non-dropping-particle&quot;:&quot;&quot;}],&quot;issued&quot;:{&quot;date-parts&quot;:[[2022]]},&quot;publisher-place&quot;:&quot;Online&quot;,&quot;container-title-short&quot;:&quot;&quot;},&quot;isTemporary&quot;:false},{&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id&quot;:&quot;98f44239-42e0-36ce-87c7-9d1489cc460d&quot;,&quot;itemData&quot;:{&quot;type&quot;:&quot;report&quot;,&quot;id&quot;:&quot;98f44239-42e0-36ce-87c7-9d1489cc460d&quot;,&quot;title&quot;:&quot;Ecosystem and climate indicators&quot;,&quot;author&quot;:[{&quot;family&quot;:&quot;SPC&quot;,&quot;given&quot;:&quot;&quot;,&quot;parse-names&quot;:false,&quot;dropping-particle&quot;:&quot;&quot;,&quot;non-dropping-particle&quot;:&quot;&quot;}],&quot;issued&quot;:{&quot;date-parts&quot;:[[2024]]},&quot;publisher-place&quot;:&quot;Manila&quot;,&quot;abstract&quot;:&quot;Executive summary This Working Paper updates SC20 on progress regarding development of the candidate ecosystem and climate indicators for the Western and Central Pacific Ocean (WCPO). Significant progress has been made to improve the methods applied to remove biases in Earth System Models (ESM) that overly influence the projections of future climate state in the WCPO. The removal of these biases improves the robustness of these models for generating climate change indicators that are relevant for tuna fisheries management, in addition to providing more realistic environmental forcings for the next generation of climate change projections on tuna stocks. In addition, the bias corrected versions of ESM have been detrended for climate change trend facilitating the commencement of analyses that can attribute current impacts of greenhouse gas emissions. The terms of reference for a workshop to develop a specific set of criteria/process for selecting, testing and adopting candidate indicators is provided in the working paper.&quot;},&quot;isTemporary&quot;:false}]},{&quot;citationID&quot;:&quot;MENDELEY_CITATION_98ad55ea-5e56-4dc9-915e-27b174f96def&quot;,&quot;properties&quot;:{&quot;noteIndex&quot;:0},&quot;isEdited&quot;:false,&quot;manualOverride&quot;:{&quot;isManuallyOverridden&quot;:false,&quot;citeprocText&quot;:&quot;(Senina et al., 2008)&quot;,&quot;manualOverrideText&quot;:&quot;&quot;},&quot;citationTag&quot;:&quot;MENDELEY_CITATION_v3_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&quot;,&quot;citationItems&quot;:[{&quot;id&quot;:&quot;e08df6fb-4057-32d3-a9d5-053c85a6e402&quot;,&quot;itemData&quot;:{&quot;type&quot;:&quot;article-journal&quot;,&quot;id&quot;:&quot;e08df6fb-4057-32d3-a9d5-053c85a6e402&quot;,&quot;title&quot;:&quot;Parameter estimation for basin-scale ecosystem-linked population models of large pelagic predators: Application to skipjack tuna&quot;,&quot;author&quot;:[{&quot;family&quot;:&quot;Senina&quot;,&quot;given&quot;:&quot;Inna&quot;,&quot;parse-names&quot;:false,&quot;dropping-particle&quot;:&quot;&quot;,&quot;non-dropping-particle&quot;:&quot;&quot;},{&quot;family&quot;:&quot;Sibert&quot;,&quot;given&quot;:&quot;John&quot;,&quot;parse-names&quot;:false,&quot;dropping-particle&quot;:&quot;&quot;,&quot;non-dropping-particle&quot;:&quot;&quot;},{&quot;family&quot;:&quot;Lehodey&quot;,&quot;given&quot;:&quot;Patrick&quot;,&quot;parse-names&quot;:false,&quot;dropping-particle&quot;:&quot;&quot;,&quot;non-dropping-particle&quot;:&quot;&quot;}],&quot;container-title&quot;:&quot;Progress in Oceanography&quot;,&quot;container-title-short&quot;:&quot;Prog Oceanogr&quot;,&quot;DOI&quot;:&quot;10.1016/j.pocean.2008.06.003&quot;,&quot;ISSN&quot;:&quot;00796611&quot;,&quot;issued&quot;:{&quot;date-parts&quot;:[[2008]]},&quot;page&quot;:&quot;319-335&quot;,&quot;abstract&quot;:&quot;A Spatial Ecosystem and Population Dynamic Model (SEAPODYM) is used in a data assimilation study aiming to estimate model parameters that describe dynamics of Pacific skipjack tuna population on ocean-based scale. The model based on advection-diffusion-reaction equations explicitly predicts spatial dynamics of large pelagic predators, while taking into account data on several mid-trophic level components, oceanic primary productivity and physical environment. In order to improve its quantitative ability, the model was parameterized through assimilation with commercial fisheries data, and optimization was carried out using maximum likelihood estimation approach. To address the optimization task we implemented an adjoint technique to obtain an exact, analytical evaluation of the likelihood gradient. We conducted a series of computer experiments in order to (i) determine model sensitivity with respect to variable parameters and, hence, investigate their observability; (ii) estimate observable parameters and their errors; and (iii) justify the reliability of the computed solution. Parameters describing recruitment, movement, habitat preferences, natural and fishing mortality of skipjack population were analysed and estimated. Results of the study suggest that SEAPODYM with achieved parameterization scheme can help to investigate the impact of fishing under various management scenarios, and also conduct forecasts of a given species stock and spatial dynamics in a context of environmental and climate changes. © 2008 Elsevier Ltd.&quot;,&quot;issue&quot;:&quot;4&quot;,&quot;volume&quot;:&quot;78&quot;},&quot;isTemporary&quot;:false}]},{&quot;citationID&quot;:&quot;MENDELEY_CITATION_884d9f0a-bdb0-4ead-90ce-b52e3012fdb3&quot;,&quot;properties&quot;:{&quot;noteIndex&quot;:0},&quot;isEdited&quot;:false,&quot;manualOverride&quot;:{&quot;isManuallyOverridden&quot;:false,&quot;citeprocText&quot;:&quot;(Ashida, 2020; Fujioka et al., 2024)&quot;,&quot;manualOverrideText&quot;:&quot;&quot;},&quot;citationTag&quot;:&quot;MENDELEY_CITATION_v3_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&quot;,&quot;citationItems&quot;:[{&quot;id&quot;:&quot;86afd29d-f8c6-34bf-92bb-486cd3d48fd6&quot;,&quot;itemData&quot;:{&quot;type&quot;:&quot;article-journal&quot;,&quot;id&quot;:&quot;86afd29d-f8c6-34bf-92bb-486cd3d48fd6&quot;,&quot;title&quot;:&quot;Spatial and temporal differences in the reproductive traits of skipjack tuna Katsuwonus pelamis between the subtropical and temperate western Pacific Ocean&quot;,&quot;author&quot;:[{&quot;family&quot;:&quot;Ashida&quot;,&quot;given&quot;:&quot;Hiroshi&quot;,&quot;parse-names&quot;:false,&quot;dropping-particle&quot;:&quot;&quot;,&quot;non-dropping-particle&quot;:&quot;&quot;}],&quot;container-title&quot;:&quot;Fisheries Research&quot;,&quot;container-title-short&quot;:&quot;Fish Res&quot;,&quot;DOI&quot;:&quot;10.1016/j.fishres.2019.105352&quot;,&quot;ISSN&quot;:&quot;01657836&quot;,&quot;issued&quot;:{&quot;date-parts&quot;:[[2020]]},&quot;page&quot;:&quot;105352&quot;,&quot;abstract&quot;:&quot;The reproductive traits of skipjack tuna (Katsuwonus pelamis) in the subtropical (10–25°N) and temperate (25–42°N) western Pacific Ocean were investigated to examine the geographical differences in spawning potential. In total, 91% of spawning capable female specimens appeared in waters with sea surface temperatures (SSTs) of over 24 °C. The length of the spawning season for females varied among sampling areas according to the seasonal fluctuations in SSTs, with shorter spawning seasons in the high latitudinal areas (north of 25°N). Mature males were observed during almost all sampling months in all sampling areas. The total spawning fraction during the spawning season in each sampling area ranged from 0.23 to 0.46. Seasonal fluctuations in the spawning fraction were observed in the temperate western Pacific Ocean. The mean relative batch fecundity differed significantly between sampling areas (p &lt; 0.05) and ranged from 67.2 to 106.1 oocytes per gram of body less the ovary weight. The estimated mean relative batch fecundity tended to be lower in the temperate western Pacific Ocean than in the subtropical western Pacific Ocean and the tropical western and central Pacific Ocean. The reproductive traits observed in the present study indicated that the spawning grounds of skipjack tuna in the western Pacific Ocean were expanded in the temperate western Pacific Ocean in the boreal summer, and that the spawning potential per individual in these areas was inferior to those in the subtropical western Pacific Ocean and tropical western and central Pacific Ocean.&quot;,&quot;publisher&quot;:&quot;Elsevier B.V.&quot;,&quot;volume&quot;:&quot;221&quot;},&quot;isTemporary&quot;:false},{&quot;id&quot;:&quot;7d51f4c0-e68b-31be-a415-e3678c09f6a5&quot;,&quot;itemData&quot;:{&quot;type&quot;:&quot;article-journal&quot;,&quot;id&quot;:&quot;7d51f4c0-e68b-31be-a415-e3678c09f6a5&quot;,&quot;title&quot;:&quot;Influence of temperature on hatching success of skipjack tuna (Katsuwonus pelamis): Implications for spawning availability of warm habitats&quot;,&quot;author&quot;:[{&quot;family&quot;:&quot;Fujioka&quot;,&quot;given&quot;:&quot;Ko&quot;,&quot;parse-names&quot;:false,&quot;dropping-particle&quot;:&quot;&quot;,&quot;non-dropping-particle&quot;:&quot;&quot;},{&quot;family&quot;:&quot;Aoki&quot;,&quot;given&quot;:&quot;Yoshinori&quot;,&quot;parse-names&quot;:false,&quot;dropping-particle&quot;:&quot;&quot;,&quot;non-dropping-particle&quot;:&quot;&quot;},{&quot;family&quot;:&quot;Tsuda&quot;,&quot;given&quot;:&quot;Yuichi&quot;,&quot;parse-names&quot;:false,&quot;dropping-particle&quot;:&quot;&quot;,&quot;non-dropping-particle&quot;:&quot;&quot;},{&quot;family&quot;:&quot;Okamoto&quot;,&quot;given&quot;:&quot;Kei&quot;,&quot;parse-names&quot;:false,&quot;dropping-particle&quot;:&quot;&quot;,&quot;non-dropping-particle&quot;:&quot;&quot;},{&quot;family&quot;:&quot;Tsuchida&quot;,&quot;given&quot;:&quot;Hiroyuki&quot;,&quot;parse-names&quot;:false,&quot;dropping-particle&quot;:&quot;&quot;,&quot;non-dropping-particle&quot;:&quot;&quot;},{&quot;family&quot;:&quot;Sasaki&quot;,&quot;given&quot;:&quot;Akira&quot;,&quot;parse-names&quot;:false,&quot;dropping-particle&quot;:&quot;&quot;,&quot;non-dropping-particle&quot;:&quot;&quot;},{&quot;family&quot;:&quot;Kiyofuji&quot;,&quot;given&quot;:&quot;Hidetada&quot;,&quot;parse-names&quot;:false,&quot;dropping-particle&quot;:&quot;&quot;,&quot;non-dropping-particle&quot;:&quot;&quot;}],&quot;container-title&quot;:&quot;Journal of Fish Biology&quot;,&quot;container-title-short&quot;:&quot;J Fish Biol&quot;,&quot;accessed&quot;:{&quot;date-parts&quot;:[[2025,6,29]]},&quot;DOI&quot;:&quot;10.1111/jfb.15767&quot;,&quot;ISSN&quot;:&quot;10958649&quot;,&quot;URL&quot;:&quot;DOI: 10.1111/jfb.15767&quot;,&quot;issued&quot;:{&quot;date-parts&quot;:[[2024]]},&quot;page&quot;:&quot;372-377&quot;,&quot;abstract&quot;:&quot;Exploring the effects of water temperature on egg development in skipjack tuna (Katsuwonus pelamis) has substantial implications for evaluations of wild spawning habitats. In the present study, we examined the hatching success and duration as a function of temperature from 21 to 33°C under captive environments. A high hatching rate of over 50% between 23 and 31°C was observed, with the shortest hatching duration at 31°C. Because the egg period is vulnerable to predators, a shortened hatching duration with warming water would be ecologically advantageous for K. pelamis, as its main spawning grounds are located in tropical areas.&quot;,&quot;publisher&quot;:&quot;John Wiley and Sons Inc&quot;,&quot;issue&quot;:&quot;1&quot;,&quot;volume&quot;:&quot;105&quot;},&quot;isTemporary&quot;:false}]},{&quot;citationID&quot;:&quot;MENDELEY_CITATION_6eea8779-4582-4974-8417-02a0a49eb9e1&quot;,&quot;properties&quot;:{&quot;noteIndex&quot;:0},&quot;isEdited&quot;:false,&quot;manualOverride&quot;:{&quot;isManuallyOverridden&quot;:false,&quot;citeprocText&quot;:&quot;(Bell et al., 2021; Lehodey et al., 2013)&quot;,&quot;manualOverrideText&quot;:&quot;&quot;},&quot;citationTag&quot;:&quot;MENDELEY_CITATION_v3_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&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id&quot;:&quot;2250b763-c788-368f-84f8-82231769c040&quot;,&quot;itemData&quot;:{&quot;type&quot;:&quot;article-journal&quot;,&quot;id&quot;:&quot;2250b763-c788-368f-84f8-82231769c040&quot;,&quot;title&quot;:&quot;Modelling the impact of climate change on Pacific skipjack tuna population and fisheries&quot;,&quot;author&quot;:[{&quot;family&quot;:&quot;Lehodey&quot;,&quot;given&quot;:&quot;Patrick&quot;,&quot;parse-names&quot;:false,&quot;dropping-particle&quot;:&quot;&quot;,&quot;non-dropping-particle&quot;:&quot;&quot;},{&quot;family&quot;:&quot;Senina&quot;,&quot;given&quot;:&quot;Inna&quot;,&quot;parse-names&quot;:false,&quot;dropping-particle&quot;:&quot;&quot;,&quot;non-dropping-particle&quot;:&quot;&quot;},{&quot;family&quot;:&quot;Calmettes&quot;,&quot;given&quot;:&quot;Beatriz&quot;,&quot;parse-names&quot;:false,&quot;dropping-particle&quot;:&quot;&quot;,&quot;non-dropping-particle&quot;:&quot;&quot;},{&quot;family&quot;:&quot;Hampton&quot;,&quot;given&quot;:&quot;John&quot;,&quot;parse-names&quot;:false,&quot;dropping-particle&quot;:&quot;&quot;,&quot;non-dropping-particle&quot;:&quot;&quot;},{&quot;family&quot;:&quot;Nicol&quot;,&quot;given&quot;:&quot;Simon&quot;,&quot;parse-names&quot;:false,&quot;dropping-particle&quot;:&quot;&quot;,&quot;non-dropping-particle&quot;:&quot;&quot;}],&quot;container-title&quot;:&quot;Climatic Change&quot;,&quot;container-title-short&quot;:&quot;Clim Change&quot;,&quot;DOI&quot;:&quot;10.1007/s10584-012-0595-1&quot;,&quot;ISSN&quot;:&quot;01650009&quot;,&quot;issued&quot;:{&quot;date-parts&quot;:[[2013,7]]},&quot;page&quot;:&quot;95-109&quot;,&quot;abstract&quot;:&quot;IPCC-type climate models have produced simulations of the oceanic environment that can be used to drive models of upper trophic levels to explore the impact of climate change on marine resources. We use the Spatial Ecosystem And Population Dynamics Model (SEAPODYM) to investigate the potential impact of Climate change under IPCC A2 scenario on Pacific skipjack tuna (Katsuwonus pelamis). IPCC-type models are still coarse in resolution and can produce significant anomalies, e.g., in water temperature. These limitations have direct and strong effects when modeling the dynamics of marine species. Therefore, parameter estimation experiments based on assimilation of historical fishing data are necessary to calibrate the model to these conditions before exploring the future scenarios. A new simulation based on corrected temperature fields of the A2 simulation from one climate model (IPSL-CM4) is presented. The corrected fields led to a new parameterization close to the one achieved with more realistic environment from an ocean reanalysis and satellite-derived primary production. Projected changes in skipjack population under simple fishing effort scenarios are presented. The skipjack catch and biomass is predicted to slightly increase in the Western Central Pacific Ocean until 2050 then the biomass stabilizes and starts to decrease after 2060 while the catch reaches a plateau. Both feeding and spawning habitat become progressively more favourable in the eastern Pacific Ocean and also extend to higher latitudes, while the western equatorial warm pool is predicted to become less favorable for skipjack spawning. © 2012 Springer Science+Business Media Dordrecht.&quot;,&quot;issue&quot;:&quot;1&quot;,&quot;volume&quot;:&quot;119&quot;},&quot;isTemporary&quot;:false}]},{&quot;citationID&quot;:&quot;MENDELEY_CITATION_fc1440f3-10a2-44ae-979e-d94e49d6ed95&quot;,&quot;properties&quot;:{&quot;noteIndex&quot;:0},&quot;isEdited&quot;:false,&quot;manualOverride&quot;:{&quot;isManuallyOverridden&quot;:false,&quot;citeprocText&quot;:&quot;(R Core Team, 2024; Wood, 2011)&quot;,&quot;manualOverrideText&quot;:&quot;&quot;},&quot;citationTag&quot;:&quot;MENDELEY_CITATION_v3_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&quot;,&quot;citationItems&quot;:[{&quot;id&quot;:&quot;6b4e3d4e-ccab-302e-b00f-ab36939f80bd&quot;,&quot;itemData&quot;:{&quot;type&quot;:&quot;article&quot;,&quot;id&quot;:&quot;6b4e3d4e-ccab-302e-b00f-ab36939f80bd&quot;,&quot;title&quot;:&quot;R: A language and environment for statistical computing&quot;,&quot;author&quot;:[{&quot;family&quot;:&quot;R Core Team&quot;,&quot;given&quot;:&quot;&quot;,&quot;parse-names&quot;:false,&quot;dropping-particle&quot;:&quot;&quot;,&quot;non-dropping-particle&quot;:&quot;&quot;}],&quot;issued&quot;:{&quot;date-parts&quot;:[[2024]]},&quot;publisher-place&quot;:&quot;Vienna&quot;,&quot;publisher&quot;:&quot;R Foundation for Statistical Computing&quot;,&quot;container-title-short&quot;:&quot;&quot;},&quot;isTemporary&quot;:false},{&quot;id&quot;:&quot;5c1be989-9183-3e47-ad00-689d3d1a8d54&quot;,&quot;itemData&quot;:{&quot;type&quot;:&quot;article-journal&quot;,&quot;id&quot;:&quot;5c1be989-9183-3e47-ad00-689d3d1a8d54&quot;,&quot;title&quot;:&quot;Fast stable restricted maximum likelihood and marginal likelihood estimation of semiparametric generalized linear models&quot;,&quot;author&quot;:[{&quot;family&quot;:&quot;Wood&quot;,&quot;given&quot;:&quot;Simon N.&quot;,&quot;parse-names&quot;:false,&quot;dropping-particle&quot;:&quot;&quot;,&quot;non-dropping-particle&quot;:&quot;&quot;}],&quot;container-title&quot;:&quot;Journal of the Royal Statistical Society. Series B: Statistical Methodology&quot;,&quot;container-title-short&quot;:&quot;J R Stat Soc Series B Stat Methodol&quot;,&quot;accessed&quot;:{&quot;date-parts&quot;:[[2025,6,27]]},&quot;DOI&quot;:&quot;10.1111/j.1467-9868.2010.00749.x&quot;,&quot;ISSN&quot;:&quot;13697412&quot;,&quot;URL&quot;:&quot;https://doi.org/10.1111/j.1467-9868.2010.00749.x&quot;,&quot;issued&quot;:{&quot;date-parts&quot;:[[2011]]},&quot;page&quot;:&quot;3-36&quot;,&quot;abstract&quot;:&quot;Recent work by Reiss and Ogden provides a theoretical basis for sometimes preferring restricted maximum likelihood (REML) to generalized cross-validation (GCV) for smoothing parameter selection in semiparametric regression. However, existing REML or marginal likelihood (ML) based methods for semiparametric generalized linear models (GLMs) use iterative REML or ML estimation of the smoothing parameters of working linear approximations to the GLM. Such indirect schemes need not converge and fail to do so in a non-negligible proportion of practical analyses. By contrast, very reliable prediction error criteria smoothing parameter selection methods are available, based on direct optimization of GCV, or related criteria, for the GLM itself. Since such methods directly optimize properly defined functions of the smoothing parameters, they have much more reliable convergence properties. The paper develops the first such method for REML or ML estimation of smoothing parameters. A Laplace approximation is used to obtain an approximate REML or ML for any GLM, which is suitable for efficient direct optimization. This REML or ML criterion requires that Newton-Raphson iteration, rather than Fisher scoring, be used for GLM fitting, and a computationally stable approach to this is proposed. The REML or ML criterion itself is optimized by a Newton method, with the derivatives required obtained by a mixture of implicit differentiation and direct methods. The method will cope with numerical rank deficiency in the fitted model and in fact provides a slight improvement in numerical robustness on the earlier method of Wood for prediction error criteria based smoothness selection. Simulation results suggest that the new REML and ML methods offer some improvement in mean-square error performance relative to GCV or Akaike's information criterion in most cases, without the small number of severe undersmoothing failures to which Akaike's information criterion and GCV are prone. This is achieved at the same computational cost as GCV or Akaike's information criterion. The new approach also eliminates the convergence failures of previous REML- or ML-based approaches for penalized GLMs and usually has lower computational cost than these alternatives. Example applications are presented in adaptive smoothing, scalar on function regression and generalized additive model selection. © 2010 Royal Statistical Society.&quot;,&quot;issue&quot;:&quot;1&quot;,&quot;volume&quot;:&quot;73&quot;},&quot;isTemporary&quot;:false}]},{&quot;citationID&quot;:&quot;MENDELEY_CITATION_8bcf0569-89c2-46f3-928c-46e7b3c1d658&quot;,&quot;properties&quot;:{&quot;noteIndex&quot;:0},&quot;isEdited&quot;:false,&quot;manualOverride&quot;:{&quot;isManuallyOverridden&quot;:false,&quot;citeprocText&quot;:&quot;(Vidal et al., 2020)&quot;,&quot;manualOverrideText&quot;:&quot;&quot;},&quot;citationTag&quot;:&quot;MENDELEY_CITATION_v3_eyJjaXRhdGlvbklEIjoiTUVOREVMRVlfQ0lUQVRJT05fOGJjZjA1NjktODljMi00NmYzLTkyOGMtNDZlN2IzYzFkNjU4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nB1Ymxpc2hlci1wbGFjZSI6Im9ubGluZSJ9LCJpc1RlbXBvcmFyeSI6ZmFsc2V9XX0=&quot;,&quot;citationItems&quot;:[{&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publisher-place&quot;:&quot;online&quot;},&quot;isTemporary&quot;:false}]},{&quot;citationID&quot;:&quot;MENDELEY_CITATION_46e9e508-31cc-456f-95ff-635e8392b522&quot;,&quot;properties&quot;:{&quot;noteIndex&quot;:0},&quot;isEdited&quot;:false,&quot;manualOverride&quot;:{&quot;isManuallyOverridden&quot;:false,&quot;citeprocText&quot;:&quot;(Farley et al., 2017)&quot;,&quot;manualOverrideText&quot;:&quot;&quot;},&quot;citationTag&quot;:&quot;MENDELEY_CITATION_v3_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&quot;,&quot;citationItems&quot;:[{&quot;id&quot;:&quot;5f790360-7463-3f7f-b59f-335c07486d13&quot;,&quot;itemData&quot;:{&quot;type&quot;:&quot;report&quot;,&quot;id&quot;:&quot;5f790360-7463-3f7f-b59f-335c07486d13&quot;,&quot;title&quot;:&quot;Project 35: Age, growth and maturity of bigeye tuna in the western and central Pacific Ocean&quot;,&quot;author&quot;:[{&quot;family&quot;:&quot;Farley&quot;,&quot;given&quot;:&quot;Jessica&quot;,&quot;parse-names&quot;:false,&quot;dropping-particle&quot;:&quot;&quot;,&quot;non-dropping-particle&quot;:&quot;&quot;},{&quot;family&quot;:&quot;Eveson&quot;,&quot;given&quot;:&quot;Paige&quot;,&quot;parse-names&quot;:false,&quot;dropping-particle&quot;:&quot;&quot;,&quot;non-dropping-particle&quot;:&quot;&quot;},{&quot;family&quot;:&quot;Krusic-Golub&quot;,&quot;given&quot;:&quot;Kyne&quot;,&quot;parse-names&quot;:false,&quot;dropping-particle&quot;:&quot;&quot;,&quot;non-dropping-particle&quot;:&quot;&quot;},{&quot;family&quot;:&quot;Sanchez&quot;,&quot;given&quot;:&quot;Caroline&quot;,&quot;parse-names&quot;:false,&quot;dropping-particle&quot;:&quot;&quot;,&quot;non-dropping-particle&quot;:&quot;&quot;},{&quot;family&quot;:&quot;Roupsard&quot;,&quot;given&quot;:&quot;Francois&quot;,&quot;parse-names&quot;:false,&quot;dropping-particle&quot;:&quot;&quot;,&quot;non-dropping-particle&quot;:&quot;&quot;},{&quot;family&quot;:&quot;Mckechnie&quot;,&quot;given&quot;:&quot;Sam&quot;,&quot;parse-names&quot;:false,&quot;dropping-particle&quot;:&quot;&quot;,&quot;non-dropping-particle&quot;:&quot;&quot;},{&quot;family&quot;:&quot;Nicol&quot;,&quot;given&quot;:&quot;Simon&quot;,&quot;parse-names&quot;:false,&quot;dropping-particle&quot;:&quot;&quot;,&quot;non-dropping-particle&quot;:&quot;&quot;},{&quot;family&quot;:&quot;Leroy&quot;,&quot;given&quot;:&quot;Bruno&quot;,&quot;parse-names&quot;:false,&quot;dropping-particle&quot;:&quot;&quot;,&quot;non-dropping-particle&quot;:&quot;&quot;},{&quot;family&quot;:&quot;Smith&quot;,&quot;given&quot;:&quot;Neville&quot;,&quot;parse-names&quot;:false,&quot;dropping-particle&quot;:&quot;&quot;,&quot;non-dropping-particle&quot;:&quot;&quot;},{&quot;family&quot;:&quot;Chang&quot;,&quot;given&quot;:&quot;Shui-Kai&quot;,&quot;parse-names&quot;:false,&quot;dropping-particle&quot;:&quot;&quot;,&quot;non-dropping-particle&quot;:&quot;&quot;}],&quot;issued&quot;:{&quot;date-parts&quot;:[[2017]]},&quot;publisher-place&quot;:&quot;Rarotonga&quot;,&quot;container-title-short&quot;:&quot;&quot;},&quot;isTemporary&quot;:false}]},{&quot;citationID&quot;:&quot;MENDELEY_CITATION_a4f0d548-519d-465a-aa79-cf44ce371177&quot;,&quot;properties&quot;:{&quot;noteIndex&quot;:0},&quot;isEdited&quot;:false,&quot;manualOverride&quot;:{&quot;isManuallyOverridden&quot;:false,&quot;citeprocText&quot;:&quot;(Ohashi et al., 2019)&quot;,&quot;manualOverrideText&quot;:&quot;&quot;},&quot;citationTag&quot;:&quot;MENDELEY_CITATION_v3_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&quot;,&quot;citationItems&quot;:[{&quot;id&quot;:&quot;98cc1ef5-1d56-35a5-a671-4c9ea48f5b4b&quot;,&quot;itemData&quot;:{&quot;type&quot;:&quot;report&quot;,&quot;id&quot;:&quot;98cc1ef5-1d56-35a5-a671-4c9ea48f5b4b&quot;,&quot;title&quot;:&quot;Reproductive traits of female skipjack tuna Katsuwonus pelamis in the western and central Pacific Ocean (WCPO)&quot;,&quot;author&quot;:[{&quot;family&quot;:&quot;Ohashi&quot;,&quot;given&quot;:&quot;S&quot;,&quot;parse-names&quot;:false,&quot;dropping-particle&quot;:&quot;&quot;,&quot;non-dropping-particle&quot;:&quot;&quot;},{&quot;family&quot;:&quot;Aoki&quot;,&quot;given&quot;:&quot;Y&quot;,&quot;parse-names&quot;:false,&quot;dropping-particle&quot;:&quot;&quot;,&quot;non-dropping-particle&quot;:&quot;&quot;},{&quot;family&quot;:&quot;Tanaka&quot;,&quot;given&quot;:&quot;F&quot;,&quot;parse-names&quot;:false,&quot;dropping-particle&quot;:&quot;&quot;,&quot;non-dropping-particle&quot;:&quot;&quot;},{&quot;family&quot;:&quot;Fujioka&quot;,&quot;given&quot;:&quot;K&quot;,&quot;parse-names&quot;:false,&quot;dropping-particle&quot;:&quot;&quot;,&quot;non-dropping-particle&quot;:&quot;&quot;},{&quot;family&quot;:&quot;Aoki&quot;,&quot;given&quot;:&quot;A&quot;,&quot;parse-names&quot;:false,&quot;dropping-particle&quot;:&quot;&quot;,&quot;non-dropping-particle&quot;:&quot;&quot;},{&quot;family&quot;:&quot;Kiyofuji&quot;,&quot;given&quot;:&quot;H&quot;,&quot;parse-names&quot;:false,&quot;dropping-particle&quot;:&quot;&quot;,&quot;non-dropping-particle&quot;:&quot;&quot;}],&quot;issued&quot;:{&quot;date-parts&quot;:[[2019]]},&quot;publisher-place&quot;:&quot;Pohnpei&quot;,&quot;abstract&quot;:&quot;1. Reproductive traits (sex ratio, spawning season, maturity size, batch fecundity, and spawning frequency) of female skipjack tuna in the WCPO were reconsidered based on histology. 2. The sex ratio was generally 1:1 over the whole WCPO. 3. In areas except for the temperate zone (&lt;30° N), ovaries in the spawning capable phase were recognized at any time of the year, and in the temperate area (&gt;30° N) it was recognized to appear from June to October (almost in July and August). 4. Minimum sizes at maturity were approximately 40 cm FL in all areas, however, the proportions of matured individuals in the 40 cm size class were less than 10%. The size at 50% maturity were remarkably different among the areas and were larger in the northern areas. 5. The batch fecundity increased with increasing body size. Relative batch fecundity tended to be larger in the southern area than the northern area. 6. Spawning intervals showed no large differences among the areas. 2&quot;,&quot;container-title-short&quot;:&quot;&quot;},&quot;isTemporary&quot;:false}]},{&quot;citationID&quot;:&quot;MENDELEY_CITATION_3f8334ba-e53c-4f6a-9da6-1bf1d14a0f6e&quot;,&quot;properties&quot;:{&quot;noteIndex&quot;:0},&quot;isEdited&quot;:false,&quot;manualOverride&quot;:{&quot;isManuallyOverridden&quot;:false,&quot;citeprocText&quot;:&quot;(Macdonald et al., 2023, 2022)&quot;,&quot;manualOverrideText&quot;:&quot;&quot;},&quot;citationTag&quot;:&quot;MENDELEY_CITATION_v3_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&quot;,&quot;citationItems&quot;:[{&quot;id&quot;:&quot;8807528f-5e4b-3ae6-becf-fb0de086773a&quot;,&quot;itemData&quot;:{&quot;type&quot;:&quot;report&quot;,&quot;id&quot;:&quot;8807528f-5e4b-3ae6-becf-fb0de086773a&quot;,&quot;title&quot;:&quot;Project 90 update: Better data on fish weights and lengths for scientific analyses&quot;,&quot;author&quot;:[{&quot;family&quot;:&quot;Macdonald&quot;,&quot;given&quot;:&quot;J&quot;,&quot;parse-names&quot;:false,&quot;dropping-particle&quot;:&quot;&quot;,&quot;non-dropping-particle&quot;:&quot;&quot;},{&quot;family&quot;:&quot;Williams&quot;,&quot;given&quot;:&quot;P&quot;,&quot;parse-names&quot;:false,&quot;dropping-particle&quot;:&quot;&quot;,&quot;non-dropping-particle&quot;:&quot;&quot;},{&quot;family&quot;:&quot;Sanchez&quot;,&quot;given&quot;:&quot;C&quot;,&quot;parse-names&quot;:false,&quot;dropping-particle&quot;:&quot;&quot;,&quot;non-dropping-particle&quot;:&quot;&quot;},{&quot;family&quot;:&quot;Schneiter&quot;,&quot;given&quot;:&quot;E&quot;,&quot;parse-names&quot;:false,&quot;dropping-particle&quot;:&quot;&quot;,&quot;non-dropping-particle&quot;:&quot;&quot;},{&quot;family&quot;:&quot;Prasad&quot;,&quot;given&quot;:&quot;S&quot;,&quot;parse-names&quot;:false,&quot;dropping-particle&quot;:&quot;&quot;,&quot;non-dropping-particle&quot;:&quot;&quot;},{&quot;family&quot;:&quot;Ghergariu&quot;,&quot;given&quot;:&quot;M&quot;,&quot;parse-names&quot;:false,&quot;dropping-particle&quot;:&quot;&quot;,&quot;non-dropping-particle&quot;:&quot;&quot;},{&quot;family&quot;:&quot;Hosken&quot;,&quot;given&quot;:&quot;M&quot;,&quot;parse-names&quot;:false,&quot;dropping-particle&quot;:&quot;&quot;,&quot;non-dropping-particle&quot;:&quot;&quot;},{&quot;family&quot;:&quot;Panizza&quot;,&quot;given&quot;:&quot;A&quot;,&quot;parse-names&quot;:false,&quot;dropping-particle&quot;:&quot;&quot;,&quot;non-dropping-particle&quot;:&quot;&quot;},{&quot;family&quot;:&quot;Park&quot;,&quot;given&quot;:&quot;T&quot;,&quot;parse-names&quot;:false,&quot;dropping-particle&quot;:&quot;&quot;,&quot;non-dropping-particle&quot;:&quot;&quot;},{&quot;family&quot;:&quot;Guillou&quot;,&quot;given&quot;:&quot;A&quot;,&quot;parse-names&quot;:false,&quot;dropping-particle&quot;:&quot;&quot;,&quot;non-dropping-particle&quot;:&quot;&quot;},{&quot;family&quot;:&quot;Nicol&quot;,&quot;given&quot;:&quot;S&quot;,&quot;parse-names&quot;:false,&quot;dropping-particle&quot;:&quot;&quot;,&quot;non-dropping-particle&quot;:&quot;&quot;}],&quot;URL&quot;:&quot;www.spc.int/ofp/preview/login.php?redirect=species_conv_factor.php.&quot;,&quot;issued&quot;:{&quot;date-parts&quot;:[[2022]]},&quot;publisher-place&quot;:&quot;Online&quot;,&quot;container-title-short&quot;:&quot;&quot;},&quot;isTemporary&quot;:false},{&quot;id&quot;:&quot;800253dd-ac29-3297-b349-5924549aab1f&quot;,&quot;itemData&quot;:{&quot;type&quot;:&quot;report&quot;,&quot;id&quot;:&quot;800253dd-ac29-3297-b349-5924549aab1f&quot;,&quot;title&quot;:&quot;Project 90 update: Better data on fish weights and lengths for scientific analyses&quot;,&quot;author&quot;:[{&quot;family&quot;:&quot;Macdonald&quot;,&quot;given&quot;:&quot;Jed&quot;,&quot;parse-names&quot;:false,&quot;dropping-particle&quot;:&quot;&quot;,&quot;non-dropping-particle&quot;:&quot;&quot;},{&quot;family&quot;:&quot;Williams&quot;,&quot;given&quot;:&quot;Peter&quot;,&quot;parse-names&quot;:false,&quot;dropping-particle&quot;:&quot;&quot;,&quot;non-dropping-particle&quot;:&quot;&quot;},{&quot;family&quot;:&quot;Roupsard&quot;,&quot;given&quot;:&quot;Francois&quot;,&quot;parse-names&quot;:false,&quot;dropping-particle&quot;:&quot;&quot;,&quot;non-dropping-particle&quot;:&quot;&quot;},{&quot;family&quot;:&quot;Sanchez&quot;,&quot;given&quot;:&quot;Caroline&quot;,&quot;parse-names&quot;:false,&quot;dropping-particle&quot;:&quot;&quot;,&quot;non-dropping-particle&quot;:&quot;&quot;},{&quot;family&quot;:&quot;Bell&quot;,&quot;given&quot;:&quot;Lui&quot;,&quot;parse-names&quot;:false,&quot;dropping-particle&quot;:&quot;&quot;,&quot;non-dropping-particle&quot;:&quot;&quot;},{&quot;family&quot;:&quot;Chang&quot;,&quot;given&quot;:&quot;Shui-Kai&quot;,&quot;parse-names&quot;:false,&quot;dropping-particle&quot;:&quot;&quot;,&quot;non-dropping-particle&quot;:&quot;&quot;},{&quot;family&quot;:&quot;Contreras&quot;,&quot;given&quot;:&quot;RBB&quot;,&quot;parse-names&quot;:false,&quot;dropping-particle&quot;:&quot;&quot;,&quot;non-dropping-particle&quot;:&quot;&quot;},{&quot;family&quot;:&quot;Ghergariu&quot;,&quot;given&quot;:&quot;Marc&quot;,&quot;parse-names&quot;:false,&quot;dropping-particle&quot;:&quot;&quot;,&quot;non-dropping-particle&quot;:&quot;&quot;},{&quot;family&quot;:&quot;Hosken&quot;,&quot;given&quot;:&quot;Malo&quot;,&quot;parse-names&quot;:false,&quot;dropping-particle&quot;:&quot;&quot;,&quot;non-dropping-particle&quot;:&quot;&quot;},{&quot;family&quot;:&quot;Hoyle&quot;,&quot;given&quot;:&quot;Simon&quot;,&quot;parse-names&quot;:false,&quot;dropping-particle&quot;:&quot;&quot;,&quot;non-dropping-particle&quot;:&quot;&quot;},{&quot;family&quot;:&quot;Cuu&quot;,&quot;given&quot;:&quot;Stephanie Nguyen&quot;,&quot;parse-names&quot;:false,&quot;dropping-particle&quot;:&quot;&quot;,&quot;non-dropping-particle&quot;:&quot;&quot;},{&quot;family&quot;:&quot;Park&quot;,&quot;given&quot;:&quot;Tim&quot;,&quot;parse-names&quot;:false,&quot;dropping-particle&quot;:&quot;&quot;,&quot;non-dropping-particle&quot;:&quot;&quot;},{&quot;family&quot;:&quot;Potts&quot;,&quot;given&quot;:&quot;Joanne&quot;,&quot;parse-names&quot;:false,&quot;dropping-particle&quot;:&quot;&quot;,&quot;non-dropping-particle&quot;:&quot;&quot;},{&quot;family&quot;:&quot;Schneiter&quot;,&quot;given&quot;:&quot;Emmanuel&quot;,&quot;parse-names&quot;:false,&quot;dropping-particle&quot;:&quot;&quot;,&quot;non-dropping-particle&quot;:&quot;&quot;},{&quot;family&quot;:&quot;Nicol&quot;,&quot;given&quot;:&quot;Simon&quot;,&quot;parse-names&quot;:false,&quot;dropping-particle&quot;:&quot;&quot;,&quot;non-dropping-particle&quot;:&quot;&quot;}],&quot;issued&quot;:{&quot;date-parts&quot;:[[2023]]},&quot;publisher-place&quot;:&quot;Koror&quot;,&quot;container-title-short&quot;:&quot;&quot;},&quot;isTemporary&quot;:false}]},{&quot;citationID&quot;:&quot;MENDELEY_CITATION_8ccbe1c1-36c2-4bde-a55e-8e0478320bc5&quot;,&quot;properties&quot;:{&quot;noteIndex&quot;:0},&quot;isEdited&quot;:false,&quot;manualOverride&quot;:{&quot;isManuallyOverridden&quot;:false,&quot;citeprocText&quot;:&quot;(Hare et al., 2024)&quot;,&quot;manualOverrideText&quot;:&quot;&quot;},&quot;citationItems&quot;:[{&quot;id&quot;:&quot;9b1999cc-7937-3c85-bb83-28f333e23839&quot;,&quot;itemData&quot;:{&quot;type&quot;:&quot;report&quot;,&quot;id&quot;:&quot;9b1999cc-7937-3c85-bb83-28f333e23839&quot;,&quot;title&quot;:&quot;A Compendium of Fisheries Indicators for Target Tuna Stocks in the WCPFC Convention Area&quot;,&quot;author&quot;:[{&quot;family&quot;:&quot;Hare&quot;,&quot;given&quot;:&quot;Steven&quot;,&quot;parse-names&quot;:false,&quot;dropping-particle&quot;:&quot;&quot;,&quot;non-dropping-particle&quot;:&quot;&quot;},{&quot;family&quot;:&quot;Pilling&quot;,&quot;given&quot;:&quot;Graham&quot;,&quot;parse-names&quot;:false,&quot;dropping-particle&quot;:&quot;&quot;,&quot;non-dropping-particle&quot;:&quot;&quot;},{&quot;family&quot;:&quot;Scott&quot;,&quot;given&quot;:&quot;Robert&quot;,&quot;parse-names&quot;:false,&quot;dropping-particle&quot;:&quot;&quot;,&quot;non-dropping-particle&quot;:&quot;&quot;},{&quot;family&quot;:&quot;Vidal&quot;,&quot;given&quot;:&quot;Tiffany&quot;,&quot;parse-names&quot;:false,&quot;dropping-particle&quot;:&quot;&quot;,&quot;non-dropping-particle&quot;:&quot;&quot;},{&quot;family&quot;:&quot;Williams&quot;,&quot;given&quot;:&quot;Peter&quot;,&quot;parse-names&quot;:false,&quot;dropping-particle&quot;:&quot;&quot;,&quot;non-dropping-particle&quot;:&quot;&quot;}],&quot;issued&quot;:{&quot;date-parts&quot;:[[2024]]},&quot;publisher-place&quot;:&quot;Manila&quot;,&quot;abstract&quot;:&quot;Revision 1 (1 August 2024); Changes: This version corrects three table entries. The table entry for Figure 10 corrects the last sentence to read: The 2023 combined mean CPUE value of 1.54 fish per 100 hooks is a decrease of 2% from 2022. The table entry for Figure 24 makes two changes, correcting two entries of \&quot;median SB 2025 \&quot; to \&quot;median SB 2022−2025 \&quot;. The same two changes were made to the table entry for Figure 33.&quot;},&quot;isTemporary&quot;:false}],&quot;citationTag&quot;:&quot;MENDELEY_CITATION_v3_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&quot;},{&quot;citationID&quot;:&quot;MENDELEY_CITATION_575a95d5-1ad4-425a-aeef-576bb04cf6aa&quot;,&quot;properties&quot;:{&quot;noteIndex&quot;:0},&quot;isEdited&quot;:false,&quot;manualOverride&quot;:{&quot;isManuallyOverridden&quot;:false,&quot;citeprocText&quot;:&quot;(SPC, 2023)&quot;,&quot;manualOverrideText&quot;:&quot;&quot;},&quot;citationItems&quot;:[{&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citationTag&quot;:&quot;MENDELEY_CITATION_v3_eyJjaXRhdGlvbklEIjoiTUVOREVMRVlfQ0lUQVRJT05fNTc1YTk1ZDUtMWFkNC00MjVhLWFlZWYtNTc2YmIwNGNmNmFhIiwicHJvcGVydGllcyI6eyJub3RlSW5kZXgiOjB9LCJpc0VkaXRlZCI6ZmFsc2UsIm1hbnVhbE92ZXJyaWRlIjp7ImlzTWFudWFsbHlPdmVycmlkZGVuIjpmYWxzZSwiY2l0ZXByb2NUZXh0IjoiK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quot;},{&quot;citationID&quot;:&quot;MENDELEY_CITATION_c46395e3-1f7a-41b1-971f-e1409320b5e5&quot;,&quot;properties&quot;:{&quot;noteIndex&quot;:0},&quot;isEdited&quot;:false,&quot;manualOverride&quot;:{&quot;isManuallyOverridden&quot;:true,&quot;citeprocText&quot;:&quot;(SPC, 2023)&quot;,&quot;manualOverrideText&quot;:&quot;(SPC, 2023).&quot;},&quot;citationTag&quot;:&quot;MENDELEY_CITATION_v3_eyJjaXRhdGlvbklEIjoiTUVOREVMRVlfQ0lUQVRJT05fYzQ2Mzk1ZTMtMWY3YS00MWIxLTk3MWYtZTE0MDkzMjBiNWU1IiwicHJvcGVydGllcyI6eyJub3RlSW5kZXgiOjB9LCJpc0VkaXRlZCI6ZmFsc2UsIm1hbnVhbE92ZXJyaWRlIjp7ImlzTWFudWFsbHlPdmVycmlkZGVuIjp0cnVlLCJjaXRlcHJvY1RleHQiOiIoU1BDLCAyMDIzKSIsIm1hbnVhbE92ZXJyaWRlVGV4dCI6IihTUEMsIDIwMjMpLiJ9LCJjaXRhdGlvbkl0ZW1zIjpb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1dfQ==&quot;,&quot;citationItems&quot;:[{&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
    <we:property name="MENDELEY_CITATIONS_LOCALE_CODE" value="&quot;en-US&quot;"/>
    <we:property name="MENDELEY_CITATIONS_STYLE" value="{&quot;id&quot;:&quot;https://www.zotero.org/styles/elsevier-harvard&quot;,&quot;title&quot;:&quot;Elsevier - Harvard (with titles)&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5CF59-02CC-46EB-85FE-AD5C29EED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SC_report_template.dotx</Template>
  <TotalTime>1</TotalTime>
  <Pages>27</Pages>
  <Words>6539</Words>
  <Characters>37278</Characters>
  <Application>Microsoft Office Word</Application>
  <DocSecurity>0</DocSecurity>
  <Lines>310</Lines>
  <Paragraphs>87</Paragraphs>
  <ScaleCrop>false</ScaleCrop>
  <Company/>
  <LinksUpToDate>false</LinksUpToDate>
  <CharactersWithSpaces>43730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Hill</dc:creator>
  <cp:keywords/>
  <dc:description/>
  <cp:lastModifiedBy>Nick Hill</cp:lastModifiedBy>
  <cp:revision>419</cp:revision>
  <dcterms:created xsi:type="dcterms:W3CDTF">2025-07-03T17:20:00Z</dcterms:created>
  <dcterms:modified xsi:type="dcterms:W3CDTF">2025-07-09T21:19:00Z</dcterms:modified>
</cp:coreProperties>
</file>